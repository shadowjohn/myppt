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CE911A" w14:textId="77777777" w:rsidR="0079518D" w:rsidRPr="003B066F" w:rsidRDefault="0079518D" w:rsidP="0079518D">
      <w:pPr>
        <w:pStyle w:val="af"/>
        <w:rPr>
          <w:rFonts w:ascii="Times New Roman" w:eastAsia="標楷體" w:hAnsi="Times New Roman" w:cs="Times New Roman"/>
          <w:b w:val="0"/>
          <w:color w:val="000000" w:themeColor="text1"/>
        </w:rPr>
      </w:pPr>
      <w:bookmarkStart w:id="0" w:name="_Toc358875898"/>
      <w:bookmarkStart w:id="1" w:name="_Toc362616535"/>
      <w:bookmarkStart w:id="2" w:name="_Toc364777654"/>
      <w:r w:rsidRPr="003B066F">
        <w:rPr>
          <w:rFonts w:ascii="Times New Roman" w:eastAsia="標楷體" w:hAnsi="Times New Roman" w:cs="Times New Roman"/>
          <w:b w:val="0"/>
          <w:color w:val="000000" w:themeColor="text1"/>
        </w:rPr>
        <w:t>案號：</w:t>
      </w:r>
      <w:r w:rsidRPr="003B066F">
        <w:rPr>
          <w:rFonts w:ascii="Times New Roman" w:eastAsia="標楷體" w:hAnsi="Times New Roman" w:cs="Times New Roman"/>
          <w:b w:val="0"/>
          <w:color w:val="000000" w:themeColor="text1"/>
        </w:rPr>
        <w:t>cepd102005</w:t>
      </w:r>
    </w:p>
    <w:p w14:paraId="0CCE911B" w14:textId="77777777" w:rsidR="0079518D" w:rsidRPr="003B066F" w:rsidRDefault="0079518D" w:rsidP="00E200CD">
      <w:pPr>
        <w:pStyle w:val="af"/>
        <w:jc w:val="center"/>
        <w:rPr>
          <w:rFonts w:ascii="Times New Roman" w:eastAsia="標楷體" w:hAnsi="Times New Roman" w:cs="Times New Roman"/>
          <w:b w:val="0"/>
          <w:color w:val="000000" w:themeColor="text1"/>
          <w:sz w:val="48"/>
        </w:rPr>
      </w:pPr>
      <w:r w:rsidRPr="003B066F">
        <w:rPr>
          <w:rFonts w:ascii="Times New Roman" w:eastAsia="標楷體" w:hAnsi="Times New Roman" w:cs="Times New Roman"/>
          <w:b w:val="0"/>
          <w:color w:val="000000" w:themeColor="text1"/>
          <w:sz w:val="48"/>
        </w:rPr>
        <w:t>102</w:t>
      </w:r>
      <w:r w:rsidRPr="003B066F">
        <w:rPr>
          <w:rFonts w:ascii="Times New Roman" w:eastAsia="標楷體" w:hAnsi="Times New Roman" w:cs="Times New Roman"/>
          <w:b w:val="0"/>
          <w:color w:val="000000" w:themeColor="text1"/>
          <w:sz w:val="48"/>
        </w:rPr>
        <w:t>年「國土資訊圖資加值應用示範計畫」委託辦理計畫案</w:t>
      </w:r>
    </w:p>
    <w:p w14:paraId="0CCE911C" w14:textId="77777777" w:rsidR="0079518D" w:rsidRPr="003B066F" w:rsidRDefault="0079518D" w:rsidP="0079518D">
      <w:pPr>
        <w:rPr>
          <w:rFonts w:cs="Times New Roman"/>
        </w:rPr>
      </w:pPr>
    </w:p>
    <w:p w14:paraId="0CCE911D" w14:textId="77777777" w:rsidR="0079518D" w:rsidRPr="003B066F" w:rsidRDefault="0079518D" w:rsidP="0079518D">
      <w:pPr>
        <w:rPr>
          <w:rFonts w:cs="Times New Roman"/>
        </w:rPr>
      </w:pPr>
    </w:p>
    <w:p w14:paraId="0CCE911E" w14:textId="77777777" w:rsidR="0079518D" w:rsidRPr="003B066F" w:rsidRDefault="0079518D" w:rsidP="0079518D">
      <w:pPr>
        <w:rPr>
          <w:rFonts w:cs="Times New Roman"/>
        </w:rPr>
      </w:pPr>
    </w:p>
    <w:p w14:paraId="0CCE911F" w14:textId="77777777" w:rsidR="0079518D" w:rsidRPr="003B066F" w:rsidRDefault="0079518D" w:rsidP="0079518D">
      <w:pPr>
        <w:rPr>
          <w:rFonts w:cs="Times New Roman"/>
        </w:rPr>
      </w:pPr>
    </w:p>
    <w:p w14:paraId="0CCE9120" w14:textId="77777777" w:rsidR="0079518D" w:rsidRPr="003B066F" w:rsidRDefault="0079518D" w:rsidP="0079518D">
      <w:pPr>
        <w:rPr>
          <w:rFonts w:cs="Times New Roman"/>
        </w:rPr>
      </w:pPr>
    </w:p>
    <w:p w14:paraId="0CCE9121" w14:textId="1CCE77DC" w:rsidR="0079518D" w:rsidRPr="003B066F" w:rsidRDefault="0079518D" w:rsidP="0079518D">
      <w:pPr>
        <w:jc w:val="center"/>
        <w:rPr>
          <w:rFonts w:cs="Times New Roman"/>
          <w:sz w:val="56"/>
        </w:rPr>
      </w:pPr>
      <w:r w:rsidRPr="003B066F">
        <w:rPr>
          <w:rFonts w:cs="Times New Roman"/>
          <w:sz w:val="56"/>
        </w:rPr>
        <w:t>期</w:t>
      </w:r>
      <w:r w:rsidR="004249EF">
        <w:rPr>
          <w:rFonts w:cs="Times New Roman" w:hint="eastAsia"/>
          <w:sz w:val="56"/>
        </w:rPr>
        <w:t>末</w:t>
      </w:r>
      <w:r w:rsidRPr="003B066F">
        <w:rPr>
          <w:rFonts w:cs="Times New Roman"/>
          <w:sz w:val="56"/>
        </w:rPr>
        <w:t>報告書</w:t>
      </w:r>
    </w:p>
    <w:p w14:paraId="0CCE9122" w14:textId="77777777" w:rsidR="0079518D" w:rsidRPr="003B066F" w:rsidRDefault="0079518D" w:rsidP="0079518D">
      <w:pPr>
        <w:rPr>
          <w:rFonts w:cs="Times New Roman"/>
        </w:rPr>
      </w:pPr>
    </w:p>
    <w:p w14:paraId="0CCE9123" w14:textId="77777777" w:rsidR="0079518D" w:rsidRPr="003B066F" w:rsidRDefault="0079518D" w:rsidP="0079518D">
      <w:pPr>
        <w:rPr>
          <w:rFonts w:cs="Times New Roman"/>
        </w:rPr>
      </w:pPr>
    </w:p>
    <w:p w14:paraId="0CCE9124" w14:textId="77777777" w:rsidR="0079518D" w:rsidRPr="003B066F" w:rsidRDefault="0079518D" w:rsidP="0079518D">
      <w:pPr>
        <w:rPr>
          <w:rFonts w:cs="Times New Roman"/>
        </w:rPr>
      </w:pPr>
    </w:p>
    <w:p w14:paraId="0CCE9125" w14:textId="77777777" w:rsidR="0079518D" w:rsidRPr="003B066F" w:rsidRDefault="0079518D" w:rsidP="0079518D">
      <w:pPr>
        <w:rPr>
          <w:rFonts w:cs="Times New Roman"/>
        </w:rPr>
      </w:pPr>
    </w:p>
    <w:p w14:paraId="0CCE9126" w14:textId="77777777" w:rsidR="0079518D" w:rsidRPr="003B066F" w:rsidRDefault="0079518D" w:rsidP="0079518D">
      <w:pPr>
        <w:rPr>
          <w:rFonts w:cs="Times New Roman"/>
        </w:rPr>
      </w:pPr>
    </w:p>
    <w:p w14:paraId="0CCE9127" w14:textId="77777777" w:rsidR="0079518D" w:rsidRPr="003B066F" w:rsidRDefault="0079518D" w:rsidP="0079518D">
      <w:pPr>
        <w:rPr>
          <w:rFonts w:cs="Times New Roman"/>
        </w:rPr>
      </w:pPr>
    </w:p>
    <w:p w14:paraId="0CCE9128" w14:textId="77777777" w:rsidR="0079518D" w:rsidRPr="003B066F" w:rsidRDefault="0079518D" w:rsidP="0079518D">
      <w:pPr>
        <w:rPr>
          <w:rFonts w:cs="Times New Roman"/>
        </w:rPr>
      </w:pPr>
    </w:p>
    <w:p w14:paraId="0CCE9129" w14:textId="77777777" w:rsidR="0079518D" w:rsidRPr="003B066F" w:rsidRDefault="0079518D" w:rsidP="0079518D">
      <w:pPr>
        <w:rPr>
          <w:rFonts w:cs="Times New Roman"/>
        </w:rPr>
      </w:pPr>
    </w:p>
    <w:p w14:paraId="0CCE912A" w14:textId="77777777" w:rsidR="0079518D" w:rsidRPr="003B066F" w:rsidRDefault="0079518D" w:rsidP="0079518D">
      <w:pPr>
        <w:rPr>
          <w:rFonts w:cs="Times New Roman"/>
        </w:rPr>
      </w:pPr>
    </w:p>
    <w:p w14:paraId="0CCE912B" w14:textId="77777777" w:rsidR="0079518D" w:rsidRPr="003B066F" w:rsidRDefault="0079518D" w:rsidP="0079518D">
      <w:pPr>
        <w:rPr>
          <w:rFonts w:cs="Times New Roman"/>
        </w:rPr>
      </w:pPr>
    </w:p>
    <w:p w14:paraId="0CCE912C" w14:textId="77777777" w:rsidR="0079518D" w:rsidRPr="003B066F" w:rsidRDefault="0079518D" w:rsidP="0079518D">
      <w:pPr>
        <w:rPr>
          <w:rFonts w:cs="Times New Roman"/>
        </w:rPr>
      </w:pPr>
    </w:p>
    <w:p w14:paraId="0CCE912D" w14:textId="77777777" w:rsidR="0079518D" w:rsidRPr="003B066F" w:rsidRDefault="0079518D" w:rsidP="0079518D">
      <w:pPr>
        <w:rPr>
          <w:rFonts w:cs="Times New Roman"/>
        </w:rPr>
      </w:pPr>
    </w:p>
    <w:p w14:paraId="0CCE912E" w14:textId="77777777" w:rsidR="0079518D" w:rsidRPr="003B066F" w:rsidRDefault="0079518D" w:rsidP="0079518D">
      <w:pPr>
        <w:rPr>
          <w:rFonts w:cs="Times New Roman"/>
        </w:rPr>
      </w:pPr>
    </w:p>
    <w:p w14:paraId="0CCE912F" w14:textId="77777777" w:rsidR="0079518D" w:rsidRPr="003B066F" w:rsidRDefault="0079518D" w:rsidP="0079518D">
      <w:pPr>
        <w:rPr>
          <w:rFonts w:cs="Times New Roman"/>
        </w:rPr>
      </w:pPr>
    </w:p>
    <w:p w14:paraId="0CCE9130" w14:textId="77777777" w:rsidR="0079518D" w:rsidRPr="003B066F" w:rsidRDefault="0079518D" w:rsidP="0079518D">
      <w:pPr>
        <w:rPr>
          <w:rFonts w:cs="Times New Roman"/>
        </w:rPr>
      </w:pPr>
    </w:p>
    <w:p w14:paraId="0CCE9131" w14:textId="77777777" w:rsidR="0079518D" w:rsidRPr="003B066F" w:rsidRDefault="0079518D" w:rsidP="0079518D">
      <w:pPr>
        <w:rPr>
          <w:rFonts w:cs="Times New Roman"/>
        </w:rPr>
      </w:pPr>
    </w:p>
    <w:p w14:paraId="0CCE9132" w14:textId="77777777" w:rsidR="0079518D" w:rsidRPr="003B066F" w:rsidRDefault="0079518D" w:rsidP="0079518D">
      <w:pPr>
        <w:rPr>
          <w:rFonts w:cs="Times New Roman"/>
        </w:rPr>
      </w:pPr>
    </w:p>
    <w:p w14:paraId="0CCE9133" w14:textId="77777777" w:rsidR="0079518D" w:rsidRPr="003B066F" w:rsidRDefault="0079518D" w:rsidP="0079518D">
      <w:pPr>
        <w:rPr>
          <w:rFonts w:cs="Times New Roman"/>
        </w:rPr>
      </w:pPr>
    </w:p>
    <w:p w14:paraId="0CCE9134" w14:textId="77777777" w:rsidR="0079518D" w:rsidRPr="003B066F" w:rsidRDefault="0079518D" w:rsidP="0079518D">
      <w:pPr>
        <w:rPr>
          <w:rFonts w:cs="Times New Roman"/>
        </w:rPr>
      </w:pPr>
    </w:p>
    <w:p w14:paraId="0CCE9135" w14:textId="77777777" w:rsidR="0079518D" w:rsidRPr="003B066F" w:rsidRDefault="0079518D" w:rsidP="0079518D">
      <w:pPr>
        <w:rPr>
          <w:rFonts w:cs="Times New Roman"/>
        </w:rPr>
      </w:pPr>
    </w:p>
    <w:p w14:paraId="0CCE9136" w14:textId="77777777" w:rsidR="0079518D" w:rsidRPr="003B066F" w:rsidRDefault="0079518D" w:rsidP="0079518D">
      <w:pPr>
        <w:rPr>
          <w:rFonts w:cs="Times New Roman"/>
        </w:rPr>
      </w:pPr>
    </w:p>
    <w:p w14:paraId="0CCE9137" w14:textId="77777777" w:rsidR="0079518D" w:rsidRPr="003B066F" w:rsidRDefault="0079518D" w:rsidP="0079518D">
      <w:pPr>
        <w:rPr>
          <w:rFonts w:cs="Times New Roman"/>
        </w:rPr>
      </w:pPr>
    </w:p>
    <w:p w14:paraId="0CCE9138" w14:textId="77777777" w:rsidR="0079518D" w:rsidRPr="003B066F" w:rsidRDefault="0079518D" w:rsidP="0079518D">
      <w:pPr>
        <w:rPr>
          <w:rFonts w:cs="Times New Roman"/>
        </w:rPr>
      </w:pPr>
    </w:p>
    <w:p w14:paraId="0CCE9139" w14:textId="77777777" w:rsidR="0079518D" w:rsidRPr="003B066F" w:rsidRDefault="0079518D" w:rsidP="0079518D">
      <w:pPr>
        <w:rPr>
          <w:rFonts w:cs="Times New Roman"/>
        </w:rPr>
      </w:pPr>
    </w:p>
    <w:p w14:paraId="0CCE913A" w14:textId="77777777" w:rsidR="0079518D" w:rsidRPr="003B066F" w:rsidRDefault="0079518D" w:rsidP="0079518D">
      <w:pPr>
        <w:rPr>
          <w:rFonts w:cs="Times New Roman"/>
        </w:rPr>
      </w:pPr>
    </w:p>
    <w:p w14:paraId="0CCE913B" w14:textId="77777777" w:rsidR="0079518D" w:rsidRPr="003B066F" w:rsidRDefault="0079518D" w:rsidP="0079518D">
      <w:pPr>
        <w:jc w:val="center"/>
        <w:rPr>
          <w:rFonts w:cs="Times New Roman"/>
          <w:sz w:val="36"/>
          <w:szCs w:val="36"/>
        </w:rPr>
      </w:pPr>
      <w:r w:rsidRPr="003B066F">
        <w:rPr>
          <w:rFonts w:cs="Times New Roman"/>
          <w:sz w:val="36"/>
          <w:szCs w:val="36"/>
        </w:rPr>
        <w:t>委託單位：行政院經濟建設委員會</w:t>
      </w:r>
    </w:p>
    <w:p w14:paraId="0CCE913C" w14:textId="77777777" w:rsidR="0079518D" w:rsidRPr="003B066F" w:rsidRDefault="0079518D" w:rsidP="0079518D">
      <w:pPr>
        <w:ind w:firstLineChars="550" w:firstLine="1980"/>
        <w:rPr>
          <w:rFonts w:cs="Times New Roman"/>
          <w:sz w:val="36"/>
          <w:szCs w:val="36"/>
        </w:rPr>
      </w:pPr>
      <w:r w:rsidRPr="003B066F">
        <w:rPr>
          <w:rFonts w:cs="Times New Roman"/>
          <w:sz w:val="36"/>
          <w:szCs w:val="36"/>
        </w:rPr>
        <w:t>受委託單位：逢甲大學</w:t>
      </w:r>
    </w:p>
    <w:p w14:paraId="0CCE913D" w14:textId="77777777" w:rsidR="0079518D" w:rsidRPr="003B066F" w:rsidRDefault="0079518D" w:rsidP="0079518D">
      <w:pPr>
        <w:ind w:firstLineChars="250" w:firstLine="500"/>
        <w:rPr>
          <w:rFonts w:cs="Times New Roman"/>
          <w:sz w:val="20"/>
        </w:rPr>
      </w:pPr>
    </w:p>
    <w:p w14:paraId="0CCE913E" w14:textId="7A45E1E5" w:rsidR="0079518D" w:rsidRPr="003B066F" w:rsidRDefault="00004FC0" w:rsidP="00004FC0">
      <w:pPr>
        <w:jc w:val="center"/>
        <w:rPr>
          <w:rFonts w:cs="Times New Roman"/>
          <w:spacing w:val="50"/>
          <w:sz w:val="40"/>
          <w:szCs w:val="36"/>
        </w:rPr>
      </w:pPr>
      <w:r w:rsidRPr="003B066F">
        <w:rPr>
          <w:rFonts w:cs="Times New Roman"/>
          <w:sz w:val="40"/>
          <w:szCs w:val="36"/>
        </w:rPr>
        <w:t>中華民國</w:t>
      </w:r>
      <w:r w:rsidRPr="003B066F">
        <w:rPr>
          <w:rFonts w:cs="Times New Roman"/>
          <w:sz w:val="40"/>
          <w:szCs w:val="36"/>
        </w:rPr>
        <w:t>10</w:t>
      </w:r>
      <w:r w:rsidR="004249EF">
        <w:rPr>
          <w:rFonts w:cs="Times New Roman" w:hint="eastAsia"/>
          <w:sz w:val="40"/>
          <w:szCs w:val="36"/>
        </w:rPr>
        <w:t>3</w:t>
      </w:r>
      <w:r w:rsidRPr="003B066F">
        <w:rPr>
          <w:rFonts w:cs="Times New Roman"/>
          <w:sz w:val="40"/>
          <w:szCs w:val="36"/>
        </w:rPr>
        <w:t>年</w:t>
      </w:r>
      <w:r w:rsidR="004249EF">
        <w:rPr>
          <w:rFonts w:cs="Times New Roman" w:hint="eastAsia"/>
          <w:sz w:val="40"/>
          <w:szCs w:val="36"/>
        </w:rPr>
        <w:t>2</w:t>
      </w:r>
      <w:r w:rsidRPr="003B066F">
        <w:rPr>
          <w:rFonts w:cs="Times New Roman"/>
          <w:sz w:val="40"/>
          <w:szCs w:val="36"/>
        </w:rPr>
        <w:t>月</w:t>
      </w:r>
    </w:p>
    <w:p w14:paraId="0CCE913F" w14:textId="77777777" w:rsidR="0079518D" w:rsidRPr="003B066F" w:rsidRDefault="0079518D" w:rsidP="0079518D">
      <w:pPr>
        <w:rPr>
          <w:rFonts w:cs="Times New Roman"/>
        </w:rPr>
        <w:sectPr w:rsidR="0079518D" w:rsidRPr="003B066F" w:rsidSect="00D031EB">
          <w:footerReference w:type="default" r:id="rId8"/>
          <w:type w:val="continuous"/>
          <w:pgSz w:w="11906" w:h="16838"/>
          <w:pgMar w:top="1440" w:right="1800" w:bottom="1440" w:left="1800" w:header="709" w:footer="992" w:gutter="0"/>
          <w:cols w:space="425"/>
          <w:docGrid w:type="lines" w:linePitch="360"/>
        </w:sectPr>
      </w:pPr>
    </w:p>
    <w:sdt>
      <w:sdtPr>
        <w:rPr>
          <w:rFonts w:ascii="Times New Roman" w:eastAsia="標楷體" w:hAnsi="Times New Roman" w:cs="Times New Roman"/>
          <w:b w:val="0"/>
          <w:bCs w:val="0"/>
          <w:color w:val="000000" w:themeColor="text1"/>
          <w:kern w:val="2"/>
          <w:sz w:val="24"/>
          <w:szCs w:val="24"/>
          <w:lang w:val="zh-TW"/>
        </w:rPr>
        <w:id w:val="-1621447153"/>
        <w:docPartObj>
          <w:docPartGallery w:val="Table of Contents"/>
          <w:docPartUnique/>
        </w:docPartObj>
      </w:sdtPr>
      <w:sdtContent>
        <w:p w14:paraId="0CCE9140" w14:textId="77777777" w:rsidR="0086755E" w:rsidRPr="003B066F" w:rsidRDefault="0086755E" w:rsidP="00E200CD">
          <w:pPr>
            <w:pStyle w:val="af"/>
            <w:jc w:val="center"/>
            <w:rPr>
              <w:rFonts w:ascii="Times New Roman" w:eastAsia="標楷體" w:hAnsi="Times New Roman" w:cs="Times New Roman"/>
              <w:color w:val="000000" w:themeColor="text1"/>
            </w:rPr>
          </w:pPr>
          <w:r w:rsidRPr="003B066F">
            <w:rPr>
              <w:rFonts w:ascii="Times New Roman" w:eastAsia="標楷體" w:hAnsi="Times New Roman" w:cs="Times New Roman"/>
              <w:color w:val="000000" w:themeColor="text1"/>
              <w:lang w:val="zh-TW"/>
            </w:rPr>
            <w:t>目</w:t>
          </w:r>
          <w:r w:rsidRPr="003B066F">
            <w:rPr>
              <w:rFonts w:ascii="Times New Roman" w:eastAsia="標楷體" w:hAnsi="Times New Roman" w:cs="Times New Roman"/>
              <w:color w:val="000000" w:themeColor="text1"/>
              <w:lang w:val="zh-TW"/>
            </w:rPr>
            <w:t xml:space="preserve"> </w:t>
          </w:r>
          <w:r w:rsidRPr="003B066F">
            <w:rPr>
              <w:rFonts w:ascii="Times New Roman" w:eastAsia="標楷體" w:hAnsi="Times New Roman" w:cs="Times New Roman"/>
              <w:color w:val="000000" w:themeColor="text1"/>
              <w:lang w:val="zh-TW"/>
            </w:rPr>
            <w:t>錄</w:t>
          </w:r>
        </w:p>
        <w:p w14:paraId="698CE147" w14:textId="77777777" w:rsidR="001944D0" w:rsidRDefault="00277F28">
          <w:pPr>
            <w:pStyle w:val="12"/>
            <w:tabs>
              <w:tab w:val="left" w:pos="1200"/>
              <w:tab w:val="right" w:leader="dot" w:pos="8296"/>
            </w:tabs>
            <w:rPr>
              <w:rFonts w:eastAsiaTheme="minorEastAsia"/>
              <w:b w:val="0"/>
              <w:bCs w:val="0"/>
              <w:caps w:val="0"/>
              <w:noProof/>
              <w:sz w:val="24"/>
              <w:szCs w:val="22"/>
            </w:rPr>
          </w:pPr>
          <w:r w:rsidRPr="003B066F">
            <w:rPr>
              <w:rFonts w:ascii="Times New Roman" w:hAnsi="Times New Roman" w:cs="Times New Roman"/>
              <w:bCs w:val="0"/>
              <w:caps w:val="0"/>
              <w:color w:val="000000" w:themeColor="text1"/>
            </w:rPr>
            <w:fldChar w:fldCharType="begin"/>
          </w:r>
          <w:r w:rsidRPr="003B066F">
            <w:rPr>
              <w:rFonts w:ascii="Times New Roman" w:hAnsi="Times New Roman" w:cs="Times New Roman"/>
              <w:bCs w:val="0"/>
              <w:caps w:val="0"/>
              <w:color w:val="000000" w:themeColor="text1"/>
            </w:rPr>
            <w:instrText xml:space="preserve"> TOC \o "1-2" \h \z \u </w:instrText>
          </w:r>
          <w:r w:rsidRPr="003B066F">
            <w:rPr>
              <w:rFonts w:ascii="Times New Roman" w:hAnsi="Times New Roman" w:cs="Times New Roman"/>
              <w:bCs w:val="0"/>
              <w:caps w:val="0"/>
              <w:color w:val="000000" w:themeColor="text1"/>
            </w:rPr>
            <w:fldChar w:fldCharType="separate"/>
          </w:r>
          <w:hyperlink w:anchor="_Toc380585441" w:history="1">
            <w:r w:rsidR="001944D0" w:rsidRPr="0079718D">
              <w:rPr>
                <w:rStyle w:val="af0"/>
                <w:rFonts w:ascii="Times New Roman" w:hAnsi="Times New Roman" w:cs="Times New Roman" w:hint="eastAsia"/>
                <w:noProof/>
              </w:rPr>
              <w:t>第一章</w:t>
            </w:r>
            <w:r w:rsidR="001944D0">
              <w:rPr>
                <w:rFonts w:eastAsiaTheme="minorEastAsia"/>
                <w:b w:val="0"/>
                <w:bCs w:val="0"/>
                <w:caps w:val="0"/>
                <w:noProof/>
                <w:sz w:val="24"/>
                <w:szCs w:val="22"/>
              </w:rPr>
              <w:tab/>
            </w:r>
            <w:r w:rsidR="001944D0" w:rsidRPr="0079718D">
              <w:rPr>
                <w:rStyle w:val="af0"/>
                <w:rFonts w:ascii="Times New Roman" w:hAnsi="Times New Roman" w:cs="Times New Roman" w:hint="eastAsia"/>
                <w:noProof/>
              </w:rPr>
              <w:t>前言</w:t>
            </w:r>
            <w:r w:rsidR="001944D0">
              <w:rPr>
                <w:noProof/>
                <w:webHidden/>
              </w:rPr>
              <w:tab/>
            </w:r>
            <w:r w:rsidR="001944D0">
              <w:rPr>
                <w:noProof/>
                <w:webHidden/>
              </w:rPr>
              <w:fldChar w:fldCharType="begin"/>
            </w:r>
            <w:r w:rsidR="001944D0">
              <w:rPr>
                <w:noProof/>
                <w:webHidden/>
              </w:rPr>
              <w:instrText xml:space="preserve"> PAGEREF _Toc380585441 \h </w:instrText>
            </w:r>
            <w:r w:rsidR="001944D0">
              <w:rPr>
                <w:noProof/>
                <w:webHidden/>
              </w:rPr>
            </w:r>
            <w:r w:rsidR="001944D0">
              <w:rPr>
                <w:noProof/>
                <w:webHidden/>
              </w:rPr>
              <w:fldChar w:fldCharType="separate"/>
            </w:r>
            <w:r w:rsidR="00533A01">
              <w:rPr>
                <w:noProof/>
                <w:webHidden/>
              </w:rPr>
              <w:t>1</w:t>
            </w:r>
            <w:r w:rsidR="001944D0">
              <w:rPr>
                <w:noProof/>
                <w:webHidden/>
              </w:rPr>
              <w:fldChar w:fldCharType="end"/>
            </w:r>
          </w:hyperlink>
        </w:p>
        <w:p w14:paraId="5CAB4FD6" w14:textId="77777777" w:rsidR="001944D0" w:rsidRDefault="0097294A">
          <w:pPr>
            <w:pStyle w:val="21"/>
            <w:tabs>
              <w:tab w:val="left" w:pos="1440"/>
              <w:tab w:val="right" w:leader="dot" w:pos="8296"/>
            </w:tabs>
            <w:rPr>
              <w:rFonts w:eastAsiaTheme="minorEastAsia"/>
              <w:smallCaps w:val="0"/>
              <w:noProof/>
              <w:szCs w:val="22"/>
            </w:rPr>
          </w:pPr>
          <w:hyperlink w:anchor="_Toc380585442" w:history="1">
            <w:r w:rsidR="001944D0" w:rsidRPr="0079718D">
              <w:rPr>
                <w:rStyle w:val="af0"/>
                <w:rFonts w:hint="eastAsia"/>
                <w:noProof/>
              </w:rPr>
              <w:t>第一節</w:t>
            </w:r>
            <w:r w:rsidR="001944D0">
              <w:rPr>
                <w:rFonts w:eastAsiaTheme="minorEastAsia"/>
                <w:smallCaps w:val="0"/>
                <w:noProof/>
                <w:szCs w:val="22"/>
              </w:rPr>
              <w:tab/>
            </w:r>
            <w:r w:rsidR="001944D0" w:rsidRPr="0079718D">
              <w:rPr>
                <w:rStyle w:val="af0"/>
                <w:rFonts w:hint="eastAsia"/>
                <w:noProof/>
              </w:rPr>
              <w:t>計畫緣起與目的</w:t>
            </w:r>
            <w:r w:rsidR="001944D0">
              <w:rPr>
                <w:noProof/>
                <w:webHidden/>
              </w:rPr>
              <w:tab/>
            </w:r>
            <w:r w:rsidR="001944D0">
              <w:rPr>
                <w:noProof/>
                <w:webHidden/>
              </w:rPr>
              <w:fldChar w:fldCharType="begin"/>
            </w:r>
            <w:r w:rsidR="001944D0">
              <w:rPr>
                <w:noProof/>
                <w:webHidden/>
              </w:rPr>
              <w:instrText xml:space="preserve"> PAGEREF _Toc380585442 \h </w:instrText>
            </w:r>
            <w:r w:rsidR="001944D0">
              <w:rPr>
                <w:noProof/>
                <w:webHidden/>
              </w:rPr>
            </w:r>
            <w:r w:rsidR="001944D0">
              <w:rPr>
                <w:noProof/>
                <w:webHidden/>
              </w:rPr>
              <w:fldChar w:fldCharType="separate"/>
            </w:r>
            <w:r w:rsidR="00533A01">
              <w:rPr>
                <w:noProof/>
                <w:webHidden/>
              </w:rPr>
              <w:t>1</w:t>
            </w:r>
            <w:r w:rsidR="001944D0">
              <w:rPr>
                <w:noProof/>
                <w:webHidden/>
              </w:rPr>
              <w:fldChar w:fldCharType="end"/>
            </w:r>
          </w:hyperlink>
        </w:p>
        <w:p w14:paraId="3322A5ED" w14:textId="77777777" w:rsidR="001944D0" w:rsidRDefault="0097294A">
          <w:pPr>
            <w:pStyle w:val="21"/>
            <w:tabs>
              <w:tab w:val="left" w:pos="1440"/>
              <w:tab w:val="right" w:leader="dot" w:pos="8296"/>
            </w:tabs>
            <w:rPr>
              <w:rFonts w:eastAsiaTheme="minorEastAsia"/>
              <w:smallCaps w:val="0"/>
              <w:noProof/>
              <w:szCs w:val="22"/>
            </w:rPr>
          </w:pPr>
          <w:hyperlink w:anchor="_Toc380585443" w:history="1">
            <w:r w:rsidR="001944D0" w:rsidRPr="0079718D">
              <w:rPr>
                <w:rStyle w:val="af0"/>
                <w:rFonts w:hint="eastAsia"/>
                <w:noProof/>
              </w:rPr>
              <w:t>第二節</w:t>
            </w:r>
            <w:r w:rsidR="001944D0">
              <w:rPr>
                <w:rFonts w:eastAsiaTheme="minorEastAsia"/>
                <w:smallCaps w:val="0"/>
                <w:noProof/>
                <w:szCs w:val="22"/>
              </w:rPr>
              <w:tab/>
            </w:r>
            <w:r w:rsidR="001944D0" w:rsidRPr="0079718D">
              <w:rPr>
                <w:rStyle w:val="af0"/>
                <w:rFonts w:hint="eastAsia"/>
                <w:noProof/>
              </w:rPr>
              <w:t>工作項目</w:t>
            </w:r>
            <w:r w:rsidR="001944D0">
              <w:rPr>
                <w:noProof/>
                <w:webHidden/>
              </w:rPr>
              <w:tab/>
            </w:r>
            <w:r w:rsidR="001944D0">
              <w:rPr>
                <w:noProof/>
                <w:webHidden/>
              </w:rPr>
              <w:fldChar w:fldCharType="begin"/>
            </w:r>
            <w:r w:rsidR="001944D0">
              <w:rPr>
                <w:noProof/>
                <w:webHidden/>
              </w:rPr>
              <w:instrText xml:space="preserve"> PAGEREF _Toc380585443 \h </w:instrText>
            </w:r>
            <w:r w:rsidR="001944D0">
              <w:rPr>
                <w:noProof/>
                <w:webHidden/>
              </w:rPr>
            </w:r>
            <w:r w:rsidR="001944D0">
              <w:rPr>
                <w:noProof/>
                <w:webHidden/>
              </w:rPr>
              <w:fldChar w:fldCharType="separate"/>
            </w:r>
            <w:r w:rsidR="00533A01">
              <w:rPr>
                <w:noProof/>
                <w:webHidden/>
              </w:rPr>
              <w:t>1</w:t>
            </w:r>
            <w:r w:rsidR="001944D0">
              <w:rPr>
                <w:noProof/>
                <w:webHidden/>
              </w:rPr>
              <w:fldChar w:fldCharType="end"/>
            </w:r>
          </w:hyperlink>
        </w:p>
        <w:p w14:paraId="53443F20" w14:textId="77777777" w:rsidR="001944D0" w:rsidRDefault="0097294A">
          <w:pPr>
            <w:pStyle w:val="21"/>
            <w:tabs>
              <w:tab w:val="left" w:pos="1440"/>
              <w:tab w:val="right" w:leader="dot" w:pos="8296"/>
            </w:tabs>
            <w:rPr>
              <w:rFonts w:eastAsiaTheme="minorEastAsia"/>
              <w:smallCaps w:val="0"/>
              <w:noProof/>
              <w:szCs w:val="22"/>
            </w:rPr>
          </w:pPr>
          <w:hyperlink w:anchor="_Toc380585444" w:history="1">
            <w:r w:rsidR="001944D0" w:rsidRPr="0079718D">
              <w:rPr>
                <w:rStyle w:val="af0"/>
                <w:rFonts w:hint="eastAsia"/>
                <w:noProof/>
              </w:rPr>
              <w:t>第三節</w:t>
            </w:r>
            <w:r w:rsidR="001944D0">
              <w:rPr>
                <w:rFonts w:eastAsiaTheme="minorEastAsia"/>
                <w:smallCaps w:val="0"/>
                <w:noProof/>
                <w:szCs w:val="22"/>
              </w:rPr>
              <w:tab/>
            </w:r>
            <w:r w:rsidR="001944D0" w:rsidRPr="0079718D">
              <w:rPr>
                <w:rStyle w:val="af0"/>
                <w:rFonts w:hint="eastAsia"/>
                <w:noProof/>
              </w:rPr>
              <w:t>計畫預期效益</w:t>
            </w:r>
            <w:r w:rsidR="001944D0">
              <w:rPr>
                <w:noProof/>
                <w:webHidden/>
              </w:rPr>
              <w:tab/>
            </w:r>
            <w:r w:rsidR="001944D0">
              <w:rPr>
                <w:noProof/>
                <w:webHidden/>
              </w:rPr>
              <w:fldChar w:fldCharType="begin"/>
            </w:r>
            <w:r w:rsidR="001944D0">
              <w:rPr>
                <w:noProof/>
                <w:webHidden/>
              </w:rPr>
              <w:instrText xml:space="preserve"> PAGEREF _Toc380585444 \h </w:instrText>
            </w:r>
            <w:r w:rsidR="001944D0">
              <w:rPr>
                <w:noProof/>
                <w:webHidden/>
              </w:rPr>
            </w:r>
            <w:r w:rsidR="001944D0">
              <w:rPr>
                <w:noProof/>
                <w:webHidden/>
              </w:rPr>
              <w:fldChar w:fldCharType="separate"/>
            </w:r>
            <w:r w:rsidR="00533A01">
              <w:rPr>
                <w:noProof/>
                <w:webHidden/>
              </w:rPr>
              <w:t>2</w:t>
            </w:r>
            <w:r w:rsidR="001944D0">
              <w:rPr>
                <w:noProof/>
                <w:webHidden/>
              </w:rPr>
              <w:fldChar w:fldCharType="end"/>
            </w:r>
          </w:hyperlink>
        </w:p>
        <w:p w14:paraId="7C369A25" w14:textId="77777777" w:rsidR="001944D0" w:rsidRDefault="0097294A">
          <w:pPr>
            <w:pStyle w:val="21"/>
            <w:tabs>
              <w:tab w:val="left" w:pos="1440"/>
              <w:tab w:val="right" w:leader="dot" w:pos="8296"/>
            </w:tabs>
            <w:rPr>
              <w:rFonts w:eastAsiaTheme="minorEastAsia"/>
              <w:smallCaps w:val="0"/>
              <w:noProof/>
              <w:szCs w:val="22"/>
            </w:rPr>
          </w:pPr>
          <w:hyperlink w:anchor="_Toc380585445" w:history="1">
            <w:r w:rsidR="001944D0" w:rsidRPr="0079718D">
              <w:rPr>
                <w:rStyle w:val="af0"/>
                <w:rFonts w:hint="eastAsia"/>
                <w:noProof/>
              </w:rPr>
              <w:t>第四節</w:t>
            </w:r>
            <w:r w:rsidR="001944D0">
              <w:rPr>
                <w:rFonts w:eastAsiaTheme="minorEastAsia"/>
                <w:smallCaps w:val="0"/>
                <w:noProof/>
                <w:szCs w:val="22"/>
              </w:rPr>
              <w:tab/>
            </w:r>
            <w:r w:rsidR="001944D0" w:rsidRPr="0079718D">
              <w:rPr>
                <w:rStyle w:val="af0"/>
                <w:rFonts w:hint="eastAsia"/>
                <w:noProof/>
              </w:rPr>
              <w:t>計畫執行流程</w:t>
            </w:r>
            <w:r w:rsidR="001944D0">
              <w:rPr>
                <w:noProof/>
                <w:webHidden/>
              </w:rPr>
              <w:tab/>
            </w:r>
            <w:r w:rsidR="001944D0">
              <w:rPr>
                <w:noProof/>
                <w:webHidden/>
              </w:rPr>
              <w:fldChar w:fldCharType="begin"/>
            </w:r>
            <w:r w:rsidR="001944D0">
              <w:rPr>
                <w:noProof/>
                <w:webHidden/>
              </w:rPr>
              <w:instrText xml:space="preserve"> PAGEREF _Toc380585445 \h </w:instrText>
            </w:r>
            <w:r w:rsidR="001944D0">
              <w:rPr>
                <w:noProof/>
                <w:webHidden/>
              </w:rPr>
            </w:r>
            <w:r w:rsidR="001944D0">
              <w:rPr>
                <w:noProof/>
                <w:webHidden/>
              </w:rPr>
              <w:fldChar w:fldCharType="separate"/>
            </w:r>
            <w:r w:rsidR="00533A01">
              <w:rPr>
                <w:noProof/>
                <w:webHidden/>
              </w:rPr>
              <w:t>3</w:t>
            </w:r>
            <w:r w:rsidR="001944D0">
              <w:rPr>
                <w:noProof/>
                <w:webHidden/>
              </w:rPr>
              <w:fldChar w:fldCharType="end"/>
            </w:r>
          </w:hyperlink>
        </w:p>
        <w:p w14:paraId="55C47061" w14:textId="77777777" w:rsidR="001944D0" w:rsidRDefault="0097294A">
          <w:pPr>
            <w:pStyle w:val="12"/>
            <w:tabs>
              <w:tab w:val="left" w:pos="1200"/>
              <w:tab w:val="right" w:leader="dot" w:pos="8296"/>
            </w:tabs>
            <w:rPr>
              <w:rFonts w:eastAsiaTheme="minorEastAsia"/>
              <w:b w:val="0"/>
              <w:bCs w:val="0"/>
              <w:caps w:val="0"/>
              <w:noProof/>
              <w:sz w:val="24"/>
              <w:szCs w:val="22"/>
            </w:rPr>
          </w:pPr>
          <w:hyperlink w:anchor="_Toc380585446" w:history="1">
            <w:r w:rsidR="001944D0" w:rsidRPr="0079718D">
              <w:rPr>
                <w:rStyle w:val="af0"/>
                <w:rFonts w:ascii="Times New Roman" w:hAnsi="Times New Roman" w:cs="Times New Roman" w:hint="eastAsia"/>
                <w:noProof/>
              </w:rPr>
              <w:t>第二章</w:t>
            </w:r>
            <w:r w:rsidR="001944D0">
              <w:rPr>
                <w:rFonts w:eastAsiaTheme="minorEastAsia"/>
                <w:b w:val="0"/>
                <w:bCs w:val="0"/>
                <w:caps w:val="0"/>
                <w:noProof/>
                <w:sz w:val="24"/>
                <w:szCs w:val="22"/>
              </w:rPr>
              <w:tab/>
            </w:r>
            <w:r w:rsidR="001944D0" w:rsidRPr="0079718D">
              <w:rPr>
                <w:rStyle w:val="af0"/>
                <w:rFonts w:ascii="Times New Roman" w:hAnsi="Times New Roman" w:cs="Times New Roman" w:hint="eastAsia"/>
                <w:noProof/>
              </w:rPr>
              <w:t>環境敏感地區圖資蒐集與發佈</w:t>
            </w:r>
            <w:r w:rsidR="001944D0">
              <w:rPr>
                <w:noProof/>
                <w:webHidden/>
              </w:rPr>
              <w:tab/>
            </w:r>
            <w:r w:rsidR="001944D0">
              <w:rPr>
                <w:noProof/>
                <w:webHidden/>
              </w:rPr>
              <w:fldChar w:fldCharType="begin"/>
            </w:r>
            <w:r w:rsidR="001944D0">
              <w:rPr>
                <w:noProof/>
                <w:webHidden/>
              </w:rPr>
              <w:instrText xml:space="preserve"> PAGEREF _Toc380585446 \h </w:instrText>
            </w:r>
            <w:r w:rsidR="001944D0">
              <w:rPr>
                <w:noProof/>
                <w:webHidden/>
              </w:rPr>
            </w:r>
            <w:r w:rsidR="001944D0">
              <w:rPr>
                <w:noProof/>
                <w:webHidden/>
              </w:rPr>
              <w:fldChar w:fldCharType="separate"/>
            </w:r>
            <w:r w:rsidR="00533A01">
              <w:rPr>
                <w:noProof/>
                <w:webHidden/>
              </w:rPr>
              <w:t>5</w:t>
            </w:r>
            <w:r w:rsidR="001944D0">
              <w:rPr>
                <w:noProof/>
                <w:webHidden/>
              </w:rPr>
              <w:fldChar w:fldCharType="end"/>
            </w:r>
          </w:hyperlink>
        </w:p>
        <w:p w14:paraId="6C182BA7" w14:textId="77777777" w:rsidR="001944D0" w:rsidRDefault="0097294A">
          <w:pPr>
            <w:pStyle w:val="21"/>
            <w:tabs>
              <w:tab w:val="left" w:pos="1440"/>
              <w:tab w:val="right" w:leader="dot" w:pos="8296"/>
            </w:tabs>
            <w:rPr>
              <w:rFonts w:eastAsiaTheme="minorEastAsia"/>
              <w:smallCaps w:val="0"/>
              <w:noProof/>
              <w:szCs w:val="22"/>
            </w:rPr>
          </w:pPr>
          <w:hyperlink w:anchor="_Toc380585447" w:history="1">
            <w:r w:rsidR="001944D0" w:rsidRPr="0079718D">
              <w:rPr>
                <w:rStyle w:val="af0"/>
                <w:rFonts w:hint="eastAsia"/>
                <w:noProof/>
              </w:rPr>
              <w:t>第一節</w:t>
            </w:r>
            <w:r w:rsidR="001944D0">
              <w:rPr>
                <w:rFonts w:eastAsiaTheme="minorEastAsia"/>
                <w:smallCaps w:val="0"/>
                <w:noProof/>
                <w:szCs w:val="22"/>
              </w:rPr>
              <w:tab/>
            </w:r>
            <w:r w:rsidR="001944D0" w:rsidRPr="0079718D">
              <w:rPr>
                <w:rStyle w:val="af0"/>
                <w:rFonts w:hint="eastAsia"/>
                <w:noProof/>
              </w:rPr>
              <w:t>環境敏感地區圖資項目範疇</w:t>
            </w:r>
            <w:r w:rsidR="001944D0">
              <w:rPr>
                <w:noProof/>
                <w:webHidden/>
              </w:rPr>
              <w:tab/>
            </w:r>
            <w:r w:rsidR="001944D0">
              <w:rPr>
                <w:noProof/>
                <w:webHidden/>
              </w:rPr>
              <w:fldChar w:fldCharType="begin"/>
            </w:r>
            <w:r w:rsidR="001944D0">
              <w:rPr>
                <w:noProof/>
                <w:webHidden/>
              </w:rPr>
              <w:instrText xml:space="preserve"> PAGEREF _Toc380585447 \h </w:instrText>
            </w:r>
            <w:r w:rsidR="001944D0">
              <w:rPr>
                <w:noProof/>
                <w:webHidden/>
              </w:rPr>
            </w:r>
            <w:r w:rsidR="001944D0">
              <w:rPr>
                <w:noProof/>
                <w:webHidden/>
              </w:rPr>
              <w:fldChar w:fldCharType="separate"/>
            </w:r>
            <w:r w:rsidR="00533A01">
              <w:rPr>
                <w:noProof/>
                <w:webHidden/>
              </w:rPr>
              <w:t>5</w:t>
            </w:r>
            <w:r w:rsidR="001944D0">
              <w:rPr>
                <w:noProof/>
                <w:webHidden/>
              </w:rPr>
              <w:fldChar w:fldCharType="end"/>
            </w:r>
          </w:hyperlink>
        </w:p>
        <w:p w14:paraId="764F8D84" w14:textId="77777777" w:rsidR="001944D0" w:rsidRDefault="0097294A">
          <w:pPr>
            <w:pStyle w:val="21"/>
            <w:tabs>
              <w:tab w:val="left" w:pos="1440"/>
              <w:tab w:val="right" w:leader="dot" w:pos="8296"/>
            </w:tabs>
            <w:rPr>
              <w:rFonts w:eastAsiaTheme="minorEastAsia"/>
              <w:smallCaps w:val="0"/>
              <w:noProof/>
              <w:szCs w:val="22"/>
            </w:rPr>
          </w:pPr>
          <w:hyperlink w:anchor="_Toc380585448" w:history="1">
            <w:r w:rsidR="001944D0" w:rsidRPr="0079718D">
              <w:rPr>
                <w:rStyle w:val="af0"/>
                <w:rFonts w:hint="eastAsia"/>
                <w:noProof/>
              </w:rPr>
              <w:t>第二節</w:t>
            </w:r>
            <w:r w:rsidR="001944D0">
              <w:rPr>
                <w:rFonts w:eastAsiaTheme="minorEastAsia"/>
                <w:smallCaps w:val="0"/>
                <w:noProof/>
                <w:szCs w:val="22"/>
              </w:rPr>
              <w:tab/>
            </w:r>
            <w:r w:rsidR="001944D0" w:rsidRPr="0079718D">
              <w:rPr>
                <w:rStyle w:val="af0"/>
                <w:rFonts w:hint="eastAsia"/>
                <w:noProof/>
              </w:rPr>
              <w:t>環境敏感圖資服務蒐集作業程序</w:t>
            </w:r>
            <w:r w:rsidR="001944D0">
              <w:rPr>
                <w:noProof/>
                <w:webHidden/>
              </w:rPr>
              <w:tab/>
            </w:r>
            <w:r w:rsidR="001944D0">
              <w:rPr>
                <w:noProof/>
                <w:webHidden/>
              </w:rPr>
              <w:fldChar w:fldCharType="begin"/>
            </w:r>
            <w:r w:rsidR="001944D0">
              <w:rPr>
                <w:noProof/>
                <w:webHidden/>
              </w:rPr>
              <w:instrText xml:space="preserve"> PAGEREF _Toc380585448 \h </w:instrText>
            </w:r>
            <w:r w:rsidR="001944D0">
              <w:rPr>
                <w:noProof/>
                <w:webHidden/>
              </w:rPr>
            </w:r>
            <w:r w:rsidR="001944D0">
              <w:rPr>
                <w:noProof/>
                <w:webHidden/>
              </w:rPr>
              <w:fldChar w:fldCharType="separate"/>
            </w:r>
            <w:r w:rsidR="00533A01">
              <w:rPr>
                <w:noProof/>
                <w:webHidden/>
              </w:rPr>
              <w:t>9</w:t>
            </w:r>
            <w:r w:rsidR="001944D0">
              <w:rPr>
                <w:noProof/>
                <w:webHidden/>
              </w:rPr>
              <w:fldChar w:fldCharType="end"/>
            </w:r>
          </w:hyperlink>
        </w:p>
        <w:p w14:paraId="64F4F7DD" w14:textId="77777777" w:rsidR="001944D0" w:rsidRDefault="0097294A">
          <w:pPr>
            <w:pStyle w:val="21"/>
            <w:tabs>
              <w:tab w:val="left" w:pos="1440"/>
              <w:tab w:val="right" w:leader="dot" w:pos="8296"/>
            </w:tabs>
            <w:rPr>
              <w:rFonts w:eastAsiaTheme="minorEastAsia"/>
              <w:smallCaps w:val="0"/>
              <w:noProof/>
              <w:szCs w:val="22"/>
            </w:rPr>
          </w:pPr>
          <w:hyperlink w:anchor="_Toc380585449" w:history="1">
            <w:r w:rsidR="001944D0" w:rsidRPr="0079718D">
              <w:rPr>
                <w:rStyle w:val="af0"/>
                <w:rFonts w:hint="eastAsia"/>
                <w:noProof/>
              </w:rPr>
              <w:t>第三節</w:t>
            </w:r>
            <w:r w:rsidR="001944D0">
              <w:rPr>
                <w:rFonts w:eastAsiaTheme="minorEastAsia"/>
                <w:smallCaps w:val="0"/>
                <w:noProof/>
                <w:szCs w:val="22"/>
              </w:rPr>
              <w:tab/>
            </w:r>
            <w:r w:rsidR="001944D0" w:rsidRPr="0079718D">
              <w:rPr>
                <w:rStyle w:val="af0"/>
                <w:rFonts w:hint="eastAsia"/>
                <w:noProof/>
              </w:rPr>
              <w:t>圖資服務蒐集成果</w:t>
            </w:r>
            <w:r w:rsidR="001944D0">
              <w:rPr>
                <w:noProof/>
                <w:webHidden/>
              </w:rPr>
              <w:tab/>
            </w:r>
            <w:r w:rsidR="001944D0">
              <w:rPr>
                <w:noProof/>
                <w:webHidden/>
              </w:rPr>
              <w:fldChar w:fldCharType="begin"/>
            </w:r>
            <w:r w:rsidR="001944D0">
              <w:rPr>
                <w:noProof/>
                <w:webHidden/>
              </w:rPr>
              <w:instrText xml:space="preserve"> PAGEREF _Toc380585449 \h </w:instrText>
            </w:r>
            <w:r w:rsidR="001944D0">
              <w:rPr>
                <w:noProof/>
                <w:webHidden/>
              </w:rPr>
            </w:r>
            <w:r w:rsidR="001944D0">
              <w:rPr>
                <w:noProof/>
                <w:webHidden/>
              </w:rPr>
              <w:fldChar w:fldCharType="separate"/>
            </w:r>
            <w:r w:rsidR="00533A01">
              <w:rPr>
                <w:noProof/>
                <w:webHidden/>
              </w:rPr>
              <w:t>21</w:t>
            </w:r>
            <w:r w:rsidR="001944D0">
              <w:rPr>
                <w:noProof/>
                <w:webHidden/>
              </w:rPr>
              <w:fldChar w:fldCharType="end"/>
            </w:r>
          </w:hyperlink>
        </w:p>
        <w:p w14:paraId="24D5BD51" w14:textId="77777777" w:rsidR="001944D0" w:rsidRDefault="0097294A">
          <w:pPr>
            <w:pStyle w:val="12"/>
            <w:tabs>
              <w:tab w:val="left" w:pos="1200"/>
              <w:tab w:val="right" w:leader="dot" w:pos="8296"/>
            </w:tabs>
            <w:rPr>
              <w:rFonts w:eastAsiaTheme="minorEastAsia"/>
              <w:b w:val="0"/>
              <w:bCs w:val="0"/>
              <w:caps w:val="0"/>
              <w:noProof/>
              <w:sz w:val="24"/>
              <w:szCs w:val="22"/>
            </w:rPr>
          </w:pPr>
          <w:hyperlink w:anchor="_Toc380585450" w:history="1">
            <w:r w:rsidR="001944D0" w:rsidRPr="0079718D">
              <w:rPr>
                <w:rStyle w:val="af0"/>
                <w:rFonts w:ascii="Times New Roman" w:hAnsi="Times New Roman" w:cs="Times New Roman" w:hint="eastAsia"/>
                <w:noProof/>
              </w:rPr>
              <w:t>第三章</w:t>
            </w:r>
            <w:r w:rsidR="001944D0">
              <w:rPr>
                <w:rFonts w:eastAsiaTheme="minorEastAsia"/>
                <w:b w:val="0"/>
                <w:bCs w:val="0"/>
                <w:caps w:val="0"/>
                <w:noProof/>
                <w:sz w:val="24"/>
                <w:szCs w:val="22"/>
              </w:rPr>
              <w:tab/>
            </w:r>
            <w:r w:rsidR="001944D0" w:rsidRPr="0079718D">
              <w:rPr>
                <w:rStyle w:val="af0"/>
                <w:rFonts w:ascii="Times New Roman" w:hAnsi="Times New Roman" w:cs="Times New Roman" w:hint="eastAsia"/>
                <w:noProof/>
              </w:rPr>
              <w:t>整體架構說明</w:t>
            </w:r>
            <w:r w:rsidR="001944D0">
              <w:rPr>
                <w:noProof/>
                <w:webHidden/>
              </w:rPr>
              <w:tab/>
            </w:r>
            <w:r w:rsidR="001944D0">
              <w:rPr>
                <w:noProof/>
                <w:webHidden/>
              </w:rPr>
              <w:fldChar w:fldCharType="begin"/>
            </w:r>
            <w:r w:rsidR="001944D0">
              <w:rPr>
                <w:noProof/>
                <w:webHidden/>
              </w:rPr>
              <w:instrText xml:space="preserve"> PAGEREF _Toc380585450 \h </w:instrText>
            </w:r>
            <w:r w:rsidR="001944D0">
              <w:rPr>
                <w:noProof/>
                <w:webHidden/>
              </w:rPr>
            </w:r>
            <w:r w:rsidR="001944D0">
              <w:rPr>
                <w:noProof/>
                <w:webHidden/>
              </w:rPr>
              <w:fldChar w:fldCharType="separate"/>
            </w:r>
            <w:r w:rsidR="00533A01">
              <w:rPr>
                <w:noProof/>
                <w:webHidden/>
              </w:rPr>
              <w:t>24</w:t>
            </w:r>
            <w:r w:rsidR="001944D0">
              <w:rPr>
                <w:noProof/>
                <w:webHidden/>
              </w:rPr>
              <w:fldChar w:fldCharType="end"/>
            </w:r>
          </w:hyperlink>
        </w:p>
        <w:p w14:paraId="36CC92B6" w14:textId="77777777" w:rsidR="001944D0" w:rsidRDefault="0097294A">
          <w:pPr>
            <w:pStyle w:val="21"/>
            <w:tabs>
              <w:tab w:val="left" w:pos="1440"/>
              <w:tab w:val="right" w:leader="dot" w:pos="8296"/>
            </w:tabs>
            <w:rPr>
              <w:rFonts w:eastAsiaTheme="minorEastAsia"/>
              <w:smallCaps w:val="0"/>
              <w:noProof/>
              <w:szCs w:val="22"/>
            </w:rPr>
          </w:pPr>
          <w:hyperlink w:anchor="_Toc380585451" w:history="1">
            <w:r w:rsidR="001944D0" w:rsidRPr="0079718D">
              <w:rPr>
                <w:rStyle w:val="af0"/>
                <w:rFonts w:hint="eastAsia"/>
                <w:noProof/>
              </w:rPr>
              <w:t>第一節</w:t>
            </w:r>
            <w:r w:rsidR="001944D0">
              <w:rPr>
                <w:rFonts w:eastAsiaTheme="minorEastAsia"/>
                <w:smallCaps w:val="0"/>
                <w:noProof/>
                <w:szCs w:val="22"/>
              </w:rPr>
              <w:tab/>
            </w:r>
            <w:r w:rsidR="001944D0" w:rsidRPr="0079718D">
              <w:rPr>
                <w:rStyle w:val="af0"/>
                <w:rFonts w:hint="eastAsia"/>
                <w:noProof/>
              </w:rPr>
              <w:t>環境敏感地區模組</w:t>
            </w:r>
            <w:r w:rsidR="001944D0" w:rsidRPr="0079718D">
              <w:rPr>
                <w:rStyle w:val="af0"/>
                <w:noProof/>
              </w:rPr>
              <w:t>API</w:t>
            </w:r>
            <w:r w:rsidR="001944D0">
              <w:rPr>
                <w:noProof/>
                <w:webHidden/>
              </w:rPr>
              <w:tab/>
            </w:r>
            <w:r w:rsidR="001944D0">
              <w:rPr>
                <w:noProof/>
                <w:webHidden/>
              </w:rPr>
              <w:fldChar w:fldCharType="begin"/>
            </w:r>
            <w:r w:rsidR="001944D0">
              <w:rPr>
                <w:noProof/>
                <w:webHidden/>
              </w:rPr>
              <w:instrText xml:space="preserve"> PAGEREF _Toc380585451 \h </w:instrText>
            </w:r>
            <w:r w:rsidR="001944D0">
              <w:rPr>
                <w:noProof/>
                <w:webHidden/>
              </w:rPr>
            </w:r>
            <w:r w:rsidR="001944D0">
              <w:rPr>
                <w:noProof/>
                <w:webHidden/>
              </w:rPr>
              <w:fldChar w:fldCharType="separate"/>
            </w:r>
            <w:r w:rsidR="00533A01">
              <w:rPr>
                <w:noProof/>
                <w:webHidden/>
              </w:rPr>
              <w:t>24</w:t>
            </w:r>
            <w:r w:rsidR="001944D0">
              <w:rPr>
                <w:noProof/>
                <w:webHidden/>
              </w:rPr>
              <w:fldChar w:fldCharType="end"/>
            </w:r>
          </w:hyperlink>
        </w:p>
        <w:p w14:paraId="61251221" w14:textId="77777777" w:rsidR="001944D0" w:rsidRDefault="0097294A">
          <w:pPr>
            <w:pStyle w:val="21"/>
            <w:tabs>
              <w:tab w:val="left" w:pos="1440"/>
              <w:tab w:val="right" w:leader="dot" w:pos="8296"/>
            </w:tabs>
            <w:rPr>
              <w:rFonts w:eastAsiaTheme="minorEastAsia"/>
              <w:smallCaps w:val="0"/>
              <w:noProof/>
              <w:szCs w:val="22"/>
            </w:rPr>
          </w:pPr>
          <w:hyperlink w:anchor="_Toc380585452" w:history="1">
            <w:r w:rsidR="001944D0" w:rsidRPr="0079718D">
              <w:rPr>
                <w:rStyle w:val="af0"/>
                <w:rFonts w:hint="eastAsia"/>
                <w:noProof/>
              </w:rPr>
              <w:t>第二節</w:t>
            </w:r>
            <w:r w:rsidR="001944D0">
              <w:rPr>
                <w:rFonts w:eastAsiaTheme="minorEastAsia"/>
                <w:smallCaps w:val="0"/>
                <w:noProof/>
                <w:szCs w:val="22"/>
              </w:rPr>
              <w:tab/>
            </w:r>
            <w:r w:rsidR="001944D0" w:rsidRPr="0079718D">
              <w:rPr>
                <w:rStyle w:val="af0"/>
                <w:rFonts w:hint="eastAsia"/>
                <w:noProof/>
              </w:rPr>
              <w:t>環境敏感地區查詢模組</w:t>
            </w:r>
            <w:r w:rsidR="001944D0">
              <w:rPr>
                <w:noProof/>
                <w:webHidden/>
              </w:rPr>
              <w:tab/>
            </w:r>
            <w:r w:rsidR="001944D0">
              <w:rPr>
                <w:noProof/>
                <w:webHidden/>
              </w:rPr>
              <w:fldChar w:fldCharType="begin"/>
            </w:r>
            <w:r w:rsidR="001944D0">
              <w:rPr>
                <w:noProof/>
                <w:webHidden/>
              </w:rPr>
              <w:instrText xml:space="preserve"> PAGEREF _Toc380585452 \h </w:instrText>
            </w:r>
            <w:r w:rsidR="001944D0">
              <w:rPr>
                <w:noProof/>
                <w:webHidden/>
              </w:rPr>
            </w:r>
            <w:r w:rsidR="001944D0">
              <w:rPr>
                <w:noProof/>
                <w:webHidden/>
              </w:rPr>
              <w:fldChar w:fldCharType="separate"/>
            </w:r>
            <w:r w:rsidR="00533A01">
              <w:rPr>
                <w:noProof/>
                <w:webHidden/>
              </w:rPr>
              <w:t>28</w:t>
            </w:r>
            <w:r w:rsidR="001944D0">
              <w:rPr>
                <w:noProof/>
                <w:webHidden/>
              </w:rPr>
              <w:fldChar w:fldCharType="end"/>
            </w:r>
          </w:hyperlink>
        </w:p>
        <w:p w14:paraId="663556CD" w14:textId="77777777" w:rsidR="001944D0" w:rsidRDefault="0097294A">
          <w:pPr>
            <w:pStyle w:val="21"/>
            <w:tabs>
              <w:tab w:val="left" w:pos="1440"/>
              <w:tab w:val="right" w:leader="dot" w:pos="8296"/>
            </w:tabs>
            <w:rPr>
              <w:rFonts w:eastAsiaTheme="minorEastAsia"/>
              <w:smallCaps w:val="0"/>
              <w:noProof/>
              <w:szCs w:val="22"/>
            </w:rPr>
          </w:pPr>
          <w:hyperlink w:anchor="_Toc380585453" w:history="1">
            <w:r w:rsidR="001944D0" w:rsidRPr="0079718D">
              <w:rPr>
                <w:rStyle w:val="af0"/>
                <w:rFonts w:hint="eastAsia"/>
                <w:noProof/>
              </w:rPr>
              <w:t>第三節</w:t>
            </w:r>
            <w:r w:rsidR="001944D0">
              <w:rPr>
                <w:rFonts w:eastAsiaTheme="minorEastAsia"/>
                <w:smallCaps w:val="0"/>
                <w:noProof/>
                <w:szCs w:val="22"/>
              </w:rPr>
              <w:tab/>
            </w:r>
            <w:r w:rsidR="001944D0" w:rsidRPr="0079718D">
              <w:rPr>
                <w:rStyle w:val="af0"/>
                <w:rFonts w:hint="eastAsia"/>
                <w:noProof/>
              </w:rPr>
              <w:t>整合服務</w:t>
            </w:r>
            <w:r w:rsidR="001944D0">
              <w:rPr>
                <w:noProof/>
                <w:webHidden/>
              </w:rPr>
              <w:tab/>
            </w:r>
            <w:r w:rsidR="001944D0">
              <w:rPr>
                <w:noProof/>
                <w:webHidden/>
              </w:rPr>
              <w:fldChar w:fldCharType="begin"/>
            </w:r>
            <w:r w:rsidR="001944D0">
              <w:rPr>
                <w:noProof/>
                <w:webHidden/>
              </w:rPr>
              <w:instrText xml:space="preserve"> PAGEREF _Toc380585453 \h </w:instrText>
            </w:r>
            <w:r w:rsidR="001944D0">
              <w:rPr>
                <w:noProof/>
                <w:webHidden/>
              </w:rPr>
            </w:r>
            <w:r w:rsidR="001944D0">
              <w:rPr>
                <w:noProof/>
                <w:webHidden/>
              </w:rPr>
              <w:fldChar w:fldCharType="separate"/>
            </w:r>
            <w:r w:rsidR="00533A01">
              <w:rPr>
                <w:noProof/>
                <w:webHidden/>
              </w:rPr>
              <w:t>30</w:t>
            </w:r>
            <w:r w:rsidR="001944D0">
              <w:rPr>
                <w:noProof/>
                <w:webHidden/>
              </w:rPr>
              <w:fldChar w:fldCharType="end"/>
            </w:r>
          </w:hyperlink>
        </w:p>
        <w:p w14:paraId="274FD602" w14:textId="77777777" w:rsidR="001944D0" w:rsidRDefault="0097294A">
          <w:pPr>
            <w:pStyle w:val="21"/>
            <w:tabs>
              <w:tab w:val="left" w:pos="1440"/>
              <w:tab w:val="right" w:leader="dot" w:pos="8296"/>
            </w:tabs>
            <w:rPr>
              <w:rFonts w:eastAsiaTheme="minorEastAsia"/>
              <w:smallCaps w:val="0"/>
              <w:noProof/>
              <w:szCs w:val="22"/>
            </w:rPr>
          </w:pPr>
          <w:hyperlink w:anchor="_Toc380585454" w:history="1">
            <w:r w:rsidR="001944D0" w:rsidRPr="0079718D">
              <w:rPr>
                <w:rStyle w:val="af0"/>
                <w:rFonts w:hint="eastAsia"/>
                <w:noProof/>
              </w:rPr>
              <w:t>第四節</w:t>
            </w:r>
            <w:r w:rsidR="001944D0">
              <w:rPr>
                <w:rFonts w:eastAsiaTheme="minorEastAsia"/>
                <w:smallCaps w:val="0"/>
                <w:noProof/>
                <w:szCs w:val="22"/>
              </w:rPr>
              <w:tab/>
            </w:r>
            <w:r w:rsidR="001944D0" w:rsidRPr="0079718D">
              <w:rPr>
                <w:rStyle w:val="af0"/>
                <w:rFonts w:hint="eastAsia"/>
                <w:noProof/>
              </w:rPr>
              <w:t>圖資服務</w:t>
            </w:r>
            <w:r w:rsidR="001944D0">
              <w:rPr>
                <w:noProof/>
                <w:webHidden/>
              </w:rPr>
              <w:tab/>
            </w:r>
            <w:r w:rsidR="001944D0">
              <w:rPr>
                <w:noProof/>
                <w:webHidden/>
              </w:rPr>
              <w:fldChar w:fldCharType="begin"/>
            </w:r>
            <w:r w:rsidR="001944D0">
              <w:rPr>
                <w:noProof/>
                <w:webHidden/>
              </w:rPr>
              <w:instrText xml:space="preserve"> PAGEREF _Toc380585454 \h </w:instrText>
            </w:r>
            <w:r w:rsidR="001944D0">
              <w:rPr>
                <w:noProof/>
                <w:webHidden/>
              </w:rPr>
            </w:r>
            <w:r w:rsidR="001944D0">
              <w:rPr>
                <w:noProof/>
                <w:webHidden/>
              </w:rPr>
              <w:fldChar w:fldCharType="separate"/>
            </w:r>
            <w:r w:rsidR="00533A01">
              <w:rPr>
                <w:noProof/>
                <w:webHidden/>
              </w:rPr>
              <w:t>31</w:t>
            </w:r>
            <w:r w:rsidR="001944D0">
              <w:rPr>
                <w:noProof/>
                <w:webHidden/>
              </w:rPr>
              <w:fldChar w:fldCharType="end"/>
            </w:r>
          </w:hyperlink>
        </w:p>
        <w:p w14:paraId="3CD1D4E8" w14:textId="77777777" w:rsidR="001944D0" w:rsidRDefault="0097294A">
          <w:pPr>
            <w:pStyle w:val="12"/>
            <w:tabs>
              <w:tab w:val="left" w:pos="1200"/>
              <w:tab w:val="right" w:leader="dot" w:pos="8296"/>
            </w:tabs>
            <w:rPr>
              <w:rFonts w:eastAsiaTheme="minorEastAsia"/>
              <w:b w:val="0"/>
              <w:bCs w:val="0"/>
              <w:caps w:val="0"/>
              <w:noProof/>
              <w:sz w:val="24"/>
              <w:szCs w:val="22"/>
            </w:rPr>
          </w:pPr>
          <w:hyperlink w:anchor="_Toc380585455" w:history="1">
            <w:r w:rsidR="001944D0" w:rsidRPr="0079718D">
              <w:rPr>
                <w:rStyle w:val="af0"/>
                <w:rFonts w:ascii="Times New Roman" w:hAnsi="Times New Roman" w:cs="Times New Roman" w:hint="eastAsia"/>
                <w:noProof/>
              </w:rPr>
              <w:t>第四章</w:t>
            </w:r>
            <w:r w:rsidR="001944D0">
              <w:rPr>
                <w:rFonts w:eastAsiaTheme="minorEastAsia"/>
                <w:b w:val="0"/>
                <w:bCs w:val="0"/>
                <w:caps w:val="0"/>
                <w:noProof/>
                <w:sz w:val="24"/>
                <w:szCs w:val="22"/>
              </w:rPr>
              <w:tab/>
            </w:r>
            <w:r w:rsidR="001944D0" w:rsidRPr="0079718D">
              <w:rPr>
                <w:rStyle w:val="af0"/>
                <w:rFonts w:ascii="Times New Roman" w:hAnsi="Times New Roman" w:cs="Times New Roman" w:hint="eastAsia"/>
                <w:noProof/>
              </w:rPr>
              <w:t>環境敏感地區模組</w:t>
            </w:r>
            <w:r w:rsidR="001944D0" w:rsidRPr="0079718D">
              <w:rPr>
                <w:rStyle w:val="af0"/>
                <w:rFonts w:ascii="Times New Roman" w:hAnsi="Times New Roman" w:cs="Times New Roman"/>
                <w:noProof/>
              </w:rPr>
              <w:t>API</w:t>
            </w:r>
            <w:r w:rsidR="001944D0">
              <w:rPr>
                <w:noProof/>
                <w:webHidden/>
              </w:rPr>
              <w:tab/>
            </w:r>
            <w:r w:rsidR="001944D0">
              <w:rPr>
                <w:noProof/>
                <w:webHidden/>
              </w:rPr>
              <w:fldChar w:fldCharType="begin"/>
            </w:r>
            <w:r w:rsidR="001944D0">
              <w:rPr>
                <w:noProof/>
                <w:webHidden/>
              </w:rPr>
              <w:instrText xml:space="preserve"> PAGEREF _Toc380585455 \h </w:instrText>
            </w:r>
            <w:r w:rsidR="001944D0">
              <w:rPr>
                <w:noProof/>
                <w:webHidden/>
              </w:rPr>
            </w:r>
            <w:r w:rsidR="001944D0">
              <w:rPr>
                <w:noProof/>
                <w:webHidden/>
              </w:rPr>
              <w:fldChar w:fldCharType="separate"/>
            </w:r>
            <w:r w:rsidR="00533A01">
              <w:rPr>
                <w:noProof/>
                <w:webHidden/>
              </w:rPr>
              <w:t>34</w:t>
            </w:r>
            <w:r w:rsidR="001944D0">
              <w:rPr>
                <w:noProof/>
                <w:webHidden/>
              </w:rPr>
              <w:fldChar w:fldCharType="end"/>
            </w:r>
          </w:hyperlink>
        </w:p>
        <w:p w14:paraId="58E19B60" w14:textId="77777777" w:rsidR="001944D0" w:rsidRDefault="0097294A">
          <w:pPr>
            <w:pStyle w:val="21"/>
            <w:tabs>
              <w:tab w:val="left" w:pos="1440"/>
              <w:tab w:val="right" w:leader="dot" w:pos="8296"/>
            </w:tabs>
            <w:rPr>
              <w:rFonts w:eastAsiaTheme="minorEastAsia"/>
              <w:smallCaps w:val="0"/>
              <w:noProof/>
              <w:szCs w:val="22"/>
            </w:rPr>
          </w:pPr>
          <w:hyperlink w:anchor="_Toc380585456" w:history="1">
            <w:r w:rsidR="001944D0" w:rsidRPr="0079718D">
              <w:rPr>
                <w:rStyle w:val="af0"/>
                <w:rFonts w:hint="eastAsia"/>
                <w:noProof/>
              </w:rPr>
              <w:t>第一節</w:t>
            </w:r>
            <w:r w:rsidR="001944D0">
              <w:rPr>
                <w:rFonts w:eastAsiaTheme="minorEastAsia"/>
                <w:smallCaps w:val="0"/>
                <w:noProof/>
                <w:szCs w:val="22"/>
              </w:rPr>
              <w:tab/>
            </w:r>
            <w:r w:rsidR="001944D0" w:rsidRPr="0079718D">
              <w:rPr>
                <w:rStyle w:val="af0"/>
                <w:noProof/>
              </w:rPr>
              <w:t>API</w:t>
            </w:r>
            <w:r w:rsidR="001944D0" w:rsidRPr="0079718D">
              <w:rPr>
                <w:rStyle w:val="af0"/>
                <w:rFonts w:hint="eastAsia"/>
                <w:noProof/>
              </w:rPr>
              <w:t>運行機制</w:t>
            </w:r>
            <w:r w:rsidR="001944D0">
              <w:rPr>
                <w:noProof/>
                <w:webHidden/>
              </w:rPr>
              <w:tab/>
            </w:r>
            <w:r w:rsidR="001944D0">
              <w:rPr>
                <w:noProof/>
                <w:webHidden/>
              </w:rPr>
              <w:fldChar w:fldCharType="begin"/>
            </w:r>
            <w:r w:rsidR="001944D0">
              <w:rPr>
                <w:noProof/>
                <w:webHidden/>
              </w:rPr>
              <w:instrText xml:space="preserve"> PAGEREF _Toc380585456 \h </w:instrText>
            </w:r>
            <w:r w:rsidR="001944D0">
              <w:rPr>
                <w:noProof/>
                <w:webHidden/>
              </w:rPr>
            </w:r>
            <w:r w:rsidR="001944D0">
              <w:rPr>
                <w:noProof/>
                <w:webHidden/>
              </w:rPr>
              <w:fldChar w:fldCharType="separate"/>
            </w:r>
            <w:r w:rsidR="00533A01">
              <w:rPr>
                <w:noProof/>
                <w:webHidden/>
              </w:rPr>
              <w:t>34</w:t>
            </w:r>
            <w:r w:rsidR="001944D0">
              <w:rPr>
                <w:noProof/>
                <w:webHidden/>
              </w:rPr>
              <w:fldChar w:fldCharType="end"/>
            </w:r>
          </w:hyperlink>
        </w:p>
        <w:p w14:paraId="62129C92" w14:textId="77777777" w:rsidR="001944D0" w:rsidRDefault="0097294A">
          <w:pPr>
            <w:pStyle w:val="21"/>
            <w:tabs>
              <w:tab w:val="left" w:pos="1440"/>
              <w:tab w:val="right" w:leader="dot" w:pos="8296"/>
            </w:tabs>
            <w:rPr>
              <w:rFonts w:eastAsiaTheme="minorEastAsia"/>
              <w:smallCaps w:val="0"/>
              <w:noProof/>
              <w:szCs w:val="22"/>
            </w:rPr>
          </w:pPr>
          <w:hyperlink w:anchor="_Toc380585457" w:history="1">
            <w:r w:rsidR="001944D0" w:rsidRPr="0079718D">
              <w:rPr>
                <w:rStyle w:val="af0"/>
                <w:rFonts w:hint="eastAsia"/>
                <w:noProof/>
              </w:rPr>
              <w:t>第二節</w:t>
            </w:r>
            <w:r w:rsidR="001944D0">
              <w:rPr>
                <w:rFonts w:eastAsiaTheme="minorEastAsia"/>
                <w:smallCaps w:val="0"/>
                <w:noProof/>
                <w:szCs w:val="22"/>
              </w:rPr>
              <w:tab/>
            </w:r>
            <w:r w:rsidR="001944D0" w:rsidRPr="0079718D">
              <w:rPr>
                <w:rStyle w:val="af0"/>
                <w:noProof/>
              </w:rPr>
              <w:t xml:space="preserve">API </w:t>
            </w:r>
            <w:r w:rsidR="001944D0" w:rsidRPr="0079718D">
              <w:rPr>
                <w:rStyle w:val="af0"/>
                <w:rFonts w:hint="eastAsia"/>
                <w:noProof/>
              </w:rPr>
              <w:t>介面設計流程及輸入輸出格式</w:t>
            </w:r>
            <w:r w:rsidR="001944D0">
              <w:rPr>
                <w:noProof/>
                <w:webHidden/>
              </w:rPr>
              <w:tab/>
            </w:r>
            <w:r w:rsidR="001944D0">
              <w:rPr>
                <w:noProof/>
                <w:webHidden/>
              </w:rPr>
              <w:fldChar w:fldCharType="begin"/>
            </w:r>
            <w:r w:rsidR="001944D0">
              <w:rPr>
                <w:noProof/>
                <w:webHidden/>
              </w:rPr>
              <w:instrText xml:space="preserve"> PAGEREF _Toc380585457 \h </w:instrText>
            </w:r>
            <w:r w:rsidR="001944D0">
              <w:rPr>
                <w:noProof/>
                <w:webHidden/>
              </w:rPr>
            </w:r>
            <w:r w:rsidR="001944D0">
              <w:rPr>
                <w:noProof/>
                <w:webHidden/>
              </w:rPr>
              <w:fldChar w:fldCharType="separate"/>
            </w:r>
            <w:r w:rsidR="00533A01">
              <w:rPr>
                <w:noProof/>
                <w:webHidden/>
              </w:rPr>
              <w:t>39</w:t>
            </w:r>
            <w:r w:rsidR="001944D0">
              <w:rPr>
                <w:noProof/>
                <w:webHidden/>
              </w:rPr>
              <w:fldChar w:fldCharType="end"/>
            </w:r>
          </w:hyperlink>
        </w:p>
        <w:p w14:paraId="7F0D800D" w14:textId="77777777" w:rsidR="001944D0" w:rsidRDefault="0097294A">
          <w:pPr>
            <w:pStyle w:val="21"/>
            <w:tabs>
              <w:tab w:val="left" w:pos="1440"/>
              <w:tab w:val="right" w:leader="dot" w:pos="8296"/>
            </w:tabs>
            <w:rPr>
              <w:rFonts w:eastAsiaTheme="minorEastAsia"/>
              <w:smallCaps w:val="0"/>
              <w:noProof/>
              <w:szCs w:val="22"/>
            </w:rPr>
          </w:pPr>
          <w:hyperlink w:anchor="_Toc380585458" w:history="1">
            <w:r w:rsidR="001944D0" w:rsidRPr="0079718D">
              <w:rPr>
                <w:rStyle w:val="af0"/>
                <w:rFonts w:hint="eastAsia"/>
                <w:noProof/>
              </w:rPr>
              <w:t>第三節</w:t>
            </w:r>
            <w:r w:rsidR="001944D0">
              <w:rPr>
                <w:rFonts w:eastAsiaTheme="minorEastAsia"/>
                <w:smallCaps w:val="0"/>
                <w:noProof/>
                <w:szCs w:val="22"/>
              </w:rPr>
              <w:tab/>
            </w:r>
            <w:r w:rsidR="001944D0" w:rsidRPr="0079718D">
              <w:rPr>
                <w:rStyle w:val="af0"/>
                <w:noProof/>
              </w:rPr>
              <w:t>API</w:t>
            </w:r>
            <w:r w:rsidR="001944D0" w:rsidRPr="0079718D">
              <w:rPr>
                <w:rStyle w:val="af0"/>
                <w:rFonts w:hint="eastAsia"/>
                <w:noProof/>
              </w:rPr>
              <w:t>介接驗證</w:t>
            </w:r>
            <w:r w:rsidR="001944D0">
              <w:rPr>
                <w:noProof/>
                <w:webHidden/>
              </w:rPr>
              <w:tab/>
            </w:r>
            <w:r w:rsidR="001944D0">
              <w:rPr>
                <w:noProof/>
                <w:webHidden/>
              </w:rPr>
              <w:fldChar w:fldCharType="begin"/>
            </w:r>
            <w:r w:rsidR="001944D0">
              <w:rPr>
                <w:noProof/>
                <w:webHidden/>
              </w:rPr>
              <w:instrText xml:space="preserve"> PAGEREF _Toc380585458 \h </w:instrText>
            </w:r>
            <w:r w:rsidR="001944D0">
              <w:rPr>
                <w:noProof/>
                <w:webHidden/>
              </w:rPr>
            </w:r>
            <w:r w:rsidR="001944D0">
              <w:rPr>
                <w:noProof/>
                <w:webHidden/>
              </w:rPr>
              <w:fldChar w:fldCharType="separate"/>
            </w:r>
            <w:r w:rsidR="00533A01">
              <w:rPr>
                <w:noProof/>
                <w:webHidden/>
              </w:rPr>
              <w:t>48</w:t>
            </w:r>
            <w:r w:rsidR="001944D0">
              <w:rPr>
                <w:noProof/>
                <w:webHidden/>
              </w:rPr>
              <w:fldChar w:fldCharType="end"/>
            </w:r>
          </w:hyperlink>
        </w:p>
        <w:p w14:paraId="43F66BF5" w14:textId="77777777" w:rsidR="001944D0" w:rsidRDefault="0097294A">
          <w:pPr>
            <w:pStyle w:val="12"/>
            <w:tabs>
              <w:tab w:val="left" w:pos="1200"/>
              <w:tab w:val="right" w:leader="dot" w:pos="8296"/>
            </w:tabs>
            <w:rPr>
              <w:rFonts w:eastAsiaTheme="minorEastAsia"/>
              <w:b w:val="0"/>
              <w:bCs w:val="0"/>
              <w:caps w:val="0"/>
              <w:noProof/>
              <w:sz w:val="24"/>
              <w:szCs w:val="22"/>
            </w:rPr>
          </w:pPr>
          <w:hyperlink w:anchor="_Toc380585459" w:history="1">
            <w:r w:rsidR="001944D0" w:rsidRPr="0079718D">
              <w:rPr>
                <w:rStyle w:val="af0"/>
                <w:rFonts w:ascii="Times New Roman" w:hAnsi="Times New Roman" w:cs="Times New Roman" w:hint="eastAsia"/>
                <w:noProof/>
              </w:rPr>
              <w:t>第五章</w:t>
            </w:r>
            <w:r w:rsidR="001944D0">
              <w:rPr>
                <w:rFonts w:eastAsiaTheme="minorEastAsia"/>
                <w:b w:val="0"/>
                <w:bCs w:val="0"/>
                <w:caps w:val="0"/>
                <w:noProof/>
                <w:sz w:val="24"/>
                <w:szCs w:val="22"/>
              </w:rPr>
              <w:tab/>
            </w:r>
            <w:r w:rsidR="001944D0" w:rsidRPr="0079718D">
              <w:rPr>
                <w:rStyle w:val="af0"/>
                <w:rFonts w:ascii="Times New Roman" w:hAnsi="Times New Roman" w:cs="Times New Roman" w:hint="eastAsia"/>
                <w:noProof/>
              </w:rPr>
              <w:t>環境敏感地區查詢模組</w:t>
            </w:r>
            <w:r w:rsidR="001944D0">
              <w:rPr>
                <w:noProof/>
                <w:webHidden/>
              </w:rPr>
              <w:tab/>
            </w:r>
            <w:r w:rsidR="001944D0">
              <w:rPr>
                <w:noProof/>
                <w:webHidden/>
              </w:rPr>
              <w:fldChar w:fldCharType="begin"/>
            </w:r>
            <w:r w:rsidR="001944D0">
              <w:rPr>
                <w:noProof/>
                <w:webHidden/>
              </w:rPr>
              <w:instrText xml:space="preserve"> PAGEREF _Toc380585459 \h </w:instrText>
            </w:r>
            <w:r w:rsidR="001944D0">
              <w:rPr>
                <w:noProof/>
                <w:webHidden/>
              </w:rPr>
            </w:r>
            <w:r w:rsidR="001944D0">
              <w:rPr>
                <w:noProof/>
                <w:webHidden/>
              </w:rPr>
              <w:fldChar w:fldCharType="separate"/>
            </w:r>
            <w:r w:rsidR="00533A01">
              <w:rPr>
                <w:noProof/>
                <w:webHidden/>
              </w:rPr>
              <w:t>50</w:t>
            </w:r>
            <w:r w:rsidR="001944D0">
              <w:rPr>
                <w:noProof/>
                <w:webHidden/>
              </w:rPr>
              <w:fldChar w:fldCharType="end"/>
            </w:r>
          </w:hyperlink>
        </w:p>
        <w:p w14:paraId="5F986BF2" w14:textId="77777777" w:rsidR="001944D0" w:rsidRDefault="0097294A">
          <w:pPr>
            <w:pStyle w:val="21"/>
            <w:tabs>
              <w:tab w:val="left" w:pos="1440"/>
              <w:tab w:val="right" w:leader="dot" w:pos="8296"/>
            </w:tabs>
            <w:rPr>
              <w:rFonts w:eastAsiaTheme="minorEastAsia"/>
              <w:smallCaps w:val="0"/>
              <w:noProof/>
              <w:szCs w:val="22"/>
            </w:rPr>
          </w:pPr>
          <w:hyperlink w:anchor="_Toc380585460" w:history="1">
            <w:r w:rsidR="001944D0" w:rsidRPr="0079718D">
              <w:rPr>
                <w:rStyle w:val="af0"/>
                <w:rFonts w:hint="eastAsia"/>
                <w:noProof/>
              </w:rPr>
              <w:t>第一節</w:t>
            </w:r>
            <w:r w:rsidR="001944D0">
              <w:rPr>
                <w:rFonts w:eastAsiaTheme="minorEastAsia"/>
                <w:smallCaps w:val="0"/>
                <w:noProof/>
                <w:szCs w:val="22"/>
              </w:rPr>
              <w:tab/>
            </w:r>
            <w:r w:rsidR="001944D0" w:rsidRPr="0079718D">
              <w:rPr>
                <w:rStyle w:val="af0"/>
                <w:rFonts w:hint="eastAsia"/>
                <w:noProof/>
              </w:rPr>
              <w:t>功能架構</w:t>
            </w:r>
            <w:r w:rsidR="001944D0">
              <w:rPr>
                <w:noProof/>
                <w:webHidden/>
              </w:rPr>
              <w:tab/>
            </w:r>
            <w:r w:rsidR="001944D0">
              <w:rPr>
                <w:noProof/>
                <w:webHidden/>
              </w:rPr>
              <w:fldChar w:fldCharType="begin"/>
            </w:r>
            <w:r w:rsidR="001944D0">
              <w:rPr>
                <w:noProof/>
                <w:webHidden/>
              </w:rPr>
              <w:instrText xml:space="preserve"> PAGEREF _Toc380585460 \h </w:instrText>
            </w:r>
            <w:r w:rsidR="001944D0">
              <w:rPr>
                <w:noProof/>
                <w:webHidden/>
              </w:rPr>
            </w:r>
            <w:r w:rsidR="001944D0">
              <w:rPr>
                <w:noProof/>
                <w:webHidden/>
              </w:rPr>
              <w:fldChar w:fldCharType="separate"/>
            </w:r>
            <w:r w:rsidR="00533A01">
              <w:rPr>
                <w:noProof/>
                <w:webHidden/>
              </w:rPr>
              <w:t>50</w:t>
            </w:r>
            <w:r w:rsidR="001944D0">
              <w:rPr>
                <w:noProof/>
                <w:webHidden/>
              </w:rPr>
              <w:fldChar w:fldCharType="end"/>
            </w:r>
          </w:hyperlink>
        </w:p>
        <w:p w14:paraId="757209DD" w14:textId="77777777" w:rsidR="001944D0" w:rsidRDefault="0097294A">
          <w:pPr>
            <w:pStyle w:val="21"/>
            <w:tabs>
              <w:tab w:val="left" w:pos="1440"/>
              <w:tab w:val="right" w:leader="dot" w:pos="8296"/>
            </w:tabs>
            <w:rPr>
              <w:rFonts w:eastAsiaTheme="minorEastAsia"/>
              <w:smallCaps w:val="0"/>
              <w:noProof/>
              <w:szCs w:val="22"/>
            </w:rPr>
          </w:pPr>
          <w:hyperlink w:anchor="_Toc380585461" w:history="1">
            <w:r w:rsidR="001944D0" w:rsidRPr="0079718D">
              <w:rPr>
                <w:rStyle w:val="af0"/>
                <w:rFonts w:hint="eastAsia"/>
                <w:noProof/>
              </w:rPr>
              <w:t>第二節</w:t>
            </w:r>
            <w:r w:rsidR="001944D0">
              <w:rPr>
                <w:rFonts w:eastAsiaTheme="minorEastAsia"/>
                <w:smallCaps w:val="0"/>
                <w:noProof/>
                <w:szCs w:val="22"/>
              </w:rPr>
              <w:tab/>
            </w:r>
            <w:r w:rsidR="001944D0" w:rsidRPr="0079718D">
              <w:rPr>
                <w:rStyle w:val="af0"/>
                <w:rFonts w:hint="eastAsia"/>
                <w:noProof/>
              </w:rPr>
              <w:t>功能說明</w:t>
            </w:r>
            <w:r w:rsidR="001944D0">
              <w:rPr>
                <w:noProof/>
                <w:webHidden/>
              </w:rPr>
              <w:tab/>
            </w:r>
            <w:r w:rsidR="001944D0">
              <w:rPr>
                <w:noProof/>
                <w:webHidden/>
              </w:rPr>
              <w:fldChar w:fldCharType="begin"/>
            </w:r>
            <w:r w:rsidR="001944D0">
              <w:rPr>
                <w:noProof/>
                <w:webHidden/>
              </w:rPr>
              <w:instrText xml:space="preserve"> PAGEREF _Toc380585461 \h </w:instrText>
            </w:r>
            <w:r w:rsidR="001944D0">
              <w:rPr>
                <w:noProof/>
                <w:webHidden/>
              </w:rPr>
            </w:r>
            <w:r w:rsidR="001944D0">
              <w:rPr>
                <w:noProof/>
                <w:webHidden/>
              </w:rPr>
              <w:fldChar w:fldCharType="separate"/>
            </w:r>
            <w:r w:rsidR="00533A01">
              <w:rPr>
                <w:noProof/>
                <w:webHidden/>
              </w:rPr>
              <w:t>51</w:t>
            </w:r>
            <w:r w:rsidR="001944D0">
              <w:rPr>
                <w:noProof/>
                <w:webHidden/>
              </w:rPr>
              <w:fldChar w:fldCharType="end"/>
            </w:r>
          </w:hyperlink>
        </w:p>
        <w:p w14:paraId="32F15327" w14:textId="77777777" w:rsidR="001944D0" w:rsidRDefault="0097294A">
          <w:pPr>
            <w:pStyle w:val="12"/>
            <w:tabs>
              <w:tab w:val="left" w:pos="1200"/>
              <w:tab w:val="right" w:leader="dot" w:pos="8296"/>
            </w:tabs>
            <w:rPr>
              <w:rFonts w:eastAsiaTheme="minorEastAsia"/>
              <w:b w:val="0"/>
              <w:bCs w:val="0"/>
              <w:caps w:val="0"/>
              <w:noProof/>
              <w:sz w:val="24"/>
              <w:szCs w:val="22"/>
            </w:rPr>
          </w:pPr>
          <w:hyperlink w:anchor="_Toc380585462" w:history="1">
            <w:r w:rsidR="001944D0" w:rsidRPr="0079718D">
              <w:rPr>
                <w:rStyle w:val="af0"/>
                <w:rFonts w:ascii="Times New Roman" w:hAnsi="Times New Roman" w:cs="Times New Roman" w:hint="eastAsia"/>
                <w:noProof/>
              </w:rPr>
              <w:t>第六章</w:t>
            </w:r>
            <w:r w:rsidR="001944D0">
              <w:rPr>
                <w:rFonts w:eastAsiaTheme="minorEastAsia"/>
                <w:b w:val="0"/>
                <w:bCs w:val="0"/>
                <w:caps w:val="0"/>
                <w:noProof/>
                <w:sz w:val="24"/>
                <w:szCs w:val="22"/>
              </w:rPr>
              <w:tab/>
            </w:r>
            <w:r w:rsidR="001944D0" w:rsidRPr="0079718D">
              <w:rPr>
                <w:rStyle w:val="af0"/>
                <w:rFonts w:ascii="Times New Roman" w:hAnsi="Times New Roman" w:cs="Times New Roman" w:hint="eastAsia"/>
                <w:noProof/>
              </w:rPr>
              <w:t>結論與建議</w:t>
            </w:r>
            <w:r w:rsidR="001944D0">
              <w:rPr>
                <w:noProof/>
                <w:webHidden/>
              </w:rPr>
              <w:tab/>
            </w:r>
            <w:r w:rsidR="001944D0">
              <w:rPr>
                <w:noProof/>
                <w:webHidden/>
              </w:rPr>
              <w:fldChar w:fldCharType="begin"/>
            </w:r>
            <w:r w:rsidR="001944D0">
              <w:rPr>
                <w:noProof/>
                <w:webHidden/>
              </w:rPr>
              <w:instrText xml:space="preserve"> PAGEREF _Toc380585462 \h </w:instrText>
            </w:r>
            <w:r w:rsidR="001944D0">
              <w:rPr>
                <w:noProof/>
                <w:webHidden/>
              </w:rPr>
            </w:r>
            <w:r w:rsidR="001944D0">
              <w:rPr>
                <w:noProof/>
                <w:webHidden/>
              </w:rPr>
              <w:fldChar w:fldCharType="separate"/>
            </w:r>
            <w:r w:rsidR="00533A01">
              <w:rPr>
                <w:noProof/>
                <w:webHidden/>
              </w:rPr>
              <w:t>58</w:t>
            </w:r>
            <w:r w:rsidR="001944D0">
              <w:rPr>
                <w:noProof/>
                <w:webHidden/>
              </w:rPr>
              <w:fldChar w:fldCharType="end"/>
            </w:r>
          </w:hyperlink>
        </w:p>
        <w:p w14:paraId="6F0FE059" w14:textId="77777777" w:rsidR="001944D0" w:rsidRDefault="0097294A">
          <w:pPr>
            <w:pStyle w:val="21"/>
            <w:tabs>
              <w:tab w:val="left" w:pos="1440"/>
              <w:tab w:val="right" w:leader="dot" w:pos="8296"/>
            </w:tabs>
            <w:rPr>
              <w:rFonts w:eastAsiaTheme="minorEastAsia"/>
              <w:smallCaps w:val="0"/>
              <w:noProof/>
              <w:szCs w:val="22"/>
            </w:rPr>
          </w:pPr>
          <w:hyperlink w:anchor="_Toc380585463" w:history="1">
            <w:r w:rsidR="001944D0" w:rsidRPr="0079718D">
              <w:rPr>
                <w:rStyle w:val="af0"/>
                <w:rFonts w:hint="eastAsia"/>
                <w:noProof/>
              </w:rPr>
              <w:t>第一節</w:t>
            </w:r>
            <w:r w:rsidR="001944D0">
              <w:rPr>
                <w:rFonts w:eastAsiaTheme="minorEastAsia"/>
                <w:smallCaps w:val="0"/>
                <w:noProof/>
                <w:szCs w:val="22"/>
              </w:rPr>
              <w:tab/>
            </w:r>
            <w:r w:rsidR="001944D0" w:rsidRPr="0079718D">
              <w:rPr>
                <w:rStyle w:val="af0"/>
                <w:rFonts w:hint="eastAsia"/>
                <w:noProof/>
                <w:kern w:val="0"/>
              </w:rPr>
              <w:t>未來發展圖資網路應用發展建議</w:t>
            </w:r>
            <w:r w:rsidR="001944D0">
              <w:rPr>
                <w:noProof/>
                <w:webHidden/>
              </w:rPr>
              <w:tab/>
            </w:r>
            <w:r w:rsidR="001944D0">
              <w:rPr>
                <w:noProof/>
                <w:webHidden/>
              </w:rPr>
              <w:fldChar w:fldCharType="begin"/>
            </w:r>
            <w:r w:rsidR="001944D0">
              <w:rPr>
                <w:noProof/>
                <w:webHidden/>
              </w:rPr>
              <w:instrText xml:space="preserve"> PAGEREF _Toc380585463 \h </w:instrText>
            </w:r>
            <w:r w:rsidR="001944D0">
              <w:rPr>
                <w:noProof/>
                <w:webHidden/>
              </w:rPr>
            </w:r>
            <w:r w:rsidR="001944D0">
              <w:rPr>
                <w:noProof/>
                <w:webHidden/>
              </w:rPr>
              <w:fldChar w:fldCharType="separate"/>
            </w:r>
            <w:r w:rsidR="00533A01">
              <w:rPr>
                <w:noProof/>
                <w:webHidden/>
              </w:rPr>
              <w:t>58</w:t>
            </w:r>
            <w:r w:rsidR="001944D0">
              <w:rPr>
                <w:noProof/>
                <w:webHidden/>
              </w:rPr>
              <w:fldChar w:fldCharType="end"/>
            </w:r>
          </w:hyperlink>
        </w:p>
        <w:p w14:paraId="4F1EA6B9" w14:textId="77777777" w:rsidR="001944D0" w:rsidRDefault="0097294A">
          <w:pPr>
            <w:pStyle w:val="21"/>
            <w:tabs>
              <w:tab w:val="left" w:pos="1440"/>
              <w:tab w:val="right" w:leader="dot" w:pos="8296"/>
            </w:tabs>
            <w:rPr>
              <w:rFonts w:eastAsiaTheme="minorEastAsia"/>
              <w:smallCaps w:val="0"/>
              <w:noProof/>
              <w:szCs w:val="22"/>
            </w:rPr>
          </w:pPr>
          <w:hyperlink w:anchor="_Toc380585464" w:history="1">
            <w:r w:rsidR="001944D0" w:rsidRPr="0079718D">
              <w:rPr>
                <w:rStyle w:val="af0"/>
                <w:rFonts w:hint="eastAsia"/>
                <w:noProof/>
              </w:rPr>
              <w:t>第二節</w:t>
            </w:r>
            <w:r w:rsidR="001944D0">
              <w:rPr>
                <w:rFonts w:eastAsiaTheme="minorEastAsia"/>
                <w:smallCaps w:val="0"/>
                <w:noProof/>
                <w:szCs w:val="22"/>
              </w:rPr>
              <w:tab/>
            </w:r>
            <w:r w:rsidR="001944D0" w:rsidRPr="0079718D">
              <w:rPr>
                <w:rStyle w:val="af0"/>
                <w:noProof/>
              </w:rPr>
              <w:t>API</w:t>
            </w:r>
            <w:r w:rsidR="001944D0" w:rsidRPr="0079718D">
              <w:rPr>
                <w:rStyle w:val="af0"/>
                <w:rFonts w:hint="eastAsia"/>
                <w:noProof/>
              </w:rPr>
              <w:t>未來營運管理建議</w:t>
            </w:r>
            <w:r w:rsidR="001944D0">
              <w:rPr>
                <w:noProof/>
                <w:webHidden/>
              </w:rPr>
              <w:tab/>
            </w:r>
            <w:r w:rsidR="001944D0">
              <w:rPr>
                <w:noProof/>
                <w:webHidden/>
              </w:rPr>
              <w:fldChar w:fldCharType="begin"/>
            </w:r>
            <w:r w:rsidR="001944D0">
              <w:rPr>
                <w:noProof/>
                <w:webHidden/>
              </w:rPr>
              <w:instrText xml:space="preserve"> PAGEREF _Toc380585464 \h </w:instrText>
            </w:r>
            <w:r w:rsidR="001944D0">
              <w:rPr>
                <w:noProof/>
                <w:webHidden/>
              </w:rPr>
            </w:r>
            <w:r w:rsidR="001944D0">
              <w:rPr>
                <w:noProof/>
                <w:webHidden/>
              </w:rPr>
              <w:fldChar w:fldCharType="separate"/>
            </w:r>
            <w:r w:rsidR="00533A01">
              <w:rPr>
                <w:noProof/>
                <w:webHidden/>
              </w:rPr>
              <w:t>63</w:t>
            </w:r>
            <w:r w:rsidR="001944D0">
              <w:rPr>
                <w:noProof/>
                <w:webHidden/>
              </w:rPr>
              <w:fldChar w:fldCharType="end"/>
            </w:r>
          </w:hyperlink>
        </w:p>
        <w:p w14:paraId="65EEF2BA" w14:textId="67B386C2" w:rsidR="001944D0" w:rsidRDefault="0097294A">
          <w:pPr>
            <w:pStyle w:val="12"/>
            <w:tabs>
              <w:tab w:val="right" w:leader="dot" w:pos="8296"/>
            </w:tabs>
            <w:rPr>
              <w:rFonts w:eastAsiaTheme="minorEastAsia"/>
              <w:b w:val="0"/>
              <w:bCs w:val="0"/>
              <w:caps w:val="0"/>
              <w:noProof/>
              <w:sz w:val="24"/>
              <w:szCs w:val="22"/>
            </w:rPr>
          </w:pPr>
          <w:hyperlink w:anchor="_Toc380585465" w:history="1">
            <w:r w:rsidR="001944D0" w:rsidRPr="0079718D">
              <w:rPr>
                <w:rStyle w:val="af0"/>
                <w:rFonts w:ascii="Times New Roman" w:hAnsi="Times New Roman" w:cs="Times New Roman" w:hint="eastAsia"/>
                <w:noProof/>
              </w:rPr>
              <w:t>附錄一</w:t>
            </w:r>
            <w:r w:rsidR="001944D0" w:rsidRPr="0079718D">
              <w:rPr>
                <w:rStyle w:val="af0"/>
                <w:rFonts w:ascii="Times New Roman" w:hAnsi="Times New Roman" w:cs="Times New Roman"/>
                <w:noProof/>
              </w:rPr>
              <w:t xml:space="preserve"> </w:t>
            </w:r>
            <w:r w:rsidR="001944D0" w:rsidRPr="0079718D">
              <w:rPr>
                <w:rStyle w:val="af0"/>
                <w:rFonts w:ascii="Times New Roman" w:hAnsi="Times New Roman" w:cs="Times New Roman" w:hint="eastAsia"/>
                <w:noProof/>
              </w:rPr>
              <w:t>期初審查會議紀錄</w:t>
            </w:r>
            <w:r w:rsidR="001944D0">
              <w:rPr>
                <w:noProof/>
                <w:webHidden/>
              </w:rPr>
              <w:tab/>
            </w:r>
            <w:r w:rsidR="004E69C0">
              <w:rPr>
                <w:rFonts w:hint="eastAsia"/>
                <w:noProof/>
                <w:webHidden/>
              </w:rPr>
              <w:t>附</w:t>
            </w:r>
            <w:r w:rsidR="004E69C0">
              <w:rPr>
                <w:rFonts w:hint="eastAsia"/>
                <w:noProof/>
                <w:webHidden/>
              </w:rPr>
              <w:t>-</w:t>
            </w:r>
            <w:r w:rsidR="001944D0">
              <w:rPr>
                <w:noProof/>
                <w:webHidden/>
              </w:rPr>
              <w:fldChar w:fldCharType="begin"/>
            </w:r>
            <w:r w:rsidR="001944D0">
              <w:rPr>
                <w:noProof/>
                <w:webHidden/>
              </w:rPr>
              <w:instrText xml:space="preserve"> PAGEREF _Toc380585465 \h </w:instrText>
            </w:r>
            <w:r w:rsidR="001944D0">
              <w:rPr>
                <w:noProof/>
                <w:webHidden/>
              </w:rPr>
            </w:r>
            <w:r w:rsidR="001944D0">
              <w:rPr>
                <w:noProof/>
                <w:webHidden/>
              </w:rPr>
              <w:fldChar w:fldCharType="separate"/>
            </w:r>
            <w:r w:rsidR="00533A01">
              <w:rPr>
                <w:noProof/>
                <w:webHidden/>
              </w:rPr>
              <w:t>1</w:t>
            </w:r>
            <w:r w:rsidR="001944D0">
              <w:rPr>
                <w:noProof/>
                <w:webHidden/>
              </w:rPr>
              <w:fldChar w:fldCharType="end"/>
            </w:r>
          </w:hyperlink>
        </w:p>
        <w:p w14:paraId="1AE2BC83" w14:textId="6D45A494" w:rsidR="001944D0" w:rsidRDefault="0097294A">
          <w:pPr>
            <w:pStyle w:val="12"/>
            <w:tabs>
              <w:tab w:val="right" w:leader="dot" w:pos="8296"/>
            </w:tabs>
            <w:rPr>
              <w:rFonts w:eastAsiaTheme="minorEastAsia"/>
              <w:b w:val="0"/>
              <w:bCs w:val="0"/>
              <w:caps w:val="0"/>
              <w:noProof/>
              <w:sz w:val="24"/>
              <w:szCs w:val="22"/>
            </w:rPr>
          </w:pPr>
          <w:hyperlink w:anchor="_Toc380585466" w:history="1">
            <w:r w:rsidR="001944D0" w:rsidRPr="0079718D">
              <w:rPr>
                <w:rStyle w:val="af0"/>
                <w:rFonts w:ascii="Times New Roman" w:hAnsi="Times New Roman" w:cs="Times New Roman" w:hint="eastAsia"/>
                <w:noProof/>
              </w:rPr>
              <w:t>附錄二</w:t>
            </w:r>
            <w:r w:rsidR="001944D0" w:rsidRPr="0079718D">
              <w:rPr>
                <w:rStyle w:val="af0"/>
                <w:rFonts w:ascii="Times New Roman" w:hAnsi="Times New Roman" w:cs="Times New Roman"/>
                <w:noProof/>
              </w:rPr>
              <w:t xml:space="preserve"> </w:t>
            </w:r>
            <w:r w:rsidR="001944D0" w:rsidRPr="0079718D">
              <w:rPr>
                <w:rStyle w:val="af0"/>
                <w:rFonts w:ascii="Times New Roman" w:hAnsi="Times New Roman" w:cs="Times New Roman" w:hint="eastAsia"/>
                <w:noProof/>
              </w:rPr>
              <w:t>期中審查會議紀錄</w:t>
            </w:r>
            <w:r w:rsidR="001944D0">
              <w:rPr>
                <w:noProof/>
                <w:webHidden/>
              </w:rPr>
              <w:tab/>
            </w:r>
            <w:r w:rsidR="004E69C0">
              <w:rPr>
                <w:rFonts w:hint="eastAsia"/>
                <w:noProof/>
                <w:webHidden/>
              </w:rPr>
              <w:t>附</w:t>
            </w:r>
            <w:r w:rsidR="004E69C0">
              <w:rPr>
                <w:rFonts w:hint="eastAsia"/>
                <w:noProof/>
                <w:webHidden/>
              </w:rPr>
              <w:t>-</w:t>
            </w:r>
            <w:r w:rsidR="001944D0">
              <w:rPr>
                <w:noProof/>
                <w:webHidden/>
              </w:rPr>
              <w:fldChar w:fldCharType="begin"/>
            </w:r>
            <w:r w:rsidR="001944D0">
              <w:rPr>
                <w:noProof/>
                <w:webHidden/>
              </w:rPr>
              <w:instrText xml:space="preserve"> PAGEREF _Toc380585466 \h </w:instrText>
            </w:r>
            <w:r w:rsidR="001944D0">
              <w:rPr>
                <w:noProof/>
                <w:webHidden/>
              </w:rPr>
            </w:r>
            <w:r w:rsidR="001944D0">
              <w:rPr>
                <w:noProof/>
                <w:webHidden/>
              </w:rPr>
              <w:fldChar w:fldCharType="separate"/>
            </w:r>
            <w:r w:rsidR="00533A01">
              <w:rPr>
                <w:noProof/>
                <w:webHidden/>
              </w:rPr>
              <w:t>2</w:t>
            </w:r>
            <w:r w:rsidR="001944D0">
              <w:rPr>
                <w:noProof/>
                <w:webHidden/>
              </w:rPr>
              <w:fldChar w:fldCharType="end"/>
            </w:r>
          </w:hyperlink>
        </w:p>
        <w:p w14:paraId="0766B97F" w14:textId="23C7B562" w:rsidR="001944D0" w:rsidRDefault="0097294A">
          <w:pPr>
            <w:pStyle w:val="12"/>
            <w:tabs>
              <w:tab w:val="right" w:leader="dot" w:pos="8296"/>
            </w:tabs>
            <w:rPr>
              <w:rFonts w:eastAsiaTheme="minorEastAsia"/>
              <w:b w:val="0"/>
              <w:bCs w:val="0"/>
              <w:caps w:val="0"/>
              <w:noProof/>
              <w:sz w:val="24"/>
              <w:szCs w:val="22"/>
            </w:rPr>
          </w:pPr>
          <w:hyperlink w:anchor="_Toc380585467" w:history="1">
            <w:r w:rsidR="001944D0" w:rsidRPr="0079718D">
              <w:rPr>
                <w:rStyle w:val="af0"/>
                <w:rFonts w:ascii="Times New Roman" w:hAnsi="Times New Roman" w:cs="Times New Roman" w:hint="eastAsia"/>
                <w:noProof/>
              </w:rPr>
              <w:t>附錄三</w:t>
            </w:r>
            <w:r w:rsidR="001944D0" w:rsidRPr="0079718D">
              <w:rPr>
                <w:rStyle w:val="af0"/>
                <w:rFonts w:ascii="Times New Roman" w:hAnsi="Times New Roman" w:cs="Times New Roman"/>
                <w:noProof/>
              </w:rPr>
              <w:t xml:space="preserve"> </w:t>
            </w:r>
            <w:r w:rsidR="001944D0" w:rsidRPr="0079718D">
              <w:rPr>
                <w:rStyle w:val="af0"/>
                <w:rFonts w:ascii="Times New Roman" w:hAnsi="Times New Roman" w:cs="Times New Roman" w:hint="eastAsia"/>
                <w:noProof/>
              </w:rPr>
              <w:t>歷次工作會議紀錄</w:t>
            </w:r>
            <w:r w:rsidR="001944D0">
              <w:rPr>
                <w:noProof/>
                <w:webHidden/>
              </w:rPr>
              <w:tab/>
            </w:r>
            <w:r w:rsidR="004E69C0">
              <w:rPr>
                <w:rFonts w:hint="eastAsia"/>
                <w:noProof/>
                <w:webHidden/>
              </w:rPr>
              <w:t>附</w:t>
            </w:r>
            <w:r w:rsidR="004E69C0">
              <w:rPr>
                <w:rFonts w:hint="eastAsia"/>
                <w:noProof/>
                <w:webHidden/>
              </w:rPr>
              <w:t>-</w:t>
            </w:r>
            <w:r w:rsidR="001944D0">
              <w:rPr>
                <w:noProof/>
                <w:webHidden/>
              </w:rPr>
              <w:fldChar w:fldCharType="begin"/>
            </w:r>
            <w:r w:rsidR="001944D0">
              <w:rPr>
                <w:noProof/>
                <w:webHidden/>
              </w:rPr>
              <w:instrText xml:space="preserve"> PAGEREF _Toc380585467 \h </w:instrText>
            </w:r>
            <w:r w:rsidR="001944D0">
              <w:rPr>
                <w:noProof/>
                <w:webHidden/>
              </w:rPr>
            </w:r>
            <w:r w:rsidR="001944D0">
              <w:rPr>
                <w:noProof/>
                <w:webHidden/>
              </w:rPr>
              <w:fldChar w:fldCharType="separate"/>
            </w:r>
            <w:r w:rsidR="00533A01">
              <w:rPr>
                <w:noProof/>
                <w:webHidden/>
              </w:rPr>
              <w:t>3</w:t>
            </w:r>
            <w:r w:rsidR="001944D0">
              <w:rPr>
                <w:noProof/>
                <w:webHidden/>
              </w:rPr>
              <w:fldChar w:fldCharType="end"/>
            </w:r>
          </w:hyperlink>
        </w:p>
        <w:p w14:paraId="0CCE9157" w14:textId="77777777" w:rsidR="00E200CD" w:rsidRPr="003B066F" w:rsidRDefault="00277F28">
          <w:pPr>
            <w:rPr>
              <w:rFonts w:cs="Times New Roman"/>
              <w:color w:val="000000" w:themeColor="text1"/>
            </w:rPr>
          </w:pPr>
          <w:r w:rsidRPr="003B066F">
            <w:rPr>
              <w:rFonts w:cs="Times New Roman"/>
              <w:bCs/>
              <w:caps/>
              <w:color w:val="000000" w:themeColor="text1"/>
              <w:sz w:val="28"/>
              <w:szCs w:val="20"/>
            </w:rPr>
            <w:fldChar w:fldCharType="end"/>
          </w:r>
        </w:p>
      </w:sdtContent>
    </w:sdt>
    <w:p w14:paraId="0410AEA3" w14:textId="77777777" w:rsidR="001C5984" w:rsidRPr="003B066F" w:rsidRDefault="001C5984" w:rsidP="001C5984">
      <w:pPr>
        <w:rPr>
          <w:rFonts w:cs="Times New Roman"/>
        </w:rPr>
      </w:pPr>
    </w:p>
    <w:p w14:paraId="0F084516" w14:textId="77777777" w:rsidR="001C5984" w:rsidRPr="003B066F" w:rsidRDefault="001C5984" w:rsidP="001C5984">
      <w:pPr>
        <w:rPr>
          <w:rFonts w:cs="Times New Roman"/>
        </w:rPr>
      </w:pPr>
    </w:p>
    <w:p w14:paraId="4B4F145D" w14:textId="77777777" w:rsidR="001C5984" w:rsidRPr="003B066F" w:rsidRDefault="001C5984" w:rsidP="001C5984">
      <w:pPr>
        <w:rPr>
          <w:rFonts w:cs="Times New Roman"/>
        </w:rPr>
      </w:pPr>
    </w:p>
    <w:p w14:paraId="33CD168B" w14:textId="77777777" w:rsidR="001C5984" w:rsidRPr="003B066F" w:rsidRDefault="001C5984" w:rsidP="001C5984">
      <w:pPr>
        <w:rPr>
          <w:rFonts w:cs="Times New Roman"/>
        </w:rPr>
      </w:pPr>
    </w:p>
    <w:p w14:paraId="5DE69568" w14:textId="77777777" w:rsidR="001C5984" w:rsidRPr="003B066F" w:rsidRDefault="001C5984" w:rsidP="001C5984">
      <w:pPr>
        <w:rPr>
          <w:rFonts w:cs="Times New Roman"/>
        </w:rPr>
      </w:pPr>
    </w:p>
    <w:p w14:paraId="64510CDC" w14:textId="77777777" w:rsidR="001944D0" w:rsidRDefault="00A05816" w:rsidP="00A05816">
      <w:pPr>
        <w:pStyle w:val="af"/>
        <w:jc w:val="center"/>
        <w:rPr>
          <w:noProof/>
        </w:rPr>
      </w:pPr>
      <w:r w:rsidRPr="003B066F">
        <w:rPr>
          <w:rFonts w:ascii="Times New Roman" w:eastAsia="標楷體" w:hAnsi="Times New Roman" w:cs="Times New Roman"/>
          <w:color w:val="000000" w:themeColor="text1"/>
          <w:lang w:val="zh-TW"/>
        </w:rPr>
        <w:lastRenderedPageBreak/>
        <w:t>圖</w:t>
      </w:r>
      <w:r w:rsidRPr="003B066F">
        <w:rPr>
          <w:rFonts w:ascii="Times New Roman" w:eastAsia="標楷體" w:hAnsi="Times New Roman" w:cs="Times New Roman"/>
          <w:color w:val="000000" w:themeColor="text1"/>
          <w:lang w:val="zh-TW"/>
        </w:rPr>
        <w:t xml:space="preserve"> </w:t>
      </w:r>
      <w:r w:rsidRPr="003B066F">
        <w:rPr>
          <w:rFonts w:ascii="Times New Roman" w:eastAsia="標楷體" w:hAnsi="Times New Roman" w:cs="Times New Roman"/>
          <w:color w:val="000000" w:themeColor="text1"/>
          <w:lang w:val="zh-TW"/>
        </w:rPr>
        <w:t>目</w:t>
      </w:r>
      <w:r w:rsidRPr="003B066F">
        <w:rPr>
          <w:rFonts w:ascii="Times New Roman" w:eastAsia="標楷體" w:hAnsi="Times New Roman" w:cs="Times New Roman"/>
          <w:color w:val="000000" w:themeColor="text1"/>
          <w:lang w:val="zh-TW"/>
        </w:rPr>
        <w:t xml:space="preserve"> </w:t>
      </w:r>
      <w:r w:rsidRPr="003B066F">
        <w:rPr>
          <w:rFonts w:ascii="Times New Roman" w:eastAsia="標楷體" w:hAnsi="Times New Roman" w:cs="Times New Roman"/>
          <w:color w:val="000000" w:themeColor="text1"/>
          <w:lang w:val="zh-TW"/>
        </w:rPr>
        <w:t>錄</w:t>
      </w:r>
      <w:r w:rsidRPr="003B066F">
        <w:rPr>
          <w:rFonts w:ascii="Times New Roman" w:eastAsia="標楷體" w:hAnsi="Times New Roman" w:cs="Times New Roman"/>
          <w:color w:val="000000" w:themeColor="text1"/>
        </w:rPr>
        <w:fldChar w:fldCharType="begin"/>
      </w:r>
      <w:r w:rsidRPr="003B066F">
        <w:rPr>
          <w:rFonts w:ascii="Times New Roman" w:eastAsia="標楷體" w:hAnsi="Times New Roman" w:cs="Times New Roman"/>
          <w:color w:val="000000" w:themeColor="text1"/>
        </w:rPr>
        <w:instrText xml:space="preserve"> TOC \h \z \c "</w:instrText>
      </w:r>
      <w:r w:rsidRPr="003B066F">
        <w:rPr>
          <w:rFonts w:ascii="Times New Roman" w:eastAsia="標楷體" w:hAnsi="Times New Roman" w:cs="Times New Roman"/>
          <w:color w:val="000000" w:themeColor="text1"/>
        </w:rPr>
        <w:instrText>圖</w:instrText>
      </w:r>
      <w:r w:rsidRPr="003B066F">
        <w:rPr>
          <w:rFonts w:ascii="Times New Roman" w:eastAsia="標楷體" w:hAnsi="Times New Roman" w:cs="Times New Roman"/>
          <w:color w:val="000000" w:themeColor="text1"/>
        </w:rPr>
        <w:instrText xml:space="preserve">" </w:instrText>
      </w:r>
      <w:r w:rsidRPr="003B066F">
        <w:rPr>
          <w:rFonts w:ascii="Times New Roman" w:eastAsia="標楷體" w:hAnsi="Times New Roman" w:cs="Times New Roman"/>
          <w:color w:val="000000" w:themeColor="text1"/>
        </w:rPr>
        <w:fldChar w:fldCharType="separate"/>
      </w:r>
    </w:p>
    <w:p w14:paraId="14673DF3" w14:textId="77777777" w:rsidR="001944D0" w:rsidRDefault="0097294A">
      <w:pPr>
        <w:pStyle w:val="af1"/>
        <w:tabs>
          <w:tab w:val="right" w:leader="dot" w:pos="8296"/>
        </w:tabs>
        <w:rPr>
          <w:rFonts w:eastAsiaTheme="minorEastAsia"/>
          <w:smallCaps w:val="0"/>
          <w:noProof/>
          <w:szCs w:val="22"/>
        </w:rPr>
      </w:pPr>
      <w:hyperlink w:anchor="_Toc380585468" w:history="1">
        <w:r w:rsidR="001944D0" w:rsidRPr="0033295D">
          <w:rPr>
            <w:rStyle w:val="af0"/>
            <w:rFonts w:cs="Times New Roman" w:hint="eastAsia"/>
            <w:noProof/>
          </w:rPr>
          <w:t>圖</w:t>
        </w:r>
        <w:r w:rsidR="001944D0" w:rsidRPr="0033295D">
          <w:rPr>
            <w:rStyle w:val="af0"/>
            <w:rFonts w:cs="Times New Roman"/>
            <w:noProof/>
          </w:rPr>
          <w:t xml:space="preserve"> 1</w:t>
        </w:r>
        <w:r w:rsidR="001944D0" w:rsidRPr="0033295D">
          <w:rPr>
            <w:rStyle w:val="af0"/>
            <w:rFonts w:cs="Times New Roman" w:hint="eastAsia"/>
            <w:noProof/>
          </w:rPr>
          <w:t>計畫執行流程圖</w:t>
        </w:r>
        <w:r w:rsidR="001944D0">
          <w:rPr>
            <w:noProof/>
            <w:webHidden/>
          </w:rPr>
          <w:tab/>
        </w:r>
        <w:r w:rsidR="001944D0">
          <w:rPr>
            <w:noProof/>
            <w:webHidden/>
          </w:rPr>
          <w:fldChar w:fldCharType="begin"/>
        </w:r>
        <w:r w:rsidR="001944D0">
          <w:rPr>
            <w:noProof/>
            <w:webHidden/>
          </w:rPr>
          <w:instrText xml:space="preserve"> PAGEREF _Toc380585468 \h </w:instrText>
        </w:r>
        <w:r w:rsidR="001944D0">
          <w:rPr>
            <w:noProof/>
            <w:webHidden/>
          </w:rPr>
        </w:r>
        <w:r w:rsidR="001944D0">
          <w:rPr>
            <w:noProof/>
            <w:webHidden/>
          </w:rPr>
          <w:fldChar w:fldCharType="separate"/>
        </w:r>
        <w:r w:rsidR="00533A01">
          <w:rPr>
            <w:noProof/>
            <w:webHidden/>
          </w:rPr>
          <w:t>4</w:t>
        </w:r>
        <w:r w:rsidR="001944D0">
          <w:rPr>
            <w:noProof/>
            <w:webHidden/>
          </w:rPr>
          <w:fldChar w:fldCharType="end"/>
        </w:r>
      </w:hyperlink>
    </w:p>
    <w:p w14:paraId="57C04793" w14:textId="77777777" w:rsidR="001944D0" w:rsidRDefault="0097294A">
      <w:pPr>
        <w:pStyle w:val="af1"/>
        <w:tabs>
          <w:tab w:val="right" w:leader="dot" w:pos="8296"/>
        </w:tabs>
        <w:rPr>
          <w:rFonts w:eastAsiaTheme="minorEastAsia"/>
          <w:smallCaps w:val="0"/>
          <w:noProof/>
          <w:szCs w:val="22"/>
        </w:rPr>
      </w:pPr>
      <w:hyperlink w:anchor="_Toc380585469" w:history="1">
        <w:r w:rsidR="001944D0" w:rsidRPr="0033295D">
          <w:rPr>
            <w:rStyle w:val="af0"/>
            <w:rFonts w:hint="eastAsia"/>
            <w:noProof/>
          </w:rPr>
          <w:t>圖</w:t>
        </w:r>
        <w:r w:rsidR="001944D0" w:rsidRPr="0033295D">
          <w:rPr>
            <w:rStyle w:val="af0"/>
            <w:noProof/>
          </w:rPr>
          <w:t xml:space="preserve"> 2</w:t>
        </w:r>
        <w:r w:rsidR="001944D0" w:rsidRPr="0033295D">
          <w:rPr>
            <w:rStyle w:val="af0"/>
            <w:rFonts w:hint="eastAsia"/>
            <w:noProof/>
          </w:rPr>
          <w:t>挑選環境敏感地區圖資流程圖</w:t>
        </w:r>
        <w:r w:rsidR="001944D0">
          <w:rPr>
            <w:noProof/>
            <w:webHidden/>
          </w:rPr>
          <w:tab/>
        </w:r>
        <w:r w:rsidR="001944D0">
          <w:rPr>
            <w:noProof/>
            <w:webHidden/>
          </w:rPr>
          <w:fldChar w:fldCharType="begin"/>
        </w:r>
        <w:r w:rsidR="001944D0">
          <w:rPr>
            <w:noProof/>
            <w:webHidden/>
          </w:rPr>
          <w:instrText xml:space="preserve"> PAGEREF _Toc380585469 \h </w:instrText>
        </w:r>
        <w:r w:rsidR="001944D0">
          <w:rPr>
            <w:noProof/>
            <w:webHidden/>
          </w:rPr>
        </w:r>
        <w:r w:rsidR="001944D0">
          <w:rPr>
            <w:noProof/>
            <w:webHidden/>
          </w:rPr>
          <w:fldChar w:fldCharType="separate"/>
        </w:r>
        <w:r w:rsidR="00533A01">
          <w:rPr>
            <w:noProof/>
            <w:webHidden/>
          </w:rPr>
          <w:t>9</w:t>
        </w:r>
        <w:r w:rsidR="001944D0">
          <w:rPr>
            <w:noProof/>
            <w:webHidden/>
          </w:rPr>
          <w:fldChar w:fldCharType="end"/>
        </w:r>
      </w:hyperlink>
    </w:p>
    <w:p w14:paraId="0686CA5E" w14:textId="77777777" w:rsidR="001944D0" w:rsidRDefault="0097294A">
      <w:pPr>
        <w:pStyle w:val="af1"/>
        <w:tabs>
          <w:tab w:val="right" w:leader="dot" w:pos="8296"/>
        </w:tabs>
        <w:rPr>
          <w:rFonts w:eastAsiaTheme="minorEastAsia"/>
          <w:smallCaps w:val="0"/>
          <w:noProof/>
          <w:szCs w:val="22"/>
        </w:rPr>
      </w:pPr>
      <w:hyperlink w:anchor="_Toc380585470" w:history="1">
        <w:r w:rsidR="001944D0" w:rsidRPr="0033295D">
          <w:rPr>
            <w:rStyle w:val="af0"/>
            <w:rFonts w:cs="Times New Roman" w:hint="eastAsia"/>
            <w:noProof/>
          </w:rPr>
          <w:t>圖</w:t>
        </w:r>
        <w:r w:rsidR="001944D0" w:rsidRPr="0033295D">
          <w:rPr>
            <w:rStyle w:val="af0"/>
            <w:rFonts w:cs="Times New Roman"/>
            <w:noProof/>
          </w:rPr>
          <w:t xml:space="preserve"> 3</w:t>
        </w:r>
        <w:r w:rsidR="001944D0" w:rsidRPr="0033295D">
          <w:rPr>
            <w:rStyle w:val="af0"/>
            <w:rFonts w:cs="Times New Roman" w:hint="eastAsia"/>
            <w:noProof/>
          </w:rPr>
          <w:t>環境敏感區圖資取得作業程序圖</w:t>
        </w:r>
        <w:r w:rsidR="001944D0">
          <w:rPr>
            <w:noProof/>
            <w:webHidden/>
          </w:rPr>
          <w:tab/>
        </w:r>
        <w:r w:rsidR="001944D0">
          <w:rPr>
            <w:noProof/>
            <w:webHidden/>
          </w:rPr>
          <w:fldChar w:fldCharType="begin"/>
        </w:r>
        <w:r w:rsidR="001944D0">
          <w:rPr>
            <w:noProof/>
            <w:webHidden/>
          </w:rPr>
          <w:instrText xml:space="preserve"> PAGEREF _Toc380585470 \h </w:instrText>
        </w:r>
        <w:r w:rsidR="001944D0">
          <w:rPr>
            <w:noProof/>
            <w:webHidden/>
          </w:rPr>
        </w:r>
        <w:r w:rsidR="001944D0">
          <w:rPr>
            <w:noProof/>
            <w:webHidden/>
          </w:rPr>
          <w:fldChar w:fldCharType="separate"/>
        </w:r>
        <w:r w:rsidR="00533A01">
          <w:rPr>
            <w:noProof/>
            <w:webHidden/>
          </w:rPr>
          <w:t>11</w:t>
        </w:r>
        <w:r w:rsidR="001944D0">
          <w:rPr>
            <w:noProof/>
            <w:webHidden/>
          </w:rPr>
          <w:fldChar w:fldCharType="end"/>
        </w:r>
      </w:hyperlink>
    </w:p>
    <w:p w14:paraId="7C0E2434" w14:textId="77777777" w:rsidR="001944D0" w:rsidRDefault="0097294A">
      <w:pPr>
        <w:pStyle w:val="af1"/>
        <w:tabs>
          <w:tab w:val="right" w:leader="dot" w:pos="8296"/>
        </w:tabs>
        <w:rPr>
          <w:rFonts w:eastAsiaTheme="minorEastAsia"/>
          <w:smallCaps w:val="0"/>
          <w:noProof/>
          <w:szCs w:val="22"/>
        </w:rPr>
      </w:pPr>
      <w:hyperlink w:anchor="_Toc380585471" w:history="1">
        <w:r w:rsidR="001944D0" w:rsidRPr="0033295D">
          <w:rPr>
            <w:rStyle w:val="af0"/>
            <w:rFonts w:hint="eastAsia"/>
            <w:noProof/>
          </w:rPr>
          <w:t>圖</w:t>
        </w:r>
        <w:r w:rsidR="001944D0" w:rsidRPr="0033295D">
          <w:rPr>
            <w:rStyle w:val="af0"/>
            <w:noProof/>
          </w:rPr>
          <w:t xml:space="preserve"> 4</w:t>
        </w:r>
        <w:r w:rsidR="001944D0" w:rsidRPr="0033295D">
          <w:rPr>
            <w:rStyle w:val="af0"/>
            <w:rFonts w:cs="Times New Roman"/>
            <w:noProof/>
          </w:rPr>
          <w:t>TGOS</w:t>
        </w:r>
        <w:r w:rsidR="001944D0" w:rsidRPr="0033295D">
          <w:rPr>
            <w:rStyle w:val="af0"/>
            <w:rFonts w:cs="Times New Roman" w:hint="eastAsia"/>
            <w:noProof/>
          </w:rPr>
          <w:t>申請網路服務流程圖</w:t>
        </w:r>
        <w:r w:rsidR="001944D0">
          <w:rPr>
            <w:noProof/>
            <w:webHidden/>
          </w:rPr>
          <w:tab/>
        </w:r>
        <w:r w:rsidR="001944D0">
          <w:rPr>
            <w:noProof/>
            <w:webHidden/>
          </w:rPr>
          <w:fldChar w:fldCharType="begin"/>
        </w:r>
        <w:r w:rsidR="001944D0">
          <w:rPr>
            <w:noProof/>
            <w:webHidden/>
          </w:rPr>
          <w:instrText xml:space="preserve"> PAGEREF _Toc380585471 \h </w:instrText>
        </w:r>
        <w:r w:rsidR="001944D0">
          <w:rPr>
            <w:noProof/>
            <w:webHidden/>
          </w:rPr>
        </w:r>
        <w:r w:rsidR="001944D0">
          <w:rPr>
            <w:noProof/>
            <w:webHidden/>
          </w:rPr>
          <w:fldChar w:fldCharType="separate"/>
        </w:r>
        <w:r w:rsidR="00533A01">
          <w:rPr>
            <w:noProof/>
            <w:webHidden/>
          </w:rPr>
          <w:t>12</w:t>
        </w:r>
        <w:r w:rsidR="001944D0">
          <w:rPr>
            <w:noProof/>
            <w:webHidden/>
          </w:rPr>
          <w:fldChar w:fldCharType="end"/>
        </w:r>
      </w:hyperlink>
    </w:p>
    <w:p w14:paraId="458FD79A" w14:textId="77777777" w:rsidR="001944D0" w:rsidRDefault="0097294A">
      <w:pPr>
        <w:pStyle w:val="af1"/>
        <w:tabs>
          <w:tab w:val="right" w:leader="dot" w:pos="8296"/>
        </w:tabs>
        <w:rPr>
          <w:rFonts w:eastAsiaTheme="minorEastAsia"/>
          <w:smallCaps w:val="0"/>
          <w:noProof/>
          <w:szCs w:val="22"/>
        </w:rPr>
      </w:pPr>
      <w:hyperlink w:anchor="_Toc380585472" w:history="1">
        <w:r w:rsidR="001944D0" w:rsidRPr="0033295D">
          <w:rPr>
            <w:rStyle w:val="af0"/>
            <w:rFonts w:hint="eastAsia"/>
            <w:noProof/>
          </w:rPr>
          <w:t>圖</w:t>
        </w:r>
        <w:r w:rsidR="001944D0" w:rsidRPr="0033295D">
          <w:rPr>
            <w:rStyle w:val="af0"/>
            <w:noProof/>
          </w:rPr>
          <w:t xml:space="preserve"> 5</w:t>
        </w:r>
        <w:r w:rsidR="001944D0" w:rsidRPr="0033295D">
          <w:rPr>
            <w:rStyle w:val="af0"/>
            <w:rFonts w:hint="eastAsia"/>
            <w:noProof/>
          </w:rPr>
          <w:t>網路服務查詢畫面</w:t>
        </w:r>
        <w:r w:rsidR="001944D0" w:rsidRPr="0033295D">
          <w:rPr>
            <w:rStyle w:val="af0"/>
            <w:noProof/>
          </w:rPr>
          <w:t>-</w:t>
        </w:r>
        <w:r w:rsidR="001944D0" w:rsidRPr="0033295D">
          <w:rPr>
            <w:rStyle w:val="af0"/>
            <w:rFonts w:hint="eastAsia"/>
            <w:noProof/>
          </w:rPr>
          <w:t>開放式</w:t>
        </w:r>
        <w:r w:rsidR="001944D0">
          <w:rPr>
            <w:noProof/>
            <w:webHidden/>
          </w:rPr>
          <w:tab/>
        </w:r>
        <w:r w:rsidR="001944D0">
          <w:rPr>
            <w:noProof/>
            <w:webHidden/>
          </w:rPr>
          <w:fldChar w:fldCharType="begin"/>
        </w:r>
        <w:r w:rsidR="001944D0">
          <w:rPr>
            <w:noProof/>
            <w:webHidden/>
          </w:rPr>
          <w:instrText xml:space="preserve"> PAGEREF _Toc380585472 \h </w:instrText>
        </w:r>
        <w:r w:rsidR="001944D0">
          <w:rPr>
            <w:noProof/>
            <w:webHidden/>
          </w:rPr>
        </w:r>
        <w:r w:rsidR="001944D0">
          <w:rPr>
            <w:noProof/>
            <w:webHidden/>
          </w:rPr>
          <w:fldChar w:fldCharType="separate"/>
        </w:r>
        <w:r w:rsidR="00533A01">
          <w:rPr>
            <w:noProof/>
            <w:webHidden/>
          </w:rPr>
          <w:t>13</w:t>
        </w:r>
        <w:r w:rsidR="001944D0">
          <w:rPr>
            <w:noProof/>
            <w:webHidden/>
          </w:rPr>
          <w:fldChar w:fldCharType="end"/>
        </w:r>
      </w:hyperlink>
    </w:p>
    <w:p w14:paraId="3A4EFA66" w14:textId="77777777" w:rsidR="001944D0" w:rsidRDefault="0097294A">
      <w:pPr>
        <w:pStyle w:val="af1"/>
        <w:tabs>
          <w:tab w:val="right" w:leader="dot" w:pos="8296"/>
        </w:tabs>
        <w:rPr>
          <w:rFonts w:eastAsiaTheme="minorEastAsia"/>
          <w:smallCaps w:val="0"/>
          <w:noProof/>
          <w:szCs w:val="22"/>
        </w:rPr>
      </w:pPr>
      <w:hyperlink w:anchor="_Toc380585473" w:history="1">
        <w:r w:rsidR="001944D0" w:rsidRPr="0033295D">
          <w:rPr>
            <w:rStyle w:val="af0"/>
            <w:rFonts w:hint="eastAsia"/>
            <w:noProof/>
          </w:rPr>
          <w:t>圖</w:t>
        </w:r>
        <w:r w:rsidR="001944D0" w:rsidRPr="0033295D">
          <w:rPr>
            <w:rStyle w:val="af0"/>
            <w:noProof/>
          </w:rPr>
          <w:t xml:space="preserve"> 6</w:t>
        </w:r>
        <w:r w:rsidR="001944D0" w:rsidRPr="0033295D">
          <w:rPr>
            <w:rStyle w:val="af0"/>
            <w:rFonts w:hint="eastAsia"/>
            <w:noProof/>
          </w:rPr>
          <w:t>開放式服務連結畫面</w:t>
        </w:r>
        <w:r w:rsidR="001944D0">
          <w:rPr>
            <w:noProof/>
            <w:webHidden/>
          </w:rPr>
          <w:tab/>
        </w:r>
        <w:r w:rsidR="001944D0">
          <w:rPr>
            <w:noProof/>
            <w:webHidden/>
          </w:rPr>
          <w:fldChar w:fldCharType="begin"/>
        </w:r>
        <w:r w:rsidR="001944D0">
          <w:rPr>
            <w:noProof/>
            <w:webHidden/>
          </w:rPr>
          <w:instrText xml:space="preserve"> PAGEREF _Toc380585473 \h </w:instrText>
        </w:r>
        <w:r w:rsidR="001944D0">
          <w:rPr>
            <w:noProof/>
            <w:webHidden/>
          </w:rPr>
        </w:r>
        <w:r w:rsidR="001944D0">
          <w:rPr>
            <w:noProof/>
            <w:webHidden/>
          </w:rPr>
          <w:fldChar w:fldCharType="separate"/>
        </w:r>
        <w:r w:rsidR="00533A01">
          <w:rPr>
            <w:noProof/>
            <w:webHidden/>
          </w:rPr>
          <w:t>13</w:t>
        </w:r>
        <w:r w:rsidR="001944D0">
          <w:rPr>
            <w:noProof/>
            <w:webHidden/>
          </w:rPr>
          <w:fldChar w:fldCharType="end"/>
        </w:r>
      </w:hyperlink>
    </w:p>
    <w:p w14:paraId="02E8F187" w14:textId="77777777" w:rsidR="001944D0" w:rsidRDefault="0097294A">
      <w:pPr>
        <w:pStyle w:val="af1"/>
        <w:tabs>
          <w:tab w:val="right" w:leader="dot" w:pos="8296"/>
        </w:tabs>
        <w:rPr>
          <w:rFonts w:eastAsiaTheme="minorEastAsia"/>
          <w:smallCaps w:val="0"/>
          <w:noProof/>
          <w:szCs w:val="22"/>
        </w:rPr>
      </w:pPr>
      <w:hyperlink w:anchor="_Toc380585474" w:history="1">
        <w:r w:rsidR="001944D0" w:rsidRPr="0033295D">
          <w:rPr>
            <w:rStyle w:val="af0"/>
            <w:rFonts w:hint="eastAsia"/>
            <w:noProof/>
          </w:rPr>
          <w:t>圖</w:t>
        </w:r>
        <w:r w:rsidR="001944D0" w:rsidRPr="0033295D">
          <w:rPr>
            <w:rStyle w:val="af0"/>
            <w:noProof/>
          </w:rPr>
          <w:t xml:space="preserve"> 7</w:t>
        </w:r>
        <w:r w:rsidR="001944D0" w:rsidRPr="0033295D">
          <w:rPr>
            <w:rStyle w:val="af0"/>
            <w:rFonts w:hint="eastAsia"/>
            <w:noProof/>
          </w:rPr>
          <w:t>網路服務查詢畫面</w:t>
        </w:r>
        <w:r w:rsidR="001944D0" w:rsidRPr="0033295D">
          <w:rPr>
            <w:rStyle w:val="af0"/>
            <w:noProof/>
          </w:rPr>
          <w:t>-</w:t>
        </w:r>
        <w:r w:rsidR="001944D0" w:rsidRPr="0033295D">
          <w:rPr>
            <w:rStyle w:val="af0"/>
            <w:rFonts w:hint="eastAsia"/>
            <w:noProof/>
          </w:rPr>
          <w:t>授權式</w:t>
        </w:r>
        <w:r w:rsidR="001944D0">
          <w:rPr>
            <w:noProof/>
            <w:webHidden/>
          </w:rPr>
          <w:tab/>
        </w:r>
        <w:r w:rsidR="001944D0">
          <w:rPr>
            <w:noProof/>
            <w:webHidden/>
          </w:rPr>
          <w:fldChar w:fldCharType="begin"/>
        </w:r>
        <w:r w:rsidR="001944D0">
          <w:rPr>
            <w:noProof/>
            <w:webHidden/>
          </w:rPr>
          <w:instrText xml:space="preserve"> PAGEREF _Toc380585474 \h </w:instrText>
        </w:r>
        <w:r w:rsidR="001944D0">
          <w:rPr>
            <w:noProof/>
            <w:webHidden/>
          </w:rPr>
        </w:r>
        <w:r w:rsidR="001944D0">
          <w:rPr>
            <w:noProof/>
            <w:webHidden/>
          </w:rPr>
          <w:fldChar w:fldCharType="separate"/>
        </w:r>
        <w:r w:rsidR="00533A01">
          <w:rPr>
            <w:noProof/>
            <w:webHidden/>
          </w:rPr>
          <w:t>14</w:t>
        </w:r>
        <w:r w:rsidR="001944D0">
          <w:rPr>
            <w:noProof/>
            <w:webHidden/>
          </w:rPr>
          <w:fldChar w:fldCharType="end"/>
        </w:r>
      </w:hyperlink>
    </w:p>
    <w:p w14:paraId="3D866CAF" w14:textId="77777777" w:rsidR="001944D0" w:rsidRDefault="0097294A">
      <w:pPr>
        <w:pStyle w:val="af1"/>
        <w:tabs>
          <w:tab w:val="right" w:leader="dot" w:pos="8296"/>
        </w:tabs>
        <w:rPr>
          <w:rFonts w:eastAsiaTheme="minorEastAsia"/>
          <w:smallCaps w:val="0"/>
          <w:noProof/>
          <w:szCs w:val="22"/>
        </w:rPr>
      </w:pPr>
      <w:hyperlink w:anchor="_Toc380585475" w:history="1">
        <w:r w:rsidR="001944D0" w:rsidRPr="0033295D">
          <w:rPr>
            <w:rStyle w:val="af0"/>
            <w:rFonts w:hint="eastAsia"/>
            <w:noProof/>
          </w:rPr>
          <w:t>圖</w:t>
        </w:r>
        <w:r w:rsidR="001944D0" w:rsidRPr="0033295D">
          <w:rPr>
            <w:rStyle w:val="af0"/>
            <w:noProof/>
          </w:rPr>
          <w:t xml:space="preserve"> 8</w:t>
        </w:r>
        <w:r w:rsidR="001944D0" w:rsidRPr="0033295D">
          <w:rPr>
            <w:rStyle w:val="af0"/>
            <w:rFonts w:hint="eastAsia"/>
            <w:noProof/>
          </w:rPr>
          <w:t>授權式服務加入申請畫面</w:t>
        </w:r>
        <w:r w:rsidR="001944D0">
          <w:rPr>
            <w:noProof/>
            <w:webHidden/>
          </w:rPr>
          <w:tab/>
        </w:r>
        <w:r w:rsidR="001944D0">
          <w:rPr>
            <w:noProof/>
            <w:webHidden/>
          </w:rPr>
          <w:fldChar w:fldCharType="begin"/>
        </w:r>
        <w:r w:rsidR="001944D0">
          <w:rPr>
            <w:noProof/>
            <w:webHidden/>
          </w:rPr>
          <w:instrText xml:space="preserve"> PAGEREF _Toc380585475 \h </w:instrText>
        </w:r>
        <w:r w:rsidR="001944D0">
          <w:rPr>
            <w:noProof/>
            <w:webHidden/>
          </w:rPr>
        </w:r>
        <w:r w:rsidR="001944D0">
          <w:rPr>
            <w:noProof/>
            <w:webHidden/>
          </w:rPr>
          <w:fldChar w:fldCharType="separate"/>
        </w:r>
        <w:r w:rsidR="00533A01">
          <w:rPr>
            <w:noProof/>
            <w:webHidden/>
          </w:rPr>
          <w:t>14</w:t>
        </w:r>
        <w:r w:rsidR="001944D0">
          <w:rPr>
            <w:noProof/>
            <w:webHidden/>
          </w:rPr>
          <w:fldChar w:fldCharType="end"/>
        </w:r>
      </w:hyperlink>
    </w:p>
    <w:p w14:paraId="69044898" w14:textId="77777777" w:rsidR="001944D0" w:rsidRDefault="0097294A">
      <w:pPr>
        <w:pStyle w:val="af1"/>
        <w:tabs>
          <w:tab w:val="right" w:leader="dot" w:pos="8296"/>
        </w:tabs>
        <w:rPr>
          <w:rFonts w:eastAsiaTheme="minorEastAsia"/>
          <w:smallCaps w:val="0"/>
          <w:noProof/>
          <w:szCs w:val="22"/>
        </w:rPr>
      </w:pPr>
      <w:hyperlink w:anchor="_Toc380585476" w:history="1">
        <w:r w:rsidR="001944D0" w:rsidRPr="0033295D">
          <w:rPr>
            <w:rStyle w:val="af0"/>
            <w:rFonts w:hint="eastAsia"/>
            <w:noProof/>
          </w:rPr>
          <w:t>圖</w:t>
        </w:r>
        <w:r w:rsidR="001944D0" w:rsidRPr="0033295D">
          <w:rPr>
            <w:rStyle w:val="af0"/>
            <w:noProof/>
          </w:rPr>
          <w:t xml:space="preserve"> 9</w:t>
        </w:r>
        <w:r w:rsidR="001944D0" w:rsidRPr="0033295D">
          <w:rPr>
            <w:rStyle w:val="af0"/>
            <w:rFonts w:hint="eastAsia"/>
            <w:noProof/>
          </w:rPr>
          <w:t>授權式服務進行申請畫面</w:t>
        </w:r>
        <w:r w:rsidR="001944D0">
          <w:rPr>
            <w:noProof/>
            <w:webHidden/>
          </w:rPr>
          <w:tab/>
        </w:r>
        <w:r w:rsidR="001944D0">
          <w:rPr>
            <w:noProof/>
            <w:webHidden/>
          </w:rPr>
          <w:fldChar w:fldCharType="begin"/>
        </w:r>
        <w:r w:rsidR="001944D0">
          <w:rPr>
            <w:noProof/>
            <w:webHidden/>
          </w:rPr>
          <w:instrText xml:space="preserve"> PAGEREF _Toc380585476 \h </w:instrText>
        </w:r>
        <w:r w:rsidR="001944D0">
          <w:rPr>
            <w:noProof/>
            <w:webHidden/>
          </w:rPr>
        </w:r>
        <w:r w:rsidR="001944D0">
          <w:rPr>
            <w:noProof/>
            <w:webHidden/>
          </w:rPr>
          <w:fldChar w:fldCharType="separate"/>
        </w:r>
        <w:r w:rsidR="00533A01">
          <w:rPr>
            <w:noProof/>
            <w:webHidden/>
          </w:rPr>
          <w:t>15</w:t>
        </w:r>
        <w:r w:rsidR="001944D0">
          <w:rPr>
            <w:noProof/>
            <w:webHidden/>
          </w:rPr>
          <w:fldChar w:fldCharType="end"/>
        </w:r>
      </w:hyperlink>
    </w:p>
    <w:p w14:paraId="6461E9F3" w14:textId="77777777" w:rsidR="001944D0" w:rsidRDefault="0097294A">
      <w:pPr>
        <w:pStyle w:val="af1"/>
        <w:tabs>
          <w:tab w:val="right" w:leader="dot" w:pos="8296"/>
        </w:tabs>
        <w:rPr>
          <w:rFonts w:eastAsiaTheme="minorEastAsia"/>
          <w:smallCaps w:val="0"/>
          <w:noProof/>
          <w:szCs w:val="22"/>
        </w:rPr>
      </w:pPr>
      <w:hyperlink w:anchor="_Toc380585477" w:history="1">
        <w:r w:rsidR="001944D0" w:rsidRPr="0033295D">
          <w:rPr>
            <w:rStyle w:val="af0"/>
            <w:rFonts w:hint="eastAsia"/>
            <w:noProof/>
          </w:rPr>
          <w:t>圖</w:t>
        </w:r>
        <w:r w:rsidR="001944D0" w:rsidRPr="0033295D">
          <w:rPr>
            <w:rStyle w:val="af0"/>
            <w:noProof/>
          </w:rPr>
          <w:t xml:space="preserve"> 10</w:t>
        </w:r>
        <w:r w:rsidR="001944D0" w:rsidRPr="0033295D">
          <w:rPr>
            <w:rStyle w:val="af0"/>
            <w:rFonts w:hint="eastAsia"/>
            <w:noProof/>
          </w:rPr>
          <w:t>填寫授權式服務申請單畫面</w:t>
        </w:r>
        <w:r w:rsidR="001944D0">
          <w:rPr>
            <w:noProof/>
            <w:webHidden/>
          </w:rPr>
          <w:tab/>
        </w:r>
        <w:r w:rsidR="001944D0">
          <w:rPr>
            <w:noProof/>
            <w:webHidden/>
          </w:rPr>
          <w:fldChar w:fldCharType="begin"/>
        </w:r>
        <w:r w:rsidR="001944D0">
          <w:rPr>
            <w:noProof/>
            <w:webHidden/>
          </w:rPr>
          <w:instrText xml:space="preserve"> PAGEREF _Toc380585477 \h </w:instrText>
        </w:r>
        <w:r w:rsidR="001944D0">
          <w:rPr>
            <w:noProof/>
            <w:webHidden/>
          </w:rPr>
        </w:r>
        <w:r w:rsidR="001944D0">
          <w:rPr>
            <w:noProof/>
            <w:webHidden/>
          </w:rPr>
          <w:fldChar w:fldCharType="separate"/>
        </w:r>
        <w:r w:rsidR="00533A01">
          <w:rPr>
            <w:noProof/>
            <w:webHidden/>
          </w:rPr>
          <w:t>15</w:t>
        </w:r>
        <w:r w:rsidR="001944D0">
          <w:rPr>
            <w:noProof/>
            <w:webHidden/>
          </w:rPr>
          <w:fldChar w:fldCharType="end"/>
        </w:r>
      </w:hyperlink>
    </w:p>
    <w:p w14:paraId="1B58FD59" w14:textId="77777777" w:rsidR="001944D0" w:rsidRDefault="0097294A">
      <w:pPr>
        <w:pStyle w:val="af1"/>
        <w:tabs>
          <w:tab w:val="right" w:leader="dot" w:pos="8296"/>
        </w:tabs>
        <w:rPr>
          <w:rFonts w:eastAsiaTheme="minorEastAsia"/>
          <w:smallCaps w:val="0"/>
          <w:noProof/>
          <w:szCs w:val="22"/>
        </w:rPr>
      </w:pPr>
      <w:hyperlink w:anchor="_Toc380585478" w:history="1">
        <w:r w:rsidR="001944D0" w:rsidRPr="0033295D">
          <w:rPr>
            <w:rStyle w:val="af0"/>
            <w:rFonts w:hint="eastAsia"/>
            <w:noProof/>
          </w:rPr>
          <w:t>圖</w:t>
        </w:r>
        <w:r w:rsidR="001944D0" w:rsidRPr="0033295D">
          <w:rPr>
            <w:rStyle w:val="af0"/>
            <w:noProof/>
          </w:rPr>
          <w:t xml:space="preserve"> 11</w:t>
        </w:r>
        <w:r w:rsidR="001944D0" w:rsidRPr="0033295D">
          <w:rPr>
            <w:rStyle w:val="af0"/>
            <w:rFonts w:hint="eastAsia"/>
            <w:noProof/>
          </w:rPr>
          <w:t>服務申請審核回覆通知畫面</w:t>
        </w:r>
        <w:r w:rsidR="001944D0">
          <w:rPr>
            <w:noProof/>
            <w:webHidden/>
          </w:rPr>
          <w:tab/>
        </w:r>
        <w:r w:rsidR="001944D0">
          <w:rPr>
            <w:noProof/>
            <w:webHidden/>
          </w:rPr>
          <w:fldChar w:fldCharType="begin"/>
        </w:r>
        <w:r w:rsidR="001944D0">
          <w:rPr>
            <w:noProof/>
            <w:webHidden/>
          </w:rPr>
          <w:instrText xml:space="preserve"> PAGEREF _Toc380585478 \h </w:instrText>
        </w:r>
        <w:r w:rsidR="001944D0">
          <w:rPr>
            <w:noProof/>
            <w:webHidden/>
          </w:rPr>
        </w:r>
        <w:r w:rsidR="001944D0">
          <w:rPr>
            <w:noProof/>
            <w:webHidden/>
          </w:rPr>
          <w:fldChar w:fldCharType="separate"/>
        </w:r>
        <w:r w:rsidR="00533A01">
          <w:rPr>
            <w:noProof/>
            <w:webHidden/>
          </w:rPr>
          <w:t>16</w:t>
        </w:r>
        <w:r w:rsidR="001944D0">
          <w:rPr>
            <w:noProof/>
            <w:webHidden/>
          </w:rPr>
          <w:fldChar w:fldCharType="end"/>
        </w:r>
      </w:hyperlink>
    </w:p>
    <w:p w14:paraId="3FFC12A7" w14:textId="77777777" w:rsidR="001944D0" w:rsidRDefault="0097294A">
      <w:pPr>
        <w:pStyle w:val="af1"/>
        <w:tabs>
          <w:tab w:val="right" w:leader="dot" w:pos="8296"/>
        </w:tabs>
        <w:rPr>
          <w:rFonts w:eastAsiaTheme="minorEastAsia"/>
          <w:smallCaps w:val="0"/>
          <w:noProof/>
          <w:szCs w:val="22"/>
        </w:rPr>
      </w:pPr>
      <w:hyperlink w:anchor="_Toc380585479" w:history="1">
        <w:r w:rsidR="001944D0" w:rsidRPr="0033295D">
          <w:rPr>
            <w:rStyle w:val="af0"/>
            <w:rFonts w:hint="eastAsia"/>
            <w:noProof/>
          </w:rPr>
          <w:t>圖</w:t>
        </w:r>
        <w:r w:rsidR="001944D0" w:rsidRPr="0033295D">
          <w:rPr>
            <w:rStyle w:val="af0"/>
            <w:noProof/>
          </w:rPr>
          <w:t xml:space="preserve"> 12</w:t>
        </w:r>
        <w:r w:rsidR="001944D0" w:rsidRPr="0033295D">
          <w:rPr>
            <w:rStyle w:val="af0"/>
            <w:rFonts w:hint="eastAsia"/>
            <w:noProof/>
          </w:rPr>
          <w:t>各權責單位自行</w:t>
        </w:r>
        <w:r w:rsidR="001944D0" w:rsidRPr="0033295D">
          <w:rPr>
            <w:rStyle w:val="af0"/>
            <w:rFonts w:cs="Times New Roman" w:hint="eastAsia"/>
            <w:noProof/>
          </w:rPr>
          <w:t>發佈</w:t>
        </w:r>
        <w:r w:rsidR="001944D0" w:rsidRPr="0033295D">
          <w:rPr>
            <w:rStyle w:val="af0"/>
            <w:rFonts w:hint="eastAsia"/>
            <w:noProof/>
          </w:rPr>
          <w:t>流程圖</w:t>
        </w:r>
        <w:r w:rsidR="001944D0">
          <w:rPr>
            <w:noProof/>
            <w:webHidden/>
          </w:rPr>
          <w:tab/>
        </w:r>
        <w:r w:rsidR="001944D0">
          <w:rPr>
            <w:noProof/>
            <w:webHidden/>
          </w:rPr>
          <w:fldChar w:fldCharType="begin"/>
        </w:r>
        <w:r w:rsidR="001944D0">
          <w:rPr>
            <w:noProof/>
            <w:webHidden/>
          </w:rPr>
          <w:instrText xml:space="preserve"> PAGEREF _Toc380585479 \h </w:instrText>
        </w:r>
        <w:r w:rsidR="001944D0">
          <w:rPr>
            <w:noProof/>
            <w:webHidden/>
          </w:rPr>
        </w:r>
        <w:r w:rsidR="001944D0">
          <w:rPr>
            <w:noProof/>
            <w:webHidden/>
          </w:rPr>
          <w:fldChar w:fldCharType="separate"/>
        </w:r>
        <w:r w:rsidR="00533A01">
          <w:rPr>
            <w:noProof/>
            <w:webHidden/>
          </w:rPr>
          <w:t>17</w:t>
        </w:r>
        <w:r w:rsidR="001944D0">
          <w:rPr>
            <w:noProof/>
            <w:webHidden/>
          </w:rPr>
          <w:fldChar w:fldCharType="end"/>
        </w:r>
      </w:hyperlink>
    </w:p>
    <w:p w14:paraId="446469E8" w14:textId="77777777" w:rsidR="001944D0" w:rsidRDefault="0097294A">
      <w:pPr>
        <w:pStyle w:val="af1"/>
        <w:tabs>
          <w:tab w:val="right" w:leader="dot" w:pos="8296"/>
        </w:tabs>
        <w:rPr>
          <w:rFonts w:eastAsiaTheme="minorEastAsia"/>
          <w:smallCaps w:val="0"/>
          <w:noProof/>
          <w:szCs w:val="22"/>
        </w:rPr>
      </w:pPr>
      <w:hyperlink w:anchor="_Toc380585480" w:history="1">
        <w:r w:rsidR="001944D0" w:rsidRPr="0033295D">
          <w:rPr>
            <w:rStyle w:val="af0"/>
            <w:rFonts w:hint="eastAsia"/>
            <w:noProof/>
          </w:rPr>
          <w:t>圖</w:t>
        </w:r>
        <w:r w:rsidR="001944D0" w:rsidRPr="0033295D">
          <w:rPr>
            <w:rStyle w:val="af0"/>
            <w:noProof/>
          </w:rPr>
          <w:t xml:space="preserve"> 13</w:t>
        </w:r>
        <w:r w:rsidR="001944D0" w:rsidRPr="0033295D">
          <w:rPr>
            <w:rStyle w:val="af0"/>
            <w:rFonts w:hint="eastAsia"/>
            <w:noProof/>
          </w:rPr>
          <w:t>服務註冊流程</w:t>
        </w:r>
        <w:r w:rsidR="001944D0">
          <w:rPr>
            <w:noProof/>
            <w:webHidden/>
          </w:rPr>
          <w:tab/>
        </w:r>
        <w:r w:rsidR="001944D0">
          <w:rPr>
            <w:noProof/>
            <w:webHidden/>
          </w:rPr>
          <w:fldChar w:fldCharType="begin"/>
        </w:r>
        <w:r w:rsidR="001944D0">
          <w:rPr>
            <w:noProof/>
            <w:webHidden/>
          </w:rPr>
          <w:instrText xml:space="preserve"> PAGEREF _Toc380585480 \h </w:instrText>
        </w:r>
        <w:r w:rsidR="001944D0">
          <w:rPr>
            <w:noProof/>
            <w:webHidden/>
          </w:rPr>
        </w:r>
        <w:r w:rsidR="001944D0">
          <w:rPr>
            <w:noProof/>
            <w:webHidden/>
          </w:rPr>
          <w:fldChar w:fldCharType="separate"/>
        </w:r>
        <w:r w:rsidR="00533A01">
          <w:rPr>
            <w:noProof/>
            <w:webHidden/>
          </w:rPr>
          <w:t>18</w:t>
        </w:r>
        <w:r w:rsidR="001944D0">
          <w:rPr>
            <w:noProof/>
            <w:webHidden/>
          </w:rPr>
          <w:fldChar w:fldCharType="end"/>
        </w:r>
      </w:hyperlink>
    </w:p>
    <w:p w14:paraId="5B3FCFEF" w14:textId="77777777" w:rsidR="001944D0" w:rsidRDefault="0097294A">
      <w:pPr>
        <w:pStyle w:val="af1"/>
        <w:tabs>
          <w:tab w:val="right" w:leader="dot" w:pos="8296"/>
        </w:tabs>
        <w:rPr>
          <w:rFonts w:eastAsiaTheme="minorEastAsia"/>
          <w:smallCaps w:val="0"/>
          <w:noProof/>
          <w:szCs w:val="22"/>
        </w:rPr>
      </w:pPr>
      <w:hyperlink w:anchor="_Toc380585481" w:history="1">
        <w:r w:rsidR="001944D0" w:rsidRPr="0033295D">
          <w:rPr>
            <w:rStyle w:val="af0"/>
            <w:rFonts w:hint="eastAsia"/>
            <w:noProof/>
          </w:rPr>
          <w:t>圖</w:t>
        </w:r>
        <w:r w:rsidR="001944D0" w:rsidRPr="0033295D">
          <w:rPr>
            <w:rStyle w:val="af0"/>
            <w:noProof/>
          </w:rPr>
          <w:t xml:space="preserve"> 14</w:t>
        </w:r>
        <w:r w:rsidR="001944D0" w:rsidRPr="0033295D">
          <w:rPr>
            <w:rStyle w:val="af0"/>
            <w:rFonts w:hint="eastAsia"/>
            <w:noProof/>
          </w:rPr>
          <w:t>新增詮釋資料畫面</w:t>
        </w:r>
        <w:r w:rsidR="001944D0">
          <w:rPr>
            <w:noProof/>
            <w:webHidden/>
          </w:rPr>
          <w:tab/>
        </w:r>
        <w:r w:rsidR="001944D0">
          <w:rPr>
            <w:noProof/>
            <w:webHidden/>
          </w:rPr>
          <w:fldChar w:fldCharType="begin"/>
        </w:r>
        <w:r w:rsidR="001944D0">
          <w:rPr>
            <w:noProof/>
            <w:webHidden/>
          </w:rPr>
          <w:instrText xml:space="preserve"> PAGEREF _Toc380585481 \h </w:instrText>
        </w:r>
        <w:r w:rsidR="001944D0">
          <w:rPr>
            <w:noProof/>
            <w:webHidden/>
          </w:rPr>
        </w:r>
        <w:r w:rsidR="001944D0">
          <w:rPr>
            <w:noProof/>
            <w:webHidden/>
          </w:rPr>
          <w:fldChar w:fldCharType="separate"/>
        </w:r>
        <w:r w:rsidR="00533A01">
          <w:rPr>
            <w:noProof/>
            <w:webHidden/>
          </w:rPr>
          <w:t>18</w:t>
        </w:r>
        <w:r w:rsidR="001944D0">
          <w:rPr>
            <w:noProof/>
            <w:webHidden/>
          </w:rPr>
          <w:fldChar w:fldCharType="end"/>
        </w:r>
      </w:hyperlink>
    </w:p>
    <w:p w14:paraId="3A18D7D2" w14:textId="77777777" w:rsidR="001944D0" w:rsidRDefault="0097294A">
      <w:pPr>
        <w:pStyle w:val="af1"/>
        <w:tabs>
          <w:tab w:val="right" w:leader="dot" w:pos="8296"/>
        </w:tabs>
        <w:rPr>
          <w:rFonts w:eastAsiaTheme="minorEastAsia"/>
          <w:smallCaps w:val="0"/>
          <w:noProof/>
          <w:szCs w:val="22"/>
        </w:rPr>
      </w:pPr>
      <w:hyperlink w:anchor="_Toc380585482" w:history="1">
        <w:r w:rsidR="001944D0" w:rsidRPr="0033295D">
          <w:rPr>
            <w:rStyle w:val="af0"/>
            <w:rFonts w:hint="eastAsia"/>
            <w:noProof/>
          </w:rPr>
          <w:t>圖</w:t>
        </w:r>
        <w:r w:rsidR="001944D0" w:rsidRPr="0033295D">
          <w:rPr>
            <w:rStyle w:val="af0"/>
            <w:noProof/>
          </w:rPr>
          <w:t xml:space="preserve"> 15</w:t>
        </w:r>
        <w:r w:rsidR="001944D0" w:rsidRPr="0033295D">
          <w:rPr>
            <w:rStyle w:val="af0"/>
            <w:rFonts w:hint="eastAsia"/>
            <w:noProof/>
          </w:rPr>
          <w:t>填寫詮釋資料畫面</w:t>
        </w:r>
        <w:r w:rsidR="001944D0">
          <w:rPr>
            <w:noProof/>
            <w:webHidden/>
          </w:rPr>
          <w:tab/>
        </w:r>
        <w:r w:rsidR="001944D0">
          <w:rPr>
            <w:noProof/>
            <w:webHidden/>
          </w:rPr>
          <w:fldChar w:fldCharType="begin"/>
        </w:r>
        <w:r w:rsidR="001944D0">
          <w:rPr>
            <w:noProof/>
            <w:webHidden/>
          </w:rPr>
          <w:instrText xml:space="preserve"> PAGEREF _Toc380585482 \h </w:instrText>
        </w:r>
        <w:r w:rsidR="001944D0">
          <w:rPr>
            <w:noProof/>
            <w:webHidden/>
          </w:rPr>
        </w:r>
        <w:r w:rsidR="001944D0">
          <w:rPr>
            <w:noProof/>
            <w:webHidden/>
          </w:rPr>
          <w:fldChar w:fldCharType="separate"/>
        </w:r>
        <w:r w:rsidR="00533A01">
          <w:rPr>
            <w:noProof/>
            <w:webHidden/>
          </w:rPr>
          <w:t>19</w:t>
        </w:r>
        <w:r w:rsidR="001944D0">
          <w:rPr>
            <w:noProof/>
            <w:webHidden/>
          </w:rPr>
          <w:fldChar w:fldCharType="end"/>
        </w:r>
      </w:hyperlink>
    </w:p>
    <w:p w14:paraId="661C5E84" w14:textId="77777777" w:rsidR="001944D0" w:rsidRDefault="0097294A">
      <w:pPr>
        <w:pStyle w:val="af1"/>
        <w:tabs>
          <w:tab w:val="right" w:leader="dot" w:pos="8296"/>
        </w:tabs>
        <w:rPr>
          <w:rFonts w:eastAsiaTheme="minorEastAsia"/>
          <w:smallCaps w:val="0"/>
          <w:noProof/>
          <w:szCs w:val="22"/>
        </w:rPr>
      </w:pPr>
      <w:hyperlink w:anchor="_Toc380585483" w:history="1">
        <w:r w:rsidR="001944D0" w:rsidRPr="0033295D">
          <w:rPr>
            <w:rStyle w:val="af0"/>
            <w:rFonts w:hint="eastAsia"/>
            <w:noProof/>
          </w:rPr>
          <w:t>圖</w:t>
        </w:r>
        <w:r w:rsidR="001944D0" w:rsidRPr="0033295D">
          <w:rPr>
            <w:rStyle w:val="af0"/>
            <w:noProof/>
          </w:rPr>
          <w:t xml:space="preserve"> 16</w:t>
        </w:r>
        <w:r w:rsidR="001944D0" w:rsidRPr="0033295D">
          <w:rPr>
            <w:rStyle w:val="af0"/>
            <w:rFonts w:hint="eastAsia"/>
            <w:noProof/>
          </w:rPr>
          <w:t>建立服務畫面</w:t>
        </w:r>
        <w:r w:rsidR="001944D0">
          <w:rPr>
            <w:noProof/>
            <w:webHidden/>
          </w:rPr>
          <w:tab/>
        </w:r>
        <w:r w:rsidR="001944D0">
          <w:rPr>
            <w:noProof/>
            <w:webHidden/>
          </w:rPr>
          <w:fldChar w:fldCharType="begin"/>
        </w:r>
        <w:r w:rsidR="001944D0">
          <w:rPr>
            <w:noProof/>
            <w:webHidden/>
          </w:rPr>
          <w:instrText xml:space="preserve"> PAGEREF _Toc380585483 \h </w:instrText>
        </w:r>
        <w:r w:rsidR="001944D0">
          <w:rPr>
            <w:noProof/>
            <w:webHidden/>
          </w:rPr>
        </w:r>
        <w:r w:rsidR="001944D0">
          <w:rPr>
            <w:noProof/>
            <w:webHidden/>
          </w:rPr>
          <w:fldChar w:fldCharType="separate"/>
        </w:r>
        <w:r w:rsidR="00533A01">
          <w:rPr>
            <w:noProof/>
            <w:webHidden/>
          </w:rPr>
          <w:t>19</w:t>
        </w:r>
        <w:r w:rsidR="001944D0">
          <w:rPr>
            <w:noProof/>
            <w:webHidden/>
          </w:rPr>
          <w:fldChar w:fldCharType="end"/>
        </w:r>
      </w:hyperlink>
    </w:p>
    <w:p w14:paraId="6962D5E0" w14:textId="77777777" w:rsidR="001944D0" w:rsidRDefault="0097294A">
      <w:pPr>
        <w:pStyle w:val="af1"/>
        <w:tabs>
          <w:tab w:val="right" w:leader="dot" w:pos="8296"/>
        </w:tabs>
        <w:rPr>
          <w:rFonts w:eastAsiaTheme="minorEastAsia"/>
          <w:smallCaps w:val="0"/>
          <w:noProof/>
          <w:szCs w:val="22"/>
        </w:rPr>
      </w:pPr>
      <w:hyperlink w:anchor="_Toc380585484" w:history="1">
        <w:r w:rsidR="001944D0" w:rsidRPr="0033295D">
          <w:rPr>
            <w:rStyle w:val="af0"/>
            <w:rFonts w:hint="eastAsia"/>
            <w:noProof/>
          </w:rPr>
          <w:t>圖</w:t>
        </w:r>
        <w:r w:rsidR="001944D0" w:rsidRPr="0033295D">
          <w:rPr>
            <w:rStyle w:val="af0"/>
            <w:noProof/>
          </w:rPr>
          <w:t xml:space="preserve"> 17</w:t>
        </w:r>
        <w:r w:rsidR="001944D0" w:rsidRPr="0033295D">
          <w:rPr>
            <w:rStyle w:val="af0"/>
            <w:rFonts w:hint="eastAsia"/>
            <w:noProof/>
          </w:rPr>
          <w:t>服務註冊填寫基本資訊</w:t>
        </w:r>
        <w:r w:rsidR="001944D0">
          <w:rPr>
            <w:noProof/>
            <w:webHidden/>
          </w:rPr>
          <w:tab/>
        </w:r>
        <w:r w:rsidR="001944D0">
          <w:rPr>
            <w:noProof/>
            <w:webHidden/>
          </w:rPr>
          <w:fldChar w:fldCharType="begin"/>
        </w:r>
        <w:r w:rsidR="001944D0">
          <w:rPr>
            <w:noProof/>
            <w:webHidden/>
          </w:rPr>
          <w:instrText xml:space="preserve"> PAGEREF _Toc380585484 \h </w:instrText>
        </w:r>
        <w:r w:rsidR="001944D0">
          <w:rPr>
            <w:noProof/>
            <w:webHidden/>
          </w:rPr>
        </w:r>
        <w:r w:rsidR="001944D0">
          <w:rPr>
            <w:noProof/>
            <w:webHidden/>
          </w:rPr>
          <w:fldChar w:fldCharType="separate"/>
        </w:r>
        <w:r w:rsidR="00533A01">
          <w:rPr>
            <w:noProof/>
            <w:webHidden/>
          </w:rPr>
          <w:t>20</w:t>
        </w:r>
        <w:r w:rsidR="001944D0">
          <w:rPr>
            <w:noProof/>
            <w:webHidden/>
          </w:rPr>
          <w:fldChar w:fldCharType="end"/>
        </w:r>
      </w:hyperlink>
    </w:p>
    <w:p w14:paraId="0FB3F01C" w14:textId="77777777" w:rsidR="001944D0" w:rsidRDefault="0097294A">
      <w:pPr>
        <w:pStyle w:val="af1"/>
        <w:tabs>
          <w:tab w:val="right" w:leader="dot" w:pos="8296"/>
        </w:tabs>
        <w:rPr>
          <w:rFonts w:eastAsiaTheme="minorEastAsia"/>
          <w:smallCaps w:val="0"/>
          <w:noProof/>
          <w:szCs w:val="22"/>
        </w:rPr>
      </w:pPr>
      <w:hyperlink w:anchor="_Toc380585485" w:history="1">
        <w:r w:rsidR="001944D0" w:rsidRPr="0033295D">
          <w:rPr>
            <w:rStyle w:val="af0"/>
            <w:rFonts w:hint="eastAsia"/>
            <w:noProof/>
          </w:rPr>
          <w:t>圖</w:t>
        </w:r>
        <w:r w:rsidR="001944D0" w:rsidRPr="0033295D">
          <w:rPr>
            <w:rStyle w:val="af0"/>
            <w:noProof/>
          </w:rPr>
          <w:t xml:space="preserve"> 18TGOS</w:t>
        </w:r>
        <w:r w:rsidR="001944D0" w:rsidRPr="0033295D">
          <w:rPr>
            <w:rStyle w:val="af0"/>
            <w:rFonts w:hint="eastAsia"/>
            <w:noProof/>
          </w:rPr>
          <w:t>代為</w:t>
        </w:r>
        <w:r w:rsidR="001944D0" w:rsidRPr="0033295D">
          <w:rPr>
            <w:rStyle w:val="af0"/>
            <w:rFonts w:cs="Times New Roman" w:hint="eastAsia"/>
            <w:noProof/>
          </w:rPr>
          <w:t>發佈</w:t>
        </w:r>
        <w:r w:rsidR="001944D0" w:rsidRPr="0033295D">
          <w:rPr>
            <w:rStyle w:val="af0"/>
            <w:rFonts w:hint="eastAsia"/>
            <w:noProof/>
          </w:rPr>
          <w:t>服務作業流程圖</w:t>
        </w:r>
        <w:r w:rsidR="001944D0">
          <w:rPr>
            <w:noProof/>
            <w:webHidden/>
          </w:rPr>
          <w:tab/>
        </w:r>
        <w:r w:rsidR="001944D0">
          <w:rPr>
            <w:noProof/>
            <w:webHidden/>
          </w:rPr>
          <w:fldChar w:fldCharType="begin"/>
        </w:r>
        <w:r w:rsidR="001944D0">
          <w:rPr>
            <w:noProof/>
            <w:webHidden/>
          </w:rPr>
          <w:instrText xml:space="preserve"> PAGEREF _Toc380585485 \h </w:instrText>
        </w:r>
        <w:r w:rsidR="001944D0">
          <w:rPr>
            <w:noProof/>
            <w:webHidden/>
          </w:rPr>
        </w:r>
        <w:r w:rsidR="001944D0">
          <w:rPr>
            <w:noProof/>
            <w:webHidden/>
          </w:rPr>
          <w:fldChar w:fldCharType="separate"/>
        </w:r>
        <w:r w:rsidR="00533A01">
          <w:rPr>
            <w:noProof/>
            <w:webHidden/>
          </w:rPr>
          <w:t>21</w:t>
        </w:r>
        <w:r w:rsidR="001944D0">
          <w:rPr>
            <w:noProof/>
            <w:webHidden/>
          </w:rPr>
          <w:fldChar w:fldCharType="end"/>
        </w:r>
      </w:hyperlink>
    </w:p>
    <w:p w14:paraId="050F0DB6" w14:textId="77777777" w:rsidR="001944D0" w:rsidRDefault="0097294A">
      <w:pPr>
        <w:pStyle w:val="af1"/>
        <w:tabs>
          <w:tab w:val="right" w:leader="dot" w:pos="8296"/>
        </w:tabs>
        <w:rPr>
          <w:rFonts w:eastAsiaTheme="minorEastAsia"/>
          <w:smallCaps w:val="0"/>
          <w:noProof/>
          <w:szCs w:val="22"/>
        </w:rPr>
      </w:pPr>
      <w:hyperlink w:anchor="_Toc380585486" w:history="1">
        <w:r w:rsidR="001944D0" w:rsidRPr="0033295D">
          <w:rPr>
            <w:rStyle w:val="af0"/>
            <w:rFonts w:cs="Times New Roman" w:hint="eastAsia"/>
            <w:noProof/>
          </w:rPr>
          <w:t>圖</w:t>
        </w:r>
        <w:r w:rsidR="001944D0" w:rsidRPr="0033295D">
          <w:rPr>
            <w:rStyle w:val="af0"/>
            <w:rFonts w:cs="Times New Roman"/>
            <w:noProof/>
          </w:rPr>
          <w:t xml:space="preserve"> 19 </w:t>
        </w:r>
        <w:r w:rsidR="001944D0" w:rsidRPr="0033295D">
          <w:rPr>
            <w:rStyle w:val="af0"/>
            <w:rFonts w:cs="Times New Roman" w:hint="eastAsia"/>
            <w:noProof/>
          </w:rPr>
          <w:t>整體架構圖</w:t>
        </w:r>
        <w:r w:rsidR="001944D0">
          <w:rPr>
            <w:noProof/>
            <w:webHidden/>
          </w:rPr>
          <w:tab/>
        </w:r>
        <w:r w:rsidR="001944D0">
          <w:rPr>
            <w:noProof/>
            <w:webHidden/>
          </w:rPr>
          <w:fldChar w:fldCharType="begin"/>
        </w:r>
        <w:r w:rsidR="001944D0">
          <w:rPr>
            <w:noProof/>
            <w:webHidden/>
          </w:rPr>
          <w:instrText xml:space="preserve"> PAGEREF _Toc380585486 \h </w:instrText>
        </w:r>
        <w:r w:rsidR="001944D0">
          <w:rPr>
            <w:noProof/>
            <w:webHidden/>
          </w:rPr>
        </w:r>
        <w:r w:rsidR="001944D0">
          <w:rPr>
            <w:noProof/>
            <w:webHidden/>
          </w:rPr>
          <w:fldChar w:fldCharType="separate"/>
        </w:r>
        <w:r w:rsidR="00533A01">
          <w:rPr>
            <w:noProof/>
            <w:webHidden/>
          </w:rPr>
          <w:t>24</w:t>
        </w:r>
        <w:r w:rsidR="001944D0">
          <w:rPr>
            <w:noProof/>
            <w:webHidden/>
          </w:rPr>
          <w:fldChar w:fldCharType="end"/>
        </w:r>
      </w:hyperlink>
    </w:p>
    <w:p w14:paraId="2D8DA0B0" w14:textId="77777777" w:rsidR="001944D0" w:rsidRDefault="0097294A">
      <w:pPr>
        <w:pStyle w:val="af1"/>
        <w:tabs>
          <w:tab w:val="right" w:leader="dot" w:pos="8296"/>
        </w:tabs>
        <w:rPr>
          <w:rFonts w:eastAsiaTheme="minorEastAsia"/>
          <w:smallCaps w:val="0"/>
          <w:noProof/>
          <w:szCs w:val="22"/>
        </w:rPr>
      </w:pPr>
      <w:hyperlink w:anchor="_Toc380585487" w:history="1">
        <w:r w:rsidR="001944D0" w:rsidRPr="0033295D">
          <w:rPr>
            <w:rStyle w:val="af0"/>
            <w:rFonts w:cs="Times New Roman" w:hint="eastAsia"/>
            <w:noProof/>
          </w:rPr>
          <w:t>圖</w:t>
        </w:r>
        <w:r w:rsidR="001944D0" w:rsidRPr="0033295D">
          <w:rPr>
            <w:rStyle w:val="af0"/>
            <w:rFonts w:cs="Times New Roman"/>
            <w:noProof/>
          </w:rPr>
          <w:t xml:space="preserve"> 20 </w:t>
        </w:r>
        <w:r w:rsidR="001944D0" w:rsidRPr="0033295D">
          <w:rPr>
            <w:rStyle w:val="af0"/>
            <w:rFonts w:cs="Times New Roman" w:hint="eastAsia"/>
            <w:noProof/>
          </w:rPr>
          <w:t>環境敏感地區模組</w:t>
        </w:r>
        <w:r w:rsidR="001944D0" w:rsidRPr="0033295D">
          <w:rPr>
            <w:rStyle w:val="af0"/>
            <w:rFonts w:cs="Times New Roman"/>
            <w:noProof/>
          </w:rPr>
          <w:t>API</w:t>
        </w:r>
        <w:r w:rsidR="001944D0" w:rsidRPr="0033295D">
          <w:rPr>
            <w:rStyle w:val="af0"/>
            <w:rFonts w:cs="Times New Roman" w:hint="eastAsia"/>
            <w:noProof/>
          </w:rPr>
          <w:t>系統架構圖</w:t>
        </w:r>
        <w:r w:rsidR="001944D0">
          <w:rPr>
            <w:noProof/>
            <w:webHidden/>
          </w:rPr>
          <w:tab/>
        </w:r>
        <w:r w:rsidR="001944D0">
          <w:rPr>
            <w:noProof/>
            <w:webHidden/>
          </w:rPr>
          <w:fldChar w:fldCharType="begin"/>
        </w:r>
        <w:r w:rsidR="001944D0">
          <w:rPr>
            <w:noProof/>
            <w:webHidden/>
          </w:rPr>
          <w:instrText xml:space="preserve"> PAGEREF _Toc380585487 \h </w:instrText>
        </w:r>
        <w:r w:rsidR="001944D0">
          <w:rPr>
            <w:noProof/>
            <w:webHidden/>
          </w:rPr>
        </w:r>
        <w:r w:rsidR="001944D0">
          <w:rPr>
            <w:noProof/>
            <w:webHidden/>
          </w:rPr>
          <w:fldChar w:fldCharType="separate"/>
        </w:r>
        <w:r w:rsidR="00533A01">
          <w:rPr>
            <w:noProof/>
            <w:webHidden/>
          </w:rPr>
          <w:t>25</w:t>
        </w:r>
        <w:r w:rsidR="001944D0">
          <w:rPr>
            <w:noProof/>
            <w:webHidden/>
          </w:rPr>
          <w:fldChar w:fldCharType="end"/>
        </w:r>
      </w:hyperlink>
    </w:p>
    <w:p w14:paraId="2D5A41CD" w14:textId="77777777" w:rsidR="001944D0" w:rsidRDefault="0097294A">
      <w:pPr>
        <w:pStyle w:val="af1"/>
        <w:tabs>
          <w:tab w:val="right" w:leader="dot" w:pos="8296"/>
        </w:tabs>
        <w:rPr>
          <w:rFonts w:eastAsiaTheme="minorEastAsia"/>
          <w:smallCaps w:val="0"/>
          <w:noProof/>
          <w:szCs w:val="22"/>
        </w:rPr>
      </w:pPr>
      <w:hyperlink w:anchor="_Toc380585488" w:history="1">
        <w:r w:rsidR="001944D0" w:rsidRPr="0033295D">
          <w:rPr>
            <w:rStyle w:val="af0"/>
            <w:rFonts w:cs="Times New Roman" w:hint="eastAsia"/>
            <w:noProof/>
          </w:rPr>
          <w:t>圖</w:t>
        </w:r>
        <w:r w:rsidR="001944D0" w:rsidRPr="0033295D">
          <w:rPr>
            <w:rStyle w:val="af0"/>
            <w:rFonts w:cs="Times New Roman"/>
            <w:noProof/>
          </w:rPr>
          <w:t xml:space="preserve"> 21 </w:t>
        </w:r>
        <w:r w:rsidR="001944D0" w:rsidRPr="0033295D">
          <w:rPr>
            <w:rStyle w:val="af0"/>
            <w:rFonts w:cs="Times New Roman" w:hint="eastAsia"/>
            <w:noProof/>
          </w:rPr>
          <w:t>環境敏感地區查詢模組系統架構圖</w:t>
        </w:r>
        <w:r w:rsidR="001944D0">
          <w:rPr>
            <w:noProof/>
            <w:webHidden/>
          </w:rPr>
          <w:tab/>
        </w:r>
        <w:r w:rsidR="001944D0">
          <w:rPr>
            <w:noProof/>
            <w:webHidden/>
          </w:rPr>
          <w:fldChar w:fldCharType="begin"/>
        </w:r>
        <w:r w:rsidR="001944D0">
          <w:rPr>
            <w:noProof/>
            <w:webHidden/>
          </w:rPr>
          <w:instrText xml:space="preserve"> PAGEREF _Toc380585488 \h </w:instrText>
        </w:r>
        <w:r w:rsidR="001944D0">
          <w:rPr>
            <w:noProof/>
            <w:webHidden/>
          </w:rPr>
        </w:r>
        <w:r w:rsidR="001944D0">
          <w:rPr>
            <w:noProof/>
            <w:webHidden/>
          </w:rPr>
          <w:fldChar w:fldCharType="separate"/>
        </w:r>
        <w:r w:rsidR="00533A01">
          <w:rPr>
            <w:noProof/>
            <w:webHidden/>
          </w:rPr>
          <w:t>28</w:t>
        </w:r>
        <w:r w:rsidR="001944D0">
          <w:rPr>
            <w:noProof/>
            <w:webHidden/>
          </w:rPr>
          <w:fldChar w:fldCharType="end"/>
        </w:r>
      </w:hyperlink>
    </w:p>
    <w:p w14:paraId="7A9B2259" w14:textId="77777777" w:rsidR="001944D0" w:rsidRDefault="0097294A">
      <w:pPr>
        <w:pStyle w:val="af1"/>
        <w:tabs>
          <w:tab w:val="right" w:leader="dot" w:pos="8296"/>
        </w:tabs>
        <w:rPr>
          <w:rFonts w:eastAsiaTheme="minorEastAsia"/>
          <w:smallCaps w:val="0"/>
          <w:noProof/>
          <w:szCs w:val="22"/>
        </w:rPr>
      </w:pPr>
      <w:hyperlink w:anchor="_Toc380585489" w:history="1">
        <w:r w:rsidR="001944D0" w:rsidRPr="0033295D">
          <w:rPr>
            <w:rStyle w:val="af0"/>
            <w:rFonts w:cs="Times New Roman" w:hint="eastAsia"/>
            <w:noProof/>
          </w:rPr>
          <w:t>圖</w:t>
        </w:r>
        <w:r w:rsidR="001944D0" w:rsidRPr="0033295D">
          <w:rPr>
            <w:rStyle w:val="af0"/>
            <w:rFonts w:cs="Times New Roman"/>
            <w:noProof/>
          </w:rPr>
          <w:t xml:space="preserve"> 22 </w:t>
        </w:r>
        <w:r w:rsidR="001944D0" w:rsidRPr="0033295D">
          <w:rPr>
            <w:rStyle w:val="af0"/>
            <w:rFonts w:cs="Times New Roman" w:hint="eastAsia"/>
            <w:noProof/>
          </w:rPr>
          <w:t>代為發佈圖資服務軟體架構圖</w:t>
        </w:r>
        <w:r w:rsidR="001944D0">
          <w:rPr>
            <w:noProof/>
            <w:webHidden/>
          </w:rPr>
          <w:tab/>
        </w:r>
        <w:r w:rsidR="001944D0">
          <w:rPr>
            <w:noProof/>
            <w:webHidden/>
          </w:rPr>
          <w:fldChar w:fldCharType="begin"/>
        </w:r>
        <w:r w:rsidR="001944D0">
          <w:rPr>
            <w:noProof/>
            <w:webHidden/>
          </w:rPr>
          <w:instrText xml:space="preserve"> PAGEREF _Toc380585489 \h </w:instrText>
        </w:r>
        <w:r w:rsidR="001944D0">
          <w:rPr>
            <w:noProof/>
            <w:webHidden/>
          </w:rPr>
        </w:r>
        <w:r w:rsidR="001944D0">
          <w:rPr>
            <w:noProof/>
            <w:webHidden/>
          </w:rPr>
          <w:fldChar w:fldCharType="separate"/>
        </w:r>
        <w:r w:rsidR="00533A01">
          <w:rPr>
            <w:noProof/>
            <w:webHidden/>
          </w:rPr>
          <w:t>33</w:t>
        </w:r>
        <w:r w:rsidR="001944D0">
          <w:rPr>
            <w:noProof/>
            <w:webHidden/>
          </w:rPr>
          <w:fldChar w:fldCharType="end"/>
        </w:r>
      </w:hyperlink>
    </w:p>
    <w:p w14:paraId="2C81981C" w14:textId="77777777" w:rsidR="001944D0" w:rsidRDefault="0097294A">
      <w:pPr>
        <w:pStyle w:val="af1"/>
        <w:tabs>
          <w:tab w:val="right" w:leader="dot" w:pos="8296"/>
        </w:tabs>
        <w:rPr>
          <w:rFonts w:eastAsiaTheme="minorEastAsia"/>
          <w:smallCaps w:val="0"/>
          <w:noProof/>
          <w:szCs w:val="22"/>
        </w:rPr>
      </w:pPr>
      <w:hyperlink w:anchor="_Toc380585490" w:history="1">
        <w:r w:rsidR="001944D0" w:rsidRPr="0033295D">
          <w:rPr>
            <w:rStyle w:val="af0"/>
            <w:rFonts w:cs="Times New Roman" w:hint="eastAsia"/>
            <w:noProof/>
          </w:rPr>
          <w:t>圖</w:t>
        </w:r>
        <w:r w:rsidR="001944D0" w:rsidRPr="0033295D">
          <w:rPr>
            <w:rStyle w:val="af0"/>
            <w:rFonts w:cs="Times New Roman"/>
            <w:noProof/>
          </w:rPr>
          <w:t xml:space="preserve"> 23</w:t>
        </w:r>
        <w:r w:rsidR="001944D0" w:rsidRPr="0033295D">
          <w:rPr>
            <w:rStyle w:val="af0"/>
            <w:rFonts w:cs="Times New Roman" w:hint="eastAsia"/>
            <w:noProof/>
          </w:rPr>
          <w:t>環境敏感地區模組</w:t>
        </w:r>
        <w:r w:rsidR="001944D0" w:rsidRPr="0033295D">
          <w:rPr>
            <w:rStyle w:val="af0"/>
            <w:rFonts w:cs="Times New Roman"/>
            <w:noProof/>
          </w:rPr>
          <w:t>API</w:t>
        </w:r>
        <w:r w:rsidR="001944D0" w:rsidRPr="0033295D">
          <w:rPr>
            <w:rStyle w:val="af0"/>
            <w:rFonts w:cs="Times New Roman" w:hint="eastAsia"/>
            <w:noProof/>
          </w:rPr>
          <w:t>介面項目</w:t>
        </w:r>
        <w:r w:rsidR="001944D0">
          <w:rPr>
            <w:noProof/>
            <w:webHidden/>
          </w:rPr>
          <w:tab/>
        </w:r>
        <w:r w:rsidR="001944D0">
          <w:rPr>
            <w:noProof/>
            <w:webHidden/>
          </w:rPr>
          <w:fldChar w:fldCharType="begin"/>
        </w:r>
        <w:r w:rsidR="001944D0">
          <w:rPr>
            <w:noProof/>
            <w:webHidden/>
          </w:rPr>
          <w:instrText xml:space="preserve"> PAGEREF _Toc380585490 \h </w:instrText>
        </w:r>
        <w:r w:rsidR="001944D0">
          <w:rPr>
            <w:noProof/>
            <w:webHidden/>
          </w:rPr>
        </w:r>
        <w:r w:rsidR="001944D0">
          <w:rPr>
            <w:noProof/>
            <w:webHidden/>
          </w:rPr>
          <w:fldChar w:fldCharType="separate"/>
        </w:r>
        <w:r w:rsidR="00533A01">
          <w:rPr>
            <w:noProof/>
            <w:webHidden/>
          </w:rPr>
          <w:t>34</w:t>
        </w:r>
        <w:r w:rsidR="001944D0">
          <w:rPr>
            <w:noProof/>
            <w:webHidden/>
          </w:rPr>
          <w:fldChar w:fldCharType="end"/>
        </w:r>
      </w:hyperlink>
    </w:p>
    <w:p w14:paraId="02B533AE" w14:textId="77777777" w:rsidR="001944D0" w:rsidRDefault="0097294A">
      <w:pPr>
        <w:pStyle w:val="af1"/>
        <w:tabs>
          <w:tab w:val="right" w:leader="dot" w:pos="8296"/>
        </w:tabs>
        <w:rPr>
          <w:rFonts w:eastAsiaTheme="minorEastAsia"/>
          <w:smallCaps w:val="0"/>
          <w:noProof/>
          <w:szCs w:val="22"/>
        </w:rPr>
      </w:pPr>
      <w:hyperlink w:anchor="_Toc380585491" w:history="1">
        <w:r w:rsidR="001944D0" w:rsidRPr="0033295D">
          <w:rPr>
            <w:rStyle w:val="af0"/>
            <w:rFonts w:cs="Times New Roman" w:hint="eastAsia"/>
            <w:noProof/>
          </w:rPr>
          <w:t>圖</w:t>
        </w:r>
        <w:r w:rsidR="001944D0" w:rsidRPr="0033295D">
          <w:rPr>
            <w:rStyle w:val="af0"/>
            <w:rFonts w:cs="Times New Roman"/>
            <w:noProof/>
          </w:rPr>
          <w:t xml:space="preserve"> 24 </w:t>
        </w:r>
        <w:r w:rsidR="001944D0" w:rsidRPr="0033295D">
          <w:rPr>
            <w:rStyle w:val="af0"/>
            <w:rFonts w:cs="Times New Roman" w:hint="eastAsia"/>
            <w:noProof/>
          </w:rPr>
          <w:t>環境敏感地區模組</w:t>
        </w:r>
        <w:r w:rsidR="001944D0" w:rsidRPr="0033295D">
          <w:rPr>
            <w:rStyle w:val="af0"/>
            <w:rFonts w:cs="Times New Roman"/>
            <w:noProof/>
          </w:rPr>
          <w:t>API-</w:t>
        </w:r>
        <w:r w:rsidR="001944D0" w:rsidRPr="0033295D">
          <w:rPr>
            <w:rStyle w:val="af0"/>
            <w:rFonts w:cs="Times New Roman" w:hint="eastAsia"/>
            <w:noProof/>
          </w:rPr>
          <w:t>圖層套疊介面運行機制</w:t>
        </w:r>
        <w:r w:rsidR="001944D0">
          <w:rPr>
            <w:noProof/>
            <w:webHidden/>
          </w:rPr>
          <w:tab/>
        </w:r>
        <w:r w:rsidR="001944D0">
          <w:rPr>
            <w:noProof/>
            <w:webHidden/>
          </w:rPr>
          <w:fldChar w:fldCharType="begin"/>
        </w:r>
        <w:r w:rsidR="001944D0">
          <w:rPr>
            <w:noProof/>
            <w:webHidden/>
          </w:rPr>
          <w:instrText xml:space="preserve"> PAGEREF _Toc380585491 \h </w:instrText>
        </w:r>
        <w:r w:rsidR="001944D0">
          <w:rPr>
            <w:noProof/>
            <w:webHidden/>
          </w:rPr>
        </w:r>
        <w:r w:rsidR="001944D0">
          <w:rPr>
            <w:noProof/>
            <w:webHidden/>
          </w:rPr>
          <w:fldChar w:fldCharType="separate"/>
        </w:r>
        <w:r w:rsidR="00533A01">
          <w:rPr>
            <w:noProof/>
            <w:webHidden/>
          </w:rPr>
          <w:t>36</w:t>
        </w:r>
        <w:r w:rsidR="001944D0">
          <w:rPr>
            <w:noProof/>
            <w:webHidden/>
          </w:rPr>
          <w:fldChar w:fldCharType="end"/>
        </w:r>
      </w:hyperlink>
    </w:p>
    <w:p w14:paraId="7C8C54F4" w14:textId="77777777" w:rsidR="001944D0" w:rsidRDefault="0097294A">
      <w:pPr>
        <w:pStyle w:val="af1"/>
        <w:tabs>
          <w:tab w:val="right" w:leader="dot" w:pos="8296"/>
        </w:tabs>
        <w:rPr>
          <w:rFonts w:eastAsiaTheme="minorEastAsia"/>
          <w:smallCaps w:val="0"/>
          <w:noProof/>
          <w:szCs w:val="22"/>
        </w:rPr>
      </w:pPr>
      <w:hyperlink w:anchor="_Toc380585492" w:history="1">
        <w:r w:rsidR="001944D0" w:rsidRPr="0033295D">
          <w:rPr>
            <w:rStyle w:val="af0"/>
            <w:rFonts w:cs="Times New Roman" w:hint="eastAsia"/>
            <w:noProof/>
          </w:rPr>
          <w:t>圖</w:t>
        </w:r>
        <w:r w:rsidR="001944D0" w:rsidRPr="0033295D">
          <w:rPr>
            <w:rStyle w:val="af0"/>
            <w:rFonts w:cs="Times New Roman"/>
            <w:noProof/>
          </w:rPr>
          <w:t xml:space="preserve"> 25 </w:t>
        </w:r>
        <w:r w:rsidR="001944D0" w:rsidRPr="0033295D">
          <w:rPr>
            <w:rStyle w:val="af0"/>
            <w:rFonts w:cs="Times New Roman" w:hint="eastAsia"/>
            <w:noProof/>
          </w:rPr>
          <w:t>環境敏感地區模組</w:t>
        </w:r>
        <w:r w:rsidR="001944D0" w:rsidRPr="0033295D">
          <w:rPr>
            <w:rStyle w:val="af0"/>
            <w:rFonts w:cs="Times New Roman"/>
            <w:noProof/>
          </w:rPr>
          <w:t>API-</w:t>
        </w:r>
        <w:r w:rsidR="001944D0" w:rsidRPr="0033295D">
          <w:rPr>
            <w:rStyle w:val="af0"/>
            <w:rFonts w:cs="Times New Roman" w:hint="eastAsia"/>
            <w:noProof/>
          </w:rPr>
          <w:t>空間查詢介面運行機制</w:t>
        </w:r>
        <w:r w:rsidR="001944D0">
          <w:rPr>
            <w:noProof/>
            <w:webHidden/>
          </w:rPr>
          <w:tab/>
        </w:r>
        <w:r w:rsidR="001944D0">
          <w:rPr>
            <w:noProof/>
            <w:webHidden/>
          </w:rPr>
          <w:fldChar w:fldCharType="begin"/>
        </w:r>
        <w:r w:rsidR="001944D0">
          <w:rPr>
            <w:noProof/>
            <w:webHidden/>
          </w:rPr>
          <w:instrText xml:space="preserve"> PAGEREF _Toc380585492 \h </w:instrText>
        </w:r>
        <w:r w:rsidR="001944D0">
          <w:rPr>
            <w:noProof/>
            <w:webHidden/>
          </w:rPr>
        </w:r>
        <w:r w:rsidR="001944D0">
          <w:rPr>
            <w:noProof/>
            <w:webHidden/>
          </w:rPr>
          <w:fldChar w:fldCharType="separate"/>
        </w:r>
        <w:r w:rsidR="00533A01">
          <w:rPr>
            <w:noProof/>
            <w:webHidden/>
          </w:rPr>
          <w:t>36</w:t>
        </w:r>
        <w:r w:rsidR="001944D0">
          <w:rPr>
            <w:noProof/>
            <w:webHidden/>
          </w:rPr>
          <w:fldChar w:fldCharType="end"/>
        </w:r>
      </w:hyperlink>
    </w:p>
    <w:p w14:paraId="2EA3FE12" w14:textId="77777777" w:rsidR="001944D0" w:rsidRDefault="0097294A">
      <w:pPr>
        <w:pStyle w:val="af1"/>
        <w:tabs>
          <w:tab w:val="right" w:leader="dot" w:pos="8296"/>
        </w:tabs>
        <w:rPr>
          <w:rFonts w:eastAsiaTheme="minorEastAsia"/>
          <w:smallCaps w:val="0"/>
          <w:noProof/>
          <w:szCs w:val="22"/>
        </w:rPr>
      </w:pPr>
      <w:hyperlink w:anchor="_Toc380585493" w:history="1">
        <w:r w:rsidR="001944D0" w:rsidRPr="0033295D">
          <w:rPr>
            <w:rStyle w:val="af0"/>
            <w:rFonts w:cs="Times New Roman" w:hint="eastAsia"/>
            <w:noProof/>
          </w:rPr>
          <w:t>圖</w:t>
        </w:r>
        <w:r w:rsidR="001944D0" w:rsidRPr="0033295D">
          <w:rPr>
            <w:rStyle w:val="af0"/>
            <w:rFonts w:cs="Times New Roman"/>
            <w:noProof/>
          </w:rPr>
          <w:t xml:space="preserve"> 26 </w:t>
        </w:r>
        <w:r w:rsidR="001944D0" w:rsidRPr="0033295D">
          <w:rPr>
            <w:rStyle w:val="af0"/>
            <w:rFonts w:cs="Times New Roman" w:hint="eastAsia"/>
            <w:noProof/>
          </w:rPr>
          <w:t>環境敏感地區模組</w:t>
        </w:r>
        <w:r w:rsidR="001944D0" w:rsidRPr="0033295D">
          <w:rPr>
            <w:rStyle w:val="af0"/>
            <w:rFonts w:cs="Times New Roman"/>
            <w:noProof/>
          </w:rPr>
          <w:t>API-</w:t>
        </w:r>
        <w:r w:rsidR="001944D0" w:rsidRPr="0033295D">
          <w:rPr>
            <w:rStyle w:val="af0"/>
            <w:rFonts w:cs="Times New Roman" w:hint="eastAsia"/>
            <w:noProof/>
          </w:rPr>
          <w:t>空間查詢介面運行機制</w:t>
        </w:r>
        <w:r w:rsidR="001944D0">
          <w:rPr>
            <w:noProof/>
            <w:webHidden/>
          </w:rPr>
          <w:tab/>
        </w:r>
        <w:r w:rsidR="001944D0">
          <w:rPr>
            <w:noProof/>
            <w:webHidden/>
          </w:rPr>
          <w:fldChar w:fldCharType="begin"/>
        </w:r>
        <w:r w:rsidR="001944D0">
          <w:rPr>
            <w:noProof/>
            <w:webHidden/>
          </w:rPr>
          <w:instrText xml:space="preserve"> PAGEREF _Toc380585493 \h </w:instrText>
        </w:r>
        <w:r w:rsidR="001944D0">
          <w:rPr>
            <w:noProof/>
            <w:webHidden/>
          </w:rPr>
        </w:r>
        <w:r w:rsidR="001944D0">
          <w:rPr>
            <w:noProof/>
            <w:webHidden/>
          </w:rPr>
          <w:fldChar w:fldCharType="separate"/>
        </w:r>
        <w:r w:rsidR="00533A01">
          <w:rPr>
            <w:noProof/>
            <w:webHidden/>
          </w:rPr>
          <w:t>37</w:t>
        </w:r>
        <w:r w:rsidR="001944D0">
          <w:rPr>
            <w:noProof/>
            <w:webHidden/>
          </w:rPr>
          <w:fldChar w:fldCharType="end"/>
        </w:r>
      </w:hyperlink>
    </w:p>
    <w:p w14:paraId="6456B275" w14:textId="77777777" w:rsidR="001944D0" w:rsidRDefault="0097294A">
      <w:pPr>
        <w:pStyle w:val="af1"/>
        <w:tabs>
          <w:tab w:val="right" w:leader="dot" w:pos="8296"/>
        </w:tabs>
        <w:rPr>
          <w:rFonts w:eastAsiaTheme="minorEastAsia"/>
          <w:smallCaps w:val="0"/>
          <w:noProof/>
          <w:szCs w:val="22"/>
        </w:rPr>
      </w:pPr>
      <w:hyperlink w:anchor="_Toc380585494" w:history="1">
        <w:r w:rsidR="001944D0" w:rsidRPr="0033295D">
          <w:rPr>
            <w:rStyle w:val="af0"/>
            <w:rFonts w:cs="Times New Roman" w:hint="eastAsia"/>
            <w:noProof/>
          </w:rPr>
          <w:t>圖</w:t>
        </w:r>
        <w:r w:rsidR="001944D0" w:rsidRPr="0033295D">
          <w:rPr>
            <w:rStyle w:val="af0"/>
            <w:rFonts w:cs="Times New Roman"/>
            <w:noProof/>
          </w:rPr>
          <w:t xml:space="preserve"> 27 </w:t>
        </w:r>
        <w:r w:rsidR="001944D0" w:rsidRPr="0033295D">
          <w:rPr>
            <w:rStyle w:val="af0"/>
            <w:rFonts w:cs="Times New Roman" w:hint="eastAsia"/>
            <w:noProof/>
          </w:rPr>
          <w:t>環境敏感地區模組</w:t>
        </w:r>
        <w:r w:rsidR="001944D0" w:rsidRPr="0033295D">
          <w:rPr>
            <w:rStyle w:val="af0"/>
            <w:rFonts w:cs="Times New Roman"/>
            <w:noProof/>
          </w:rPr>
          <w:t>API-</w:t>
        </w:r>
        <w:r w:rsidR="001944D0" w:rsidRPr="0033295D">
          <w:rPr>
            <w:rStyle w:val="af0"/>
            <w:rFonts w:cs="Times New Roman" w:hint="eastAsia"/>
            <w:noProof/>
          </w:rPr>
          <w:t>門牌地址查詢介面運行機制</w:t>
        </w:r>
        <w:r w:rsidR="001944D0">
          <w:rPr>
            <w:noProof/>
            <w:webHidden/>
          </w:rPr>
          <w:tab/>
        </w:r>
        <w:r w:rsidR="001944D0">
          <w:rPr>
            <w:noProof/>
            <w:webHidden/>
          </w:rPr>
          <w:fldChar w:fldCharType="begin"/>
        </w:r>
        <w:r w:rsidR="001944D0">
          <w:rPr>
            <w:noProof/>
            <w:webHidden/>
          </w:rPr>
          <w:instrText xml:space="preserve"> PAGEREF _Toc380585494 \h </w:instrText>
        </w:r>
        <w:r w:rsidR="001944D0">
          <w:rPr>
            <w:noProof/>
            <w:webHidden/>
          </w:rPr>
        </w:r>
        <w:r w:rsidR="001944D0">
          <w:rPr>
            <w:noProof/>
            <w:webHidden/>
          </w:rPr>
          <w:fldChar w:fldCharType="separate"/>
        </w:r>
        <w:r w:rsidR="00533A01">
          <w:rPr>
            <w:noProof/>
            <w:webHidden/>
          </w:rPr>
          <w:t>38</w:t>
        </w:r>
        <w:r w:rsidR="001944D0">
          <w:rPr>
            <w:noProof/>
            <w:webHidden/>
          </w:rPr>
          <w:fldChar w:fldCharType="end"/>
        </w:r>
      </w:hyperlink>
    </w:p>
    <w:p w14:paraId="6D091C00" w14:textId="77777777" w:rsidR="001944D0" w:rsidRDefault="0097294A">
      <w:pPr>
        <w:pStyle w:val="af1"/>
        <w:tabs>
          <w:tab w:val="right" w:leader="dot" w:pos="8296"/>
        </w:tabs>
        <w:rPr>
          <w:rFonts w:eastAsiaTheme="minorEastAsia"/>
          <w:smallCaps w:val="0"/>
          <w:noProof/>
          <w:szCs w:val="22"/>
        </w:rPr>
      </w:pPr>
      <w:hyperlink w:anchor="_Toc380585495" w:history="1">
        <w:r w:rsidR="001944D0" w:rsidRPr="0033295D">
          <w:rPr>
            <w:rStyle w:val="af0"/>
            <w:rFonts w:cs="Times New Roman" w:hint="eastAsia"/>
            <w:noProof/>
          </w:rPr>
          <w:t>圖</w:t>
        </w:r>
        <w:r w:rsidR="001944D0" w:rsidRPr="0033295D">
          <w:rPr>
            <w:rStyle w:val="af0"/>
            <w:rFonts w:cs="Times New Roman"/>
            <w:noProof/>
          </w:rPr>
          <w:t xml:space="preserve"> 28 </w:t>
        </w:r>
        <w:r w:rsidR="001944D0" w:rsidRPr="0033295D">
          <w:rPr>
            <w:rStyle w:val="af0"/>
            <w:rFonts w:cs="Times New Roman" w:hint="eastAsia"/>
            <w:noProof/>
          </w:rPr>
          <w:t>環境敏感地區模組</w:t>
        </w:r>
        <w:r w:rsidR="001944D0" w:rsidRPr="0033295D">
          <w:rPr>
            <w:rStyle w:val="af0"/>
            <w:rFonts w:cs="Times New Roman"/>
            <w:noProof/>
          </w:rPr>
          <w:t>API-Shapefile</w:t>
        </w:r>
        <w:r w:rsidR="001944D0" w:rsidRPr="0033295D">
          <w:rPr>
            <w:rStyle w:val="af0"/>
            <w:rFonts w:cs="Times New Roman" w:hint="eastAsia"/>
            <w:noProof/>
          </w:rPr>
          <w:t>查詢介面運行機制</w:t>
        </w:r>
        <w:r w:rsidR="001944D0">
          <w:rPr>
            <w:noProof/>
            <w:webHidden/>
          </w:rPr>
          <w:tab/>
        </w:r>
        <w:r w:rsidR="001944D0">
          <w:rPr>
            <w:noProof/>
            <w:webHidden/>
          </w:rPr>
          <w:fldChar w:fldCharType="begin"/>
        </w:r>
        <w:r w:rsidR="001944D0">
          <w:rPr>
            <w:noProof/>
            <w:webHidden/>
          </w:rPr>
          <w:instrText xml:space="preserve"> PAGEREF _Toc380585495 \h </w:instrText>
        </w:r>
        <w:r w:rsidR="001944D0">
          <w:rPr>
            <w:noProof/>
            <w:webHidden/>
          </w:rPr>
        </w:r>
        <w:r w:rsidR="001944D0">
          <w:rPr>
            <w:noProof/>
            <w:webHidden/>
          </w:rPr>
          <w:fldChar w:fldCharType="separate"/>
        </w:r>
        <w:r w:rsidR="00533A01">
          <w:rPr>
            <w:noProof/>
            <w:webHidden/>
          </w:rPr>
          <w:t>38</w:t>
        </w:r>
        <w:r w:rsidR="001944D0">
          <w:rPr>
            <w:noProof/>
            <w:webHidden/>
          </w:rPr>
          <w:fldChar w:fldCharType="end"/>
        </w:r>
      </w:hyperlink>
    </w:p>
    <w:p w14:paraId="1184229D" w14:textId="77777777" w:rsidR="001944D0" w:rsidRDefault="0097294A">
      <w:pPr>
        <w:pStyle w:val="af1"/>
        <w:tabs>
          <w:tab w:val="right" w:leader="dot" w:pos="8296"/>
        </w:tabs>
        <w:rPr>
          <w:rFonts w:eastAsiaTheme="minorEastAsia"/>
          <w:smallCaps w:val="0"/>
          <w:noProof/>
          <w:szCs w:val="22"/>
        </w:rPr>
      </w:pPr>
      <w:hyperlink w:anchor="_Toc380585496" w:history="1">
        <w:r w:rsidR="001944D0" w:rsidRPr="0033295D">
          <w:rPr>
            <w:rStyle w:val="af0"/>
            <w:rFonts w:cs="Times New Roman" w:hint="eastAsia"/>
            <w:noProof/>
          </w:rPr>
          <w:t>圖</w:t>
        </w:r>
        <w:r w:rsidR="001944D0" w:rsidRPr="0033295D">
          <w:rPr>
            <w:rStyle w:val="af0"/>
            <w:rFonts w:cs="Times New Roman"/>
            <w:noProof/>
          </w:rPr>
          <w:t xml:space="preserve"> 29 </w:t>
        </w:r>
        <w:r w:rsidR="001944D0" w:rsidRPr="0033295D">
          <w:rPr>
            <w:rStyle w:val="af0"/>
            <w:rFonts w:cs="Times New Roman" w:hint="eastAsia"/>
            <w:noProof/>
          </w:rPr>
          <w:t>敏感圖資</w:t>
        </w:r>
        <w:r w:rsidR="001944D0" w:rsidRPr="0033295D">
          <w:rPr>
            <w:rStyle w:val="af0"/>
            <w:rFonts w:cs="Times New Roman"/>
            <w:noProof/>
          </w:rPr>
          <w:t>WMS</w:t>
        </w:r>
        <w:r w:rsidR="001944D0" w:rsidRPr="0033295D">
          <w:rPr>
            <w:rStyle w:val="af0"/>
            <w:rFonts w:cs="Times New Roman" w:hint="eastAsia"/>
            <w:noProof/>
          </w:rPr>
          <w:t>執行循序圖</w:t>
        </w:r>
        <w:r w:rsidR="001944D0">
          <w:rPr>
            <w:noProof/>
            <w:webHidden/>
          </w:rPr>
          <w:tab/>
        </w:r>
        <w:r w:rsidR="001944D0">
          <w:rPr>
            <w:noProof/>
            <w:webHidden/>
          </w:rPr>
          <w:fldChar w:fldCharType="begin"/>
        </w:r>
        <w:r w:rsidR="001944D0">
          <w:rPr>
            <w:noProof/>
            <w:webHidden/>
          </w:rPr>
          <w:instrText xml:space="preserve"> PAGEREF _Toc380585496 \h </w:instrText>
        </w:r>
        <w:r w:rsidR="001944D0">
          <w:rPr>
            <w:noProof/>
            <w:webHidden/>
          </w:rPr>
        </w:r>
        <w:r w:rsidR="001944D0">
          <w:rPr>
            <w:noProof/>
            <w:webHidden/>
          </w:rPr>
          <w:fldChar w:fldCharType="separate"/>
        </w:r>
        <w:r w:rsidR="00533A01">
          <w:rPr>
            <w:noProof/>
            <w:webHidden/>
          </w:rPr>
          <w:t>40</w:t>
        </w:r>
        <w:r w:rsidR="001944D0">
          <w:rPr>
            <w:noProof/>
            <w:webHidden/>
          </w:rPr>
          <w:fldChar w:fldCharType="end"/>
        </w:r>
      </w:hyperlink>
    </w:p>
    <w:p w14:paraId="1530A932" w14:textId="77777777" w:rsidR="001944D0" w:rsidRDefault="0097294A">
      <w:pPr>
        <w:pStyle w:val="af1"/>
        <w:tabs>
          <w:tab w:val="right" w:leader="dot" w:pos="8296"/>
        </w:tabs>
        <w:rPr>
          <w:rFonts w:eastAsiaTheme="minorEastAsia"/>
          <w:smallCaps w:val="0"/>
          <w:noProof/>
          <w:szCs w:val="22"/>
        </w:rPr>
      </w:pPr>
      <w:hyperlink w:anchor="_Toc380585497" w:history="1">
        <w:r w:rsidR="001944D0" w:rsidRPr="0033295D">
          <w:rPr>
            <w:rStyle w:val="af0"/>
            <w:rFonts w:hint="eastAsia"/>
            <w:noProof/>
          </w:rPr>
          <w:t>圖</w:t>
        </w:r>
        <w:r w:rsidR="001944D0" w:rsidRPr="0033295D">
          <w:rPr>
            <w:rStyle w:val="af0"/>
            <w:noProof/>
          </w:rPr>
          <w:t xml:space="preserve"> 30</w:t>
        </w:r>
        <w:r w:rsidR="001944D0" w:rsidRPr="0033295D">
          <w:rPr>
            <w:rStyle w:val="af0"/>
            <w:rFonts w:hint="eastAsia"/>
            <w:noProof/>
          </w:rPr>
          <w:t>圖層套疊</w:t>
        </w:r>
        <w:r w:rsidR="001944D0" w:rsidRPr="0033295D">
          <w:rPr>
            <w:rStyle w:val="af0"/>
            <w:noProof/>
          </w:rPr>
          <w:t>WMS</w:t>
        </w:r>
        <w:r w:rsidR="001944D0" w:rsidRPr="0033295D">
          <w:rPr>
            <w:rStyle w:val="af0"/>
            <w:rFonts w:hint="eastAsia"/>
            <w:noProof/>
          </w:rPr>
          <w:t>輸出範例圖</w:t>
        </w:r>
        <w:r w:rsidR="001944D0">
          <w:rPr>
            <w:noProof/>
            <w:webHidden/>
          </w:rPr>
          <w:tab/>
        </w:r>
        <w:r w:rsidR="001944D0">
          <w:rPr>
            <w:noProof/>
            <w:webHidden/>
          </w:rPr>
          <w:fldChar w:fldCharType="begin"/>
        </w:r>
        <w:r w:rsidR="001944D0">
          <w:rPr>
            <w:noProof/>
            <w:webHidden/>
          </w:rPr>
          <w:instrText xml:space="preserve"> PAGEREF _Toc380585497 \h </w:instrText>
        </w:r>
        <w:r w:rsidR="001944D0">
          <w:rPr>
            <w:noProof/>
            <w:webHidden/>
          </w:rPr>
        </w:r>
        <w:r w:rsidR="001944D0">
          <w:rPr>
            <w:noProof/>
            <w:webHidden/>
          </w:rPr>
          <w:fldChar w:fldCharType="separate"/>
        </w:r>
        <w:r w:rsidR="00533A01">
          <w:rPr>
            <w:noProof/>
            <w:webHidden/>
          </w:rPr>
          <w:t>40</w:t>
        </w:r>
        <w:r w:rsidR="001944D0">
          <w:rPr>
            <w:noProof/>
            <w:webHidden/>
          </w:rPr>
          <w:fldChar w:fldCharType="end"/>
        </w:r>
      </w:hyperlink>
    </w:p>
    <w:p w14:paraId="06D79392" w14:textId="77777777" w:rsidR="001944D0" w:rsidRDefault="0097294A">
      <w:pPr>
        <w:pStyle w:val="af1"/>
        <w:tabs>
          <w:tab w:val="right" w:leader="dot" w:pos="8296"/>
        </w:tabs>
        <w:rPr>
          <w:rFonts w:eastAsiaTheme="minorEastAsia"/>
          <w:smallCaps w:val="0"/>
          <w:noProof/>
          <w:szCs w:val="22"/>
        </w:rPr>
      </w:pPr>
      <w:hyperlink w:anchor="_Toc380585498" w:history="1">
        <w:r w:rsidR="001944D0" w:rsidRPr="0033295D">
          <w:rPr>
            <w:rStyle w:val="af0"/>
            <w:rFonts w:cs="Times New Roman" w:hint="eastAsia"/>
            <w:noProof/>
          </w:rPr>
          <w:t>圖</w:t>
        </w:r>
        <w:r w:rsidR="001944D0" w:rsidRPr="0033295D">
          <w:rPr>
            <w:rStyle w:val="af0"/>
            <w:rFonts w:cs="Times New Roman"/>
            <w:noProof/>
          </w:rPr>
          <w:t xml:space="preserve"> 31 </w:t>
        </w:r>
        <w:r w:rsidR="001944D0" w:rsidRPr="0033295D">
          <w:rPr>
            <w:rStyle w:val="af0"/>
            <w:rFonts w:cs="Times New Roman" w:hint="eastAsia"/>
            <w:noProof/>
          </w:rPr>
          <w:t>空間查詢執行循序圖</w:t>
        </w:r>
        <w:r w:rsidR="001944D0">
          <w:rPr>
            <w:noProof/>
            <w:webHidden/>
          </w:rPr>
          <w:tab/>
        </w:r>
        <w:r w:rsidR="001944D0">
          <w:rPr>
            <w:noProof/>
            <w:webHidden/>
          </w:rPr>
          <w:fldChar w:fldCharType="begin"/>
        </w:r>
        <w:r w:rsidR="001944D0">
          <w:rPr>
            <w:noProof/>
            <w:webHidden/>
          </w:rPr>
          <w:instrText xml:space="preserve"> PAGEREF _Toc380585498 \h </w:instrText>
        </w:r>
        <w:r w:rsidR="001944D0">
          <w:rPr>
            <w:noProof/>
            <w:webHidden/>
          </w:rPr>
        </w:r>
        <w:r w:rsidR="001944D0">
          <w:rPr>
            <w:noProof/>
            <w:webHidden/>
          </w:rPr>
          <w:fldChar w:fldCharType="separate"/>
        </w:r>
        <w:r w:rsidR="00533A01">
          <w:rPr>
            <w:noProof/>
            <w:webHidden/>
          </w:rPr>
          <w:t>41</w:t>
        </w:r>
        <w:r w:rsidR="001944D0">
          <w:rPr>
            <w:noProof/>
            <w:webHidden/>
          </w:rPr>
          <w:fldChar w:fldCharType="end"/>
        </w:r>
      </w:hyperlink>
    </w:p>
    <w:p w14:paraId="1745088E" w14:textId="77777777" w:rsidR="001944D0" w:rsidRDefault="0097294A">
      <w:pPr>
        <w:pStyle w:val="af1"/>
        <w:tabs>
          <w:tab w:val="right" w:leader="dot" w:pos="8296"/>
        </w:tabs>
        <w:rPr>
          <w:rFonts w:eastAsiaTheme="minorEastAsia"/>
          <w:smallCaps w:val="0"/>
          <w:noProof/>
          <w:szCs w:val="22"/>
        </w:rPr>
      </w:pPr>
      <w:hyperlink w:anchor="_Toc380585499" w:history="1">
        <w:r w:rsidR="001944D0" w:rsidRPr="0033295D">
          <w:rPr>
            <w:rStyle w:val="af0"/>
            <w:rFonts w:cs="Times New Roman" w:hint="eastAsia"/>
            <w:noProof/>
          </w:rPr>
          <w:t>圖</w:t>
        </w:r>
        <w:r w:rsidR="001944D0" w:rsidRPr="0033295D">
          <w:rPr>
            <w:rStyle w:val="af0"/>
            <w:rFonts w:cs="Times New Roman"/>
            <w:noProof/>
          </w:rPr>
          <w:t xml:space="preserve"> 32 </w:t>
        </w:r>
        <w:r w:rsidR="001944D0" w:rsidRPr="0033295D">
          <w:rPr>
            <w:rStyle w:val="af0"/>
            <w:rFonts w:cs="Times New Roman" w:hint="eastAsia"/>
            <w:noProof/>
          </w:rPr>
          <w:t>地籍地號查詢執行循序圖</w:t>
        </w:r>
        <w:r w:rsidR="001944D0">
          <w:rPr>
            <w:noProof/>
            <w:webHidden/>
          </w:rPr>
          <w:tab/>
        </w:r>
        <w:r w:rsidR="001944D0">
          <w:rPr>
            <w:noProof/>
            <w:webHidden/>
          </w:rPr>
          <w:fldChar w:fldCharType="begin"/>
        </w:r>
        <w:r w:rsidR="001944D0">
          <w:rPr>
            <w:noProof/>
            <w:webHidden/>
          </w:rPr>
          <w:instrText xml:space="preserve"> PAGEREF _Toc380585499 \h </w:instrText>
        </w:r>
        <w:r w:rsidR="001944D0">
          <w:rPr>
            <w:noProof/>
            <w:webHidden/>
          </w:rPr>
        </w:r>
        <w:r w:rsidR="001944D0">
          <w:rPr>
            <w:noProof/>
            <w:webHidden/>
          </w:rPr>
          <w:fldChar w:fldCharType="separate"/>
        </w:r>
        <w:r w:rsidR="00533A01">
          <w:rPr>
            <w:noProof/>
            <w:webHidden/>
          </w:rPr>
          <w:t>43</w:t>
        </w:r>
        <w:r w:rsidR="001944D0">
          <w:rPr>
            <w:noProof/>
            <w:webHidden/>
          </w:rPr>
          <w:fldChar w:fldCharType="end"/>
        </w:r>
      </w:hyperlink>
    </w:p>
    <w:p w14:paraId="4E65F21F" w14:textId="77777777" w:rsidR="001944D0" w:rsidRDefault="0097294A">
      <w:pPr>
        <w:pStyle w:val="af1"/>
        <w:tabs>
          <w:tab w:val="right" w:leader="dot" w:pos="8296"/>
        </w:tabs>
        <w:rPr>
          <w:rFonts w:eastAsiaTheme="minorEastAsia"/>
          <w:smallCaps w:val="0"/>
          <w:noProof/>
          <w:szCs w:val="22"/>
        </w:rPr>
      </w:pPr>
      <w:hyperlink w:anchor="_Toc380585500" w:history="1">
        <w:r w:rsidR="001944D0" w:rsidRPr="0033295D">
          <w:rPr>
            <w:rStyle w:val="af0"/>
            <w:rFonts w:cs="Times New Roman" w:hint="eastAsia"/>
            <w:noProof/>
          </w:rPr>
          <w:t>圖</w:t>
        </w:r>
        <w:r w:rsidR="001944D0" w:rsidRPr="0033295D">
          <w:rPr>
            <w:rStyle w:val="af0"/>
            <w:rFonts w:cs="Times New Roman"/>
            <w:noProof/>
          </w:rPr>
          <w:t xml:space="preserve"> 33 </w:t>
        </w:r>
        <w:r w:rsidR="001944D0" w:rsidRPr="0033295D">
          <w:rPr>
            <w:rStyle w:val="af0"/>
            <w:rFonts w:cs="Times New Roman" w:hint="eastAsia"/>
            <w:noProof/>
          </w:rPr>
          <w:t>門牌地址查詢執行循序圖</w:t>
        </w:r>
        <w:r w:rsidR="001944D0">
          <w:rPr>
            <w:noProof/>
            <w:webHidden/>
          </w:rPr>
          <w:tab/>
        </w:r>
        <w:r w:rsidR="001944D0">
          <w:rPr>
            <w:noProof/>
            <w:webHidden/>
          </w:rPr>
          <w:fldChar w:fldCharType="begin"/>
        </w:r>
        <w:r w:rsidR="001944D0">
          <w:rPr>
            <w:noProof/>
            <w:webHidden/>
          </w:rPr>
          <w:instrText xml:space="preserve"> PAGEREF _Toc380585500 \h </w:instrText>
        </w:r>
        <w:r w:rsidR="001944D0">
          <w:rPr>
            <w:noProof/>
            <w:webHidden/>
          </w:rPr>
        </w:r>
        <w:r w:rsidR="001944D0">
          <w:rPr>
            <w:noProof/>
            <w:webHidden/>
          </w:rPr>
          <w:fldChar w:fldCharType="separate"/>
        </w:r>
        <w:r w:rsidR="00533A01">
          <w:rPr>
            <w:noProof/>
            <w:webHidden/>
          </w:rPr>
          <w:t>45</w:t>
        </w:r>
        <w:r w:rsidR="001944D0">
          <w:rPr>
            <w:noProof/>
            <w:webHidden/>
          </w:rPr>
          <w:fldChar w:fldCharType="end"/>
        </w:r>
      </w:hyperlink>
    </w:p>
    <w:p w14:paraId="3806747E" w14:textId="77777777" w:rsidR="001944D0" w:rsidRDefault="0097294A">
      <w:pPr>
        <w:pStyle w:val="af1"/>
        <w:tabs>
          <w:tab w:val="right" w:leader="dot" w:pos="8296"/>
        </w:tabs>
        <w:rPr>
          <w:rFonts w:eastAsiaTheme="minorEastAsia"/>
          <w:smallCaps w:val="0"/>
          <w:noProof/>
          <w:szCs w:val="22"/>
        </w:rPr>
      </w:pPr>
      <w:hyperlink w:anchor="_Toc380585501" w:history="1">
        <w:r w:rsidR="001944D0" w:rsidRPr="0033295D">
          <w:rPr>
            <w:rStyle w:val="af0"/>
            <w:rFonts w:cs="Times New Roman" w:hint="eastAsia"/>
            <w:noProof/>
          </w:rPr>
          <w:t>圖</w:t>
        </w:r>
        <w:r w:rsidR="001944D0" w:rsidRPr="0033295D">
          <w:rPr>
            <w:rStyle w:val="af0"/>
            <w:rFonts w:cs="Times New Roman"/>
            <w:noProof/>
          </w:rPr>
          <w:t xml:space="preserve"> 34  Shapefile</w:t>
        </w:r>
        <w:r w:rsidR="001944D0" w:rsidRPr="0033295D">
          <w:rPr>
            <w:rStyle w:val="af0"/>
            <w:rFonts w:cs="Times New Roman" w:hint="eastAsia"/>
            <w:noProof/>
          </w:rPr>
          <w:t>查詢執行循序圖</w:t>
        </w:r>
        <w:r w:rsidR="001944D0">
          <w:rPr>
            <w:noProof/>
            <w:webHidden/>
          </w:rPr>
          <w:tab/>
        </w:r>
        <w:r w:rsidR="001944D0">
          <w:rPr>
            <w:noProof/>
            <w:webHidden/>
          </w:rPr>
          <w:fldChar w:fldCharType="begin"/>
        </w:r>
        <w:r w:rsidR="001944D0">
          <w:rPr>
            <w:noProof/>
            <w:webHidden/>
          </w:rPr>
          <w:instrText xml:space="preserve"> PAGEREF _Toc380585501 \h </w:instrText>
        </w:r>
        <w:r w:rsidR="001944D0">
          <w:rPr>
            <w:noProof/>
            <w:webHidden/>
          </w:rPr>
        </w:r>
        <w:r w:rsidR="001944D0">
          <w:rPr>
            <w:noProof/>
            <w:webHidden/>
          </w:rPr>
          <w:fldChar w:fldCharType="separate"/>
        </w:r>
        <w:r w:rsidR="00533A01">
          <w:rPr>
            <w:noProof/>
            <w:webHidden/>
          </w:rPr>
          <w:t>47</w:t>
        </w:r>
        <w:r w:rsidR="001944D0">
          <w:rPr>
            <w:noProof/>
            <w:webHidden/>
          </w:rPr>
          <w:fldChar w:fldCharType="end"/>
        </w:r>
      </w:hyperlink>
    </w:p>
    <w:p w14:paraId="6AAFC875" w14:textId="77777777" w:rsidR="001944D0" w:rsidRDefault="0097294A">
      <w:pPr>
        <w:pStyle w:val="af1"/>
        <w:tabs>
          <w:tab w:val="right" w:leader="dot" w:pos="8296"/>
        </w:tabs>
        <w:rPr>
          <w:rFonts w:eastAsiaTheme="minorEastAsia"/>
          <w:smallCaps w:val="0"/>
          <w:noProof/>
          <w:szCs w:val="22"/>
        </w:rPr>
      </w:pPr>
      <w:hyperlink w:anchor="_Toc380585502" w:history="1">
        <w:r w:rsidR="001944D0" w:rsidRPr="0033295D">
          <w:rPr>
            <w:rStyle w:val="af0"/>
            <w:rFonts w:hint="eastAsia"/>
            <w:noProof/>
          </w:rPr>
          <w:t>圖</w:t>
        </w:r>
        <w:r w:rsidR="001944D0" w:rsidRPr="0033295D">
          <w:rPr>
            <w:rStyle w:val="af0"/>
            <w:noProof/>
          </w:rPr>
          <w:t xml:space="preserve"> 35 API</w:t>
        </w:r>
        <w:r w:rsidR="001944D0" w:rsidRPr="0033295D">
          <w:rPr>
            <w:rStyle w:val="af0"/>
            <w:rFonts w:hint="eastAsia"/>
            <w:noProof/>
          </w:rPr>
          <w:t>介接測試示意圖</w:t>
        </w:r>
        <w:r w:rsidR="001944D0">
          <w:rPr>
            <w:noProof/>
            <w:webHidden/>
          </w:rPr>
          <w:tab/>
        </w:r>
        <w:r w:rsidR="001944D0">
          <w:rPr>
            <w:noProof/>
            <w:webHidden/>
          </w:rPr>
          <w:fldChar w:fldCharType="begin"/>
        </w:r>
        <w:r w:rsidR="001944D0">
          <w:rPr>
            <w:noProof/>
            <w:webHidden/>
          </w:rPr>
          <w:instrText xml:space="preserve"> PAGEREF _Toc380585502 \h </w:instrText>
        </w:r>
        <w:r w:rsidR="001944D0">
          <w:rPr>
            <w:noProof/>
            <w:webHidden/>
          </w:rPr>
        </w:r>
        <w:r w:rsidR="001944D0">
          <w:rPr>
            <w:noProof/>
            <w:webHidden/>
          </w:rPr>
          <w:fldChar w:fldCharType="separate"/>
        </w:r>
        <w:r w:rsidR="00533A01">
          <w:rPr>
            <w:noProof/>
            <w:webHidden/>
          </w:rPr>
          <w:t>49</w:t>
        </w:r>
        <w:r w:rsidR="001944D0">
          <w:rPr>
            <w:noProof/>
            <w:webHidden/>
          </w:rPr>
          <w:fldChar w:fldCharType="end"/>
        </w:r>
      </w:hyperlink>
    </w:p>
    <w:p w14:paraId="74AA23AA" w14:textId="77777777" w:rsidR="001944D0" w:rsidRDefault="0097294A">
      <w:pPr>
        <w:pStyle w:val="af1"/>
        <w:tabs>
          <w:tab w:val="right" w:leader="dot" w:pos="8296"/>
        </w:tabs>
        <w:rPr>
          <w:rFonts w:eastAsiaTheme="minorEastAsia"/>
          <w:smallCaps w:val="0"/>
          <w:noProof/>
          <w:szCs w:val="22"/>
        </w:rPr>
      </w:pPr>
      <w:hyperlink w:anchor="_Toc380585503" w:history="1">
        <w:r w:rsidR="001944D0" w:rsidRPr="0033295D">
          <w:rPr>
            <w:rStyle w:val="af0"/>
            <w:rFonts w:cs="Times New Roman" w:hint="eastAsia"/>
            <w:noProof/>
          </w:rPr>
          <w:t>圖</w:t>
        </w:r>
        <w:r w:rsidR="001944D0" w:rsidRPr="0033295D">
          <w:rPr>
            <w:rStyle w:val="af0"/>
            <w:rFonts w:cs="Times New Roman"/>
            <w:noProof/>
          </w:rPr>
          <w:t xml:space="preserve"> 36 </w:t>
        </w:r>
        <w:r w:rsidR="001944D0" w:rsidRPr="0033295D">
          <w:rPr>
            <w:rStyle w:val="af0"/>
            <w:rFonts w:cs="Times New Roman" w:hint="eastAsia"/>
            <w:noProof/>
          </w:rPr>
          <w:t>環境敏感地區查詢模組功能架構圖</w:t>
        </w:r>
        <w:r w:rsidR="001944D0">
          <w:rPr>
            <w:noProof/>
            <w:webHidden/>
          </w:rPr>
          <w:tab/>
        </w:r>
        <w:r w:rsidR="001944D0">
          <w:rPr>
            <w:noProof/>
            <w:webHidden/>
          </w:rPr>
          <w:fldChar w:fldCharType="begin"/>
        </w:r>
        <w:r w:rsidR="001944D0">
          <w:rPr>
            <w:noProof/>
            <w:webHidden/>
          </w:rPr>
          <w:instrText xml:space="preserve"> PAGEREF _Toc380585503 \h </w:instrText>
        </w:r>
        <w:r w:rsidR="001944D0">
          <w:rPr>
            <w:noProof/>
            <w:webHidden/>
          </w:rPr>
        </w:r>
        <w:r w:rsidR="001944D0">
          <w:rPr>
            <w:noProof/>
            <w:webHidden/>
          </w:rPr>
          <w:fldChar w:fldCharType="separate"/>
        </w:r>
        <w:r w:rsidR="00533A01">
          <w:rPr>
            <w:noProof/>
            <w:webHidden/>
          </w:rPr>
          <w:t>50</w:t>
        </w:r>
        <w:r w:rsidR="001944D0">
          <w:rPr>
            <w:noProof/>
            <w:webHidden/>
          </w:rPr>
          <w:fldChar w:fldCharType="end"/>
        </w:r>
      </w:hyperlink>
    </w:p>
    <w:p w14:paraId="3E2737EE" w14:textId="77777777" w:rsidR="001944D0" w:rsidRDefault="0097294A">
      <w:pPr>
        <w:pStyle w:val="af1"/>
        <w:tabs>
          <w:tab w:val="right" w:leader="dot" w:pos="8296"/>
        </w:tabs>
        <w:rPr>
          <w:rFonts w:eastAsiaTheme="minorEastAsia"/>
          <w:smallCaps w:val="0"/>
          <w:noProof/>
          <w:szCs w:val="22"/>
        </w:rPr>
      </w:pPr>
      <w:hyperlink w:anchor="_Toc380585504" w:history="1">
        <w:r w:rsidR="001944D0" w:rsidRPr="0033295D">
          <w:rPr>
            <w:rStyle w:val="af0"/>
            <w:rFonts w:cs="Times New Roman" w:hint="eastAsia"/>
            <w:noProof/>
          </w:rPr>
          <w:t>圖</w:t>
        </w:r>
        <w:r w:rsidR="001944D0" w:rsidRPr="0033295D">
          <w:rPr>
            <w:rStyle w:val="af0"/>
            <w:rFonts w:cs="Times New Roman"/>
            <w:noProof/>
          </w:rPr>
          <w:t xml:space="preserve"> 37</w:t>
        </w:r>
        <w:r w:rsidR="001944D0" w:rsidRPr="0033295D">
          <w:rPr>
            <w:rStyle w:val="af0"/>
            <w:rFonts w:cs="Times New Roman" w:hint="eastAsia"/>
            <w:noProof/>
          </w:rPr>
          <w:t>環境敏感地區查詢模組</w:t>
        </w:r>
        <w:r w:rsidR="001944D0" w:rsidRPr="0033295D">
          <w:rPr>
            <w:rStyle w:val="af0"/>
            <w:rFonts w:cs="Times New Roman"/>
            <w:noProof/>
          </w:rPr>
          <w:t>-</w:t>
        </w:r>
        <w:r w:rsidR="001944D0" w:rsidRPr="0033295D">
          <w:rPr>
            <w:rStyle w:val="af0"/>
            <w:rFonts w:cs="Times New Roman" w:hint="eastAsia"/>
            <w:noProof/>
          </w:rPr>
          <w:t>圖層套疊功能畫面</w:t>
        </w:r>
        <w:r w:rsidR="001944D0">
          <w:rPr>
            <w:noProof/>
            <w:webHidden/>
          </w:rPr>
          <w:tab/>
        </w:r>
        <w:r w:rsidR="001944D0">
          <w:rPr>
            <w:noProof/>
            <w:webHidden/>
          </w:rPr>
          <w:fldChar w:fldCharType="begin"/>
        </w:r>
        <w:r w:rsidR="001944D0">
          <w:rPr>
            <w:noProof/>
            <w:webHidden/>
          </w:rPr>
          <w:instrText xml:space="preserve"> PAGEREF _Toc380585504 \h </w:instrText>
        </w:r>
        <w:r w:rsidR="001944D0">
          <w:rPr>
            <w:noProof/>
            <w:webHidden/>
          </w:rPr>
        </w:r>
        <w:r w:rsidR="001944D0">
          <w:rPr>
            <w:noProof/>
            <w:webHidden/>
          </w:rPr>
          <w:fldChar w:fldCharType="separate"/>
        </w:r>
        <w:r w:rsidR="00533A01">
          <w:rPr>
            <w:noProof/>
            <w:webHidden/>
          </w:rPr>
          <w:t>51</w:t>
        </w:r>
        <w:r w:rsidR="001944D0">
          <w:rPr>
            <w:noProof/>
            <w:webHidden/>
          </w:rPr>
          <w:fldChar w:fldCharType="end"/>
        </w:r>
      </w:hyperlink>
    </w:p>
    <w:p w14:paraId="01997304" w14:textId="77777777" w:rsidR="001944D0" w:rsidRDefault="0097294A">
      <w:pPr>
        <w:pStyle w:val="af1"/>
        <w:tabs>
          <w:tab w:val="right" w:leader="dot" w:pos="8296"/>
        </w:tabs>
        <w:rPr>
          <w:rFonts w:eastAsiaTheme="minorEastAsia"/>
          <w:smallCaps w:val="0"/>
          <w:noProof/>
          <w:szCs w:val="22"/>
        </w:rPr>
      </w:pPr>
      <w:hyperlink w:anchor="_Toc380585505" w:history="1">
        <w:r w:rsidR="001944D0" w:rsidRPr="0033295D">
          <w:rPr>
            <w:rStyle w:val="af0"/>
            <w:rFonts w:cs="Times New Roman" w:hint="eastAsia"/>
            <w:noProof/>
          </w:rPr>
          <w:t>圖</w:t>
        </w:r>
        <w:r w:rsidR="001944D0" w:rsidRPr="0033295D">
          <w:rPr>
            <w:rStyle w:val="af0"/>
            <w:rFonts w:cs="Times New Roman"/>
            <w:noProof/>
          </w:rPr>
          <w:t xml:space="preserve"> 38</w:t>
        </w:r>
        <w:r w:rsidR="001944D0" w:rsidRPr="0033295D">
          <w:rPr>
            <w:rStyle w:val="af0"/>
            <w:rFonts w:cs="Times New Roman" w:hint="eastAsia"/>
            <w:noProof/>
          </w:rPr>
          <w:t>環境敏感地區查詢模組</w:t>
        </w:r>
        <w:r w:rsidR="001944D0" w:rsidRPr="0033295D">
          <w:rPr>
            <w:rStyle w:val="af0"/>
            <w:rFonts w:cs="Times New Roman"/>
            <w:noProof/>
          </w:rPr>
          <w:t>-</w:t>
        </w:r>
        <w:r w:rsidR="001944D0" w:rsidRPr="0033295D">
          <w:rPr>
            <w:rStyle w:val="af0"/>
            <w:rFonts w:cs="Times New Roman" w:hint="eastAsia"/>
            <w:noProof/>
          </w:rPr>
          <w:t>空間查詢功能示意圖</w:t>
        </w:r>
        <w:r w:rsidR="001944D0">
          <w:rPr>
            <w:noProof/>
            <w:webHidden/>
          </w:rPr>
          <w:tab/>
        </w:r>
        <w:r w:rsidR="001944D0">
          <w:rPr>
            <w:noProof/>
            <w:webHidden/>
          </w:rPr>
          <w:fldChar w:fldCharType="begin"/>
        </w:r>
        <w:r w:rsidR="001944D0">
          <w:rPr>
            <w:noProof/>
            <w:webHidden/>
          </w:rPr>
          <w:instrText xml:space="preserve"> PAGEREF _Toc380585505 \h </w:instrText>
        </w:r>
        <w:r w:rsidR="001944D0">
          <w:rPr>
            <w:noProof/>
            <w:webHidden/>
          </w:rPr>
        </w:r>
        <w:r w:rsidR="001944D0">
          <w:rPr>
            <w:noProof/>
            <w:webHidden/>
          </w:rPr>
          <w:fldChar w:fldCharType="separate"/>
        </w:r>
        <w:r w:rsidR="00533A01">
          <w:rPr>
            <w:noProof/>
            <w:webHidden/>
          </w:rPr>
          <w:t>52</w:t>
        </w:r>
        <w:r w:rsidR="001944D0">
          <w:rPr>
            <w:noProof/>
            <w:webHidden/>
          </w:rPr>
          <w:fldChar w:fldCharType="end"/>
        </w:r>
      </w:hyperlink>
    </w:p>
    <w:p w14:paraId="76DE13DA" w14:textId="77777777" w:rsidR="001944D0" w:rsidRDefault="0097294A">
      <w:pPr>
        <w:pStyle w:val="af1"/>
        <w:tabs>
          <w:tab w:val="right" w:leader="dot" w:pos="8296"/>
        </w:tabs>
        <w:rPr>
          <w:rFonts w:eastAsiaTheme="minorEastAsia"/>
          <w:smallCaps w:val="0"/>
          <w:noProof/>
          <w:szCs w:val="22"/>
        </w:rPr>
      </w:pPr>
      <w:hyperlink w:anchor="_Toc380585506" w:history="1">
        <w:r w:rsidR="001944D0" w:rsidRPr="0033295D">
          <w:rPr>
            <w:rStyle w:val="af0"/>
            <w:rFonts w:cs="Times New Roman" w:hint="eastAsia"/>
            <w:noProof/>
          </w:rPr>
          <w:t>圖</w:t>
        </w:r>
        <w:r w:rsidR="001944D0" w:rsidRPr="0033295D">
          <w:rPr>
            <w:rStyle w:val="af0"/>
            <w:rFonts w:cs="Times New Roman"/>
            <w:noProof/>
          </w:rPr>
          <w:t xml:space="preserve"> 39</w:t>
        </w:r>
        <w:r w:rsidR="001944D0" w:rsidRPr="0033295D">
          <w:rPr>
            <w:rStyle w:val="af0"/>
            <w:rFonts w:cs="Times New Roman" w:hint="eastAsia"/>
            <w:noProof/>
          </w:rPr>
          <w:t>環境敏感地區查詢模組</w:t>
        </w:r>
        <w:r w:rsidR="001944D0" w:rsidRPr="0033295D">
          <w:rPr>
            <w:rStyle w:val="af0"/>
            <w:rFonts w:cs="Times New Roman"/>
            <w:noProof/>
          </w:rPr>
          <w:t>-</w:t>
        </w:r>
        <w:r w:rsidR="001944D0" w:rsidRPr="0033295D">
          <w:rPr>
            <w:rStyle w:val="af0"/>
            <w:rFonts w:cs="Times New Roman" w:hint="eastAsia"/>
            <w:noProof/>
          </w:rPr>
          <w:t>坐標查詢界面</w:t>
        </w:r>
        <w:r w:rsidR="001944D0">
          <w:rPr>
            <w:noProof/>
            <w:webHidden/>
          </w:rPr>
          <w:tab/>
        </w:r>
        <w:r w:rsidR="001944D0">
          <w:rPr>
            <w:noProof/>
            <w:webHidden/>
          </w:rPr>
          <w:fldChar w:fldCharType="begin"/>
        </w:r>
        <w:r w:rsidR="001944D0">
          <w:rPr>
            <w:noProof/>
            <w:webHidden/>
          </w:rPr>
          <w:instrText xml:space="preserve"> PAGEREF _Toc380585506 \h </w:instrText>
        </w:r>
        <w:r w:rsidR="001944D0">
          <w:rPr>
            <w:noProof/>
            <w:webHidden/>
          </w:rPr>
        </w:r>
        <w:r w:rsidR="001944D0">
          <w:rPr>
            <w:noProof/>
            <w:webHidden/>
          </w:rPr>
          <w:fldChar w:fldCharType="separate"/>
        </w:r>
        <w:r w:rsidR="00533A01">
          <w:rPr>
            <w:noProof/>
            <w:webHidden/>
          </w:rPr>
          <w:t>52</w:t>
        </w:r>
        <w:r w:rsidR="001944D0">
          <w:rPr>
            <w:noProof/>
            <w:webHidden/>
          </w:rPr>
          <w:fldChar w:fldCharType="end"/>
        </w:r>
      </w:hyperlink>
    </w:p>
    <w:p w14:paraId="40AC8343" w14:textId="77777777" w:rsidR="001944D0" w:rsidRDefault="0097294A">
      <w:pPr>
        <w:pStyle w:val="af1"/>
        <w:tabs>
          <w:tab w:val="right" w:leader="dot" w:pos="8296"/>
        </w:tabs>
        <w:rPr>
          <w:rFonts w:eastAsiaTheme="minorEastAsia"/>
          <w:smallCaps w:val="0"/>
          <w:noProof/>
          <w:szCs w:val="22"/>
        </w:rPr>
      </w:pPr>
      <w:hyperlink w:anchor="_Toc380585507" w:history="1">
        <w:r w:rsidR="001944D0" w:rsidRPr="0033295D">
          <w:rPr>
            <w:rStyle w:val="af0"/>
            <w:rFonts w:cs="Times New Roman" w:hint="eastAsia"/>
            <w:noProof/>
          </w:rPr>
          <w:t>圖</w:t>
        </w:r>
        <w:r w:rsidR="001944D0" w:rsidRPr="0033295D">
          <w:rPr>
            <w:rStyle w:val="af0"/>
            <w:rFonts w:cs="Times New Roman"/>
            <w:noProof/>
          </w:rPr>
          <w:t xml:space="preserve"> 40</w:t>
        </w:r>
        <w:r w:rsidR="001944D0" w:rsidRPr="0033295D">
          <w:rPr>
            <w:rStyle w:val="af0"/>
            <w:rFonts w:cs="Times New Roman" w:hint="eastAsia"/>
            <w:noProof/>
          </w:rPr>
          <w:t>環境敏感地區查詢模組</w:t>
        </w:r>
        <w:r w:rsidR="001944D0" w:rsidRPr="0033295D">
          <w:rPr>
            <w:rStyle w:val="af0"/>
            <w:rFonts w:cs="Times New Roman"/>
            <w:noProof/>
          </w:rPr>
          <w:t>-</w:t>
        </w:r>
        <w:r w:rsidR="001944D0" w:rsidRPr="0033295D">
          <w:rPr>
            <w:rStyle w:val="af0"/>
            <w:rFonts w:cs="Times New Roman" w:hint="eastAsia"/>
            <w:noProof/>
          </w:rPr>
          <w:t>坐標查詢結果畫面</w:t>
        </w:r>
        <w:r w:rsidR="001944D0">
          <w:rPr>
            <w:noProof/>
            <w:webHidden/>
          </w:rPr>
          <w:tab/>
        </w:r>
        <w:r w:rsidR="001944D0">
          <w:rPr>
            <w:noProof/>
            <w:webHidden/>
          </w:rPr>
          <w:fldChar w:fldCharType="begin"/>
        </w:r>
        <w:r w:rsidR="001944D0">
          <w:rPr>
            <w:noProof/>
            <w:webHidden/>
          </w:rPr>
          <w:instrText xml:space="preserve"> PAGEREF _Toc380585507 \h </w:instrText>
        </w:r>
        <w:r w:rsidR="001944D0">
          <w:rPr>
            <w:noProof/>
            <w:webHidden/>
          </w:rPr>
        </w:r>
        <w:r w:rsidR="001944D0">
          <w:rPr>
            <w:noProof/>
            <w:webHidden/>
          </w:rPr>
          <w:fldChar w:fldCharType="separate"/>
        </w:r>
        <w:r w:rsidR="00533A01">
          <w:rPr>
            <w:noProof/>
            <w:webHidden/>
          </w:rPr>
          <w:t>53</w:t>
        </w:r>
        <w:r w:rsidR="001944D0">
          <w:rPr>
            <w:noProof/>
            <w:webHidden/>
          </w:rPr>
          <w:fldChar w:fldCharType="end"/>
        </w:r>
      </w:hyperlink>
    </w:p>
    <w:p w14:paraId="35348A77" w14:textId="77777777" w:rsidR="001944D0" w:rsidRDefault="0097294A">
      <w:pPr>
        <w:pStyle w:val="af1"/>
        <w:tabs>
          <w:tab w:val="right" w:leader="dot" w:pos="8296"/>
        </w:tabs>
        <w:rPr>
          <w:rFonts w:eastAsiaTheme="minorEastAsia"/>
          <w:smallCaps w:val="0"/>
          <w:noProof/>
          <w:szCs w:val="22"/>
        </w:rPr>
      </w:pPr>
      <w:hyperlink w:anchor="_Toc380585508" w:history="1">
        <w:r w:rsidR="001944D0" w:rsidRPr="0033295D">
          <w:rPr>
            <w:rStyle w:val="af0"/>
            <w:rFonts w:cs="Times New Roman" w:hint="eastAsia"/>
            <w:noProof/>
          </w:rPr>
          <w:t>圖</w:t>
        </w:r>
        <w:r w:rsidR="001944D0" w:rsidRPr="0033295D">
          <w:rPr>
            <w:rStyle w:val="af0"/>
            <w:rFonts w:cs="Times New Roman"/>
            <w:noProof/>
          </w:rPr>
          <w:t xml:space="preserve"> 41</w:t>
        </w:r>
        <w:r w:rsidR="001944D0" w:rsidRPr="0033295D">
          <w:rPr>
            <w:rStyle w:val="af0"/>
            <w:rFonts w:cs="Times New Roman" w:hint="eastAsia"/>
            <w:noProof/>
          </w:rPr>
          <w:t>環境敏感地區查詢模組</w:t>
        </w:r>
        <w:r w:rsidR="001944D0" w:rsidRPr="0033295D">
          <w:rPr>
            <w:rStyle w:val="af0"/>
            <w:rFonts w:cs="Times New Roman"/>
            <w:noProof/>
          </w:rPr>
          <w:t>-</w:t>
        </w:r>
        <w:r w:rsidR="001944D0" w:rsidRPr="0033295D">
          <w:rPr>
            <w:rStyle w:val="af0"/>
            <w:rFonts w:cs="Times New Roman" w:hint="eastAsia"/>
            <w:noProof/>
          </w:rPr>
          <w:t>門牌地址查詢界面</w:t>
        </w:r>
        <w:r w:rsidR="001944D0">
          <w:rPr>
            <w:noProof/>
            <w:webHidden/>
          </w:rPr>
          <w:tab/>
        </w:r>
        <w:r w:rsidR="001944D0">
          <w:rPr>
            <w:noProof/>
            <w:webHidden/>
          </w:rPr>
          <w:fldChar w:fldCharType="begin"/>
        </w:r>
        <w:r w:rsidR="001944D0">
          <w:rPr>
            <w:noProof/>
            <w:webHidden/>
          </w:rPr>
          <w:instrText xml:space="preserve"> PAGEREF _Toc380585508 \h </w:instrText>
        </w:r>
        <w:r w:rsidR="001944D0">
          <w:rPr>
            <w:noProof/>
            <w:webHidden/>
          </w:rPr>
        </w:r>
        <w:r w:rsidR="001944D0">
          <w:rPr>
            <w:noProof/>
            <w:webHidden/>
          </w:rPr>
          <w:fldChar w:fldCharType="separate"/>
        </w:r>
        <w:r w:rsidR="00533A01">
          <w:rPr>
            <w:noProof/>
            <w:webHidden/>
          </w:rPr>
          <w:t>53</w:t>
        </w:r>
        <w:r w:rsidR="001944D0">
          <w:rPr>
            <w:noProof/>
            <w:webHidden/>
          </w:rPr>
          <w:fldChar w:fldCharType="end"/>
        </w:r>
      </w:hyperlink>
    </w:p>
    <w:p w14:paraId="3BB0CB00" w14:textId="77777777" w:rsidR="001944D0" w:rsidRDefault="0097294A">
      <w:pPr>
        <w:pStyle w:val="af1"/>
        <w:tabs>
          <w:tab w:val="right" w:leader="dot" w:pos="8296"/>
        </w:tabs>
        <w:rPr>
          <w:rFonts w:eastAsiaTheme="minorEastAsia"/>
          <w:smallCaps w:val="0"/>
          <w:noProof/>
          <w:szCs w:val="22"/>
        </w:rPr>
      </w:pPr>
      <w:hyperlink w:anchor="_Toc380585509" w:history="1">
        <w:r w:rsidR="001944D0" w:rsidRPr="0033295D">
          <w:rPr>
            <w:rStyle w:val="af0"/>
            <w:rFonts w:cs="Times New Roman" w:hint="eastAsia"/>
            <w:noProof/>
          </w:rPr>
          <w:t>圖</w:t>
        </w:r>
        <w:r w:rsidR="001944D0" w:rsidRPr="0033295D">
          <w:rPr>
            <w:rStyle w:val="af0"/>
            <w:rFonts w:cs="Times New Roman"/>
            <w:noProof/>
          </w:rPr>
          <w:t xml:space="preserve"> 42</w:t>
        </w:r>
        <w:r w:rsidR="001944D0" w:rsidRPr="0033295D">
          <w:rPr>
            <w:rStyle w:val="af0"/>
            <w:rFonts w:cs="Times New Roman" w:hint="eastAsia"/>
            <w:noProof/>
          </w:rPr>
          <w:t>環境敏感地區查詢模組</w:t>
        </w:r>
        <w:r w:rsidR="001944D0" w:rsidRPr="0033295D">
          <w:rPr>
            <w:rStyle w:val="af0"/>
            <w:rFonts w:cs="Times New Roman"/>
            <w:noProof/>
          </w:rPr>
          <w:t>-</w:t>
        </w:r>
        <w:r w:rsidR="001944D0" w:rsidRPr="0033295D">
          <w:rPr>
            <w:rStyle w:val="af0"/>
            <w:rFonts w:cs="Times New Roman" w:hint="eastAsia"/>
            <w:noProof/>
          </w:rPr>
          <w:t>門牌地址查詢結果畫面</w:t>
        </w:r>
        <w:r w:rsidR="001944D0">
          <w:rPr>
            <w:noProof/>
            <w:webHidden/>
          </w:rPr>
          <w:tab/>
        </w:r>
        <w:r w:rsidR="001944D0">
          <w:rPr>
            <w:noProof/>
            <w:webHidden/>
          </w:rPr>
          <w:fldChar w:fldCharType="begin"/>
        </w:r>
        <w:r w:rsidR="001944D0">
          <w:rPr>
            <w:noProof/>
            <w:webHidden/>
          </w:rPr>
          <w:instrText xml:space="preserve"> PAGEREF _Toc380585509 \h </w:instrText>
        </w:r>
        <w:r w:rsidR="001944D0">
          <w:rPr>
            <w:noProof/>
            <w:webHidden/>
          </w:rPr>
        </w:r>
        <w:r w:rsidR="001944D0">
          <w:rPr>
            <w:noProof/>
            <w:webHidden/>
          </w:rPr>
          <w:fldChar w:fldCharType="separate"/>
        </w:r>
        <w:r w:rsidR="00533A01">
          <w:rPr>
            <w:noProof/>
            <w:webHidden/>
          </w:rPr>
          <w:t>54</w:t>
        </w:r>
        <w:r w:rsidR="001944D0">
          <w:rPr>
            <w:noProof/>
            <w:webHidden/>
          </w:rPr>
          <w:fldChar w:fldCharType="end"/>
        </w:r>
      </w:hyperlink>
    </w:p>
    <w:p w14:paraId="08689BB1" w14:textId="77777777" w:rsidR="001944D0" w:rsidRDefault="0097294A">
      <w:pPr>
        <w:pStyle w:val="af1"/>
        <w:tabs>
          <w:tab w:val="right" w:leader="dot" w:pos="8296"/>
        </w:tabs>
        <w:rPr>
          <w:rFonts w:eastAsiaTheme="minorEastAsia"/>
          <w:smallCaps w:val="0"/>
          <w:noProof/>
          <w:szCs w:val="22"/>
        </w:rPr>
      </w:pPr>
      <w:hyperlink w:anchor="_Toc380585510" w:history="1">
        <w:r w:rsidR="001944D0" w:rsidRPr="0033295D">
          <w:rPr>
            <w:rStyle w:val="af0"/>
            <w:rFonts w:cs="Times New Roman" w:hint="eastAsia"/>
            <w:noProof/>
          </w:rPr>
          <w:t>圖</w:t>
        </w:r>
        <w:r w:rsidR="001944D0" w:rsidRPr="0033295D">
          <w:rPr>
            <w:rStyle w:val="af0"/>
            <w:rFonts w:cs="Times New Roman"/>
            <w:noProof/>
          </w:rPr>
          <w:t xml:space="preserve"> 43</w:t>
        </w:r>
        <w:r w:rsidR="001944D0" w:rsidRPr="0033295D">
          <w:rPr>
            <w:rStyle w:val="af0"/>
            <w:rFonts w:cs="Times New Roman" w:hint="eastAsia"/>
            <w:noProof/>
          </w:rPr>
          <w:t>環境敏感地區查詢模組</w:t>
        </w:r>
        <w:r w:rsidR="001944D0" w:rsidRPr="0033295D">
          <w:rPr>
            <w:rStyle w:val="af0"/>
            <w:rFonts w:cs="Times New Roman"/>
            <w:noProof/>
          </w:rPr>
          <w:t>-</w:t>
        </w:r>
        <w:r w:rsidR="001944D0" w:rsidRPr="0033295D">
          <w:rPr>
            <w:rStyle w:val="af0"/>
            <w:rFonts w:cs="Times New Roman" w:hint="eastAsia"/>
            <w:noProof/>
          </w:rPr>
          <w:t>地籍地號查詢界面</w:t>
        </w:r>
        <w:r w:rsidR="001944D0">
          <w:rPr>
            <w:noProof/>
            <w:webHidden/>
          </w:rPr>
          <w:tab/>
        </w:r>
        <w:r w:rsidR="001944D0">
          <w:rPr>
            <w:noProof/>
            <w:webHidden/>
          </w:rPr>
          <w:fldChar w:fldCharType="begin"/>
        </w:r>
        <w:r w:rsidR="001944D0">
          <w:rPr>
            <w:noProof/>
            <w:webHidden/>
          </w:rPr>
          <w:instrText xml:space="preserve"> PAGEREF _Toc380585510 \h </w:instrText>
        </w:r>
        <w:r w:rsidR="001944D0">
          <w:rPr>
            <w:noProof/>
            <w:webHidden/>
          </w:rPr>
        </w:r>
        <w:r w:rsidR="001944D0">
          <w:rPr>
            <w:noProof/>
            <w:webHidden/>
          </w:rPr>
          <w:fldChar w:fldCharType="separate"/>
        </w:r>
        <w:r w:rsidR="00533A01">
          <w:rPr>
            <w:noProof/>
            <w:webHidden/>
          </w:rPr>
          <w:t>54</w:t>
        </w:r>
        <w:r w:rsidR="001944D0">
          <w:rPr>
            <w:noProof/>
            <w:webHidden/>
          </w:rPr>
          <w:fldChar w:fldCharType="end"/>
        </w:r>
      </w:hyperlink>
    </w:p>
    <w:p w14:paraId="30297CDD" w14:textId="77777777" w:rsidR="001944D0" w:rsidRDefault="0097294A">
      <w:pPr>
        <w:pStyle w:val="af1"/>
        <w:tabs>
          <w:tab w:val="right" w:leader="dot" w:pos="8296"/>
        </w:tabs>
        <w:rPr>
          <w:rFonts w:eastAsiaTheme="minorEastAsia"/>
          <w:smallCaps w:val="0"/>
          <w:noProof/>
          <w:szCs w:val="22"/>
        </w:rPr>
      </w:pPr>
      <w:hyperlink w:anchor="_Toc380585511" w:history="1">
        <w:r w:rsidR="001944D0" w:rsidRPr="0033295D">
          <w:rPr>
            <w:rStyle w:val="af0"/>
            <w:rFonts w:cs="Times New Roman" w:hint="eastAsia"/>
            <w:noProof/>
          </w:rPr>
          <w:t>圖</w:t>
        </w:r>
        <w:r w:rsidR="001944D0" w:rsidRPr="0033295D">
          <w:rPr>
            <w:rStyle w:val="af0"/>
            <w:rFonts w:cs="Times New Roman"/>
            <w:noProof/>
          </w:rPr>
          <w:t xml:space="preserve"> 44</w:t>
        </w:r>
        <w:r w:rsidR="001944D0" w:rsidRPr="0033295D">
          <w:rPr>
            <w:rStyle w:val="af0"/>
            <w:rFonts w:cs="Times New Roman" w:hint="eastAsia"/>
            <w:noProof/>
          </w:rPr>
          <w:t>環境敏感地區查詢模組</w:t>
        </w:r>
        <w:r w:rsidR="001944D0" w:rsidRPr="0033295D">
          <w:rPr>
            <w:rStyle w:val="af0"/>
            <w:rFonts w:cs="Times New Roman"/>
            <w:noProof/>
          </w:rPr>
          <w:t>-</w:t>
        </w:r>
        <w:r w:rsidR="001944D0" w:rsidRPr="0033295D">
          <w:rPr>
            <w:rStyle w:val="af0"/>
            <w:rFonts w:cs="Times New Roman" w:hint="eastAsia"/>
            <w:noProof/>
          </w:rPr>
          <w:t>地籍地號查詢結果畫面</w:t>
        </w:r>
        <w:r w:rsidR="001944D0">
          <w:rPr>
            <w:noProof/>
            <w:webHidden/>
          </w:rPr>
          <w:tab/>
        </w:r>
        <w:r w:rsidR="001944D0">
          <w:rPr>
            <w:noProof/>
            <w:webHidden/>
          </w:rPr>
          <w:fldChar w:fldCharType="begin"/>
        </w:r>
        <w:r w:rsidR="001944D0">
          <w:rPr>
            <w:noProof/>
            <w:webHidden/>
          </w:rPr>
          <w:instrText xml:space="preserve"> PAGEREF _Toc380585511 \h </w:instrText>
        </w:r>
        <w:r w:rsidR="001944D0">
          <w:rPr>
            <w:noProof/>
            <w:webHidden/>
          </w:rPr>
        </w:r>
        <w:r w:rsidR="001944D0">
          <w:rPr>
            <w:noProof/>
            <w:webHidden/>
          </w:rPr>
          <w:fldChar w:fldCharType="separate"/>
        </w:r>
        <w:r w:rsidR="00533A01">
          <w:rPr>
            <w:noProof/>
            <w:webHidden/>
          </w:rPr>
          <w:t>55</w:t>
        </w:r>
        <w:r w:rsidR="001944D0">
          <w:rPr>
            <w:noProof/>
            <w:webHidden/>
          </w:rPr>
          <w:fldChar w:fldCharType="end"/>
        </w:r>
      </w:hyperlink>
    </w:p>
    <w:p w14:paraId="42A80087" w14:textId="77777777" w:rsidR="001944D0" w:rsidRDefault="0097294A">
      <w:pPr>
        <w:pStyle w:val="af1"/>
        <w:tabs>
          <w:tab w:val="right" w:leader="dot" w:pos="8296"/>
        </w:tabs>
        <w:rPr>
          <w:rFonts w:eastAsiaTheme="minorEastAsia"/>
          <w:smallCaps w:val="0"/>
          <w:noProof/>
          <w:szCs w:val="22"/>
        </w:rPr>
      </w:pPr>
      <w:hyperlink w:anchor="_Toc380585512" w:history="1">
        <w:r w:rsidR="001944D0" w:rsidRPr="0033295D">
          <w:rPr>
            <w:rStyle w:val="af0"/>
            <w:rFonts w:cs="Times New Roman" w:hint="eastAsia"/>
            <w:noProof/>
          </w:rPr>
          <w:t>圖</w:t>
        </w:r>
        <w:r w:rsidR="001944D0" w:rsidRPr="0033295D">
          <w:rPr>
            <w:rStyle w:val="af0"/>
            <w:rFonts w:cs="Times New Roman"/>
            <w:noProof/>
          </w:rPr>
          <w:t xml:space="preserve"> 45</w:t>
        </w:r>
        <w:r w:rsidR="001944D0" w:rsidRPr="0033295D">
          <w:rPr>
            <w:rStyle w:val="af0"/>
            <w:rFonts w:cs="Times New Roman" w:hint="eastAsia"/>
            <w:noProof/>
          </w:rPr>
          <w:t>環境敏感地區查詢模組</w:t>
        </w:r>
        <w:r w:rsidR="001944D0" w:rsidRPr="0033295D">
          <w:rPr>
            <w:rStyle w:val="af0"/>
            <w:rFonts w:cs="Times New Roman"/>
            <w:noProof/>
          </w:rPr>
          <w:t>-SHP</w:t>
        </w:r>
        <w:r w:rsidR="001944D0" w:rsidRPr="0033295D">
          <w:rPr>
            <w:rStyle w:val="af0"/>
            <w:rFonts w:cs="Times New Roman" w:hint="eastAsia"/>
            <w:noProof/>
          </w:rPr>
          <w:t>檔查詢界面</w:t>
        </w:r>
        <w:r w:rsidR="001944D0">
          <w:rPr>
            <w:noProof/>
            <w:webHidden/>
          </w:rPr>
          <w:tab/>
        </w:r>
        <w:r w:rsidR="001944D0">
          <w:rPr>
            <w:noProof/>
            <w:webHidden/>
          </w:rPr>
          <w:fldChar w:fldCharType="begin"/>
        </w:r>
        <w:r w:rsidR="001944D0">
          <w:rPr>
            <w:noProof/>
            <w:webHidden/>
          </w:rPr>
          <w:instrText xml:space="preserve"> PAGEREF _Toc380585512 \h </w:instrText>
        </w:r>
        <w:r w:rsidR="001944D0">
          <w:rPr>
            <w:noProof/>
            <w:webHidden/>
          </w:rPr>
        </w:r>
        <w:r w:rsidR="001944D0">
          <w:rPr>
            <w:noProof/>
            <w:webHidden/>
          </w:rPr>
          <w:fldChar w:fldCharType="separate"/>
        </w:r>
        <w:r w:rsidR="00533A01">
          <w:rPr>
            <w:noProof/>
            <w:webHidden/>
          </w:rPr>
          <w:t>55</w:t>
        </w:r>
        <w:r w:rsidR="001944D0">
          <w:rPr>
            <w:noProof/>
            <w:webHidden/>
          </w:rPr>
          <w:fldChar w:fldCharType="end"/>
        </w:r>
      </w:hyperlink>
    </w:p>
    <w:p w14:paraId="42291781" w14:textId="77777777" w:rsidR="001944D0" w:rsidRDefault="0097294A">
      <w:pPr>
        <w:pStyle w:val="af1"/>
        <w:tabs>
          <w:tab w:val="right" w:leader="dot" w:pos="8296"/>
        </w:tabs>
        <w:rPr>
          <w:rFonts w:eastAsiaTheme="minorEastAsia"/>
          <w:smallCaps w:val="0"/>
          <w:noProof/>
          <w:szCs w:val="22"/>
        </w:rPr>
      </w:pPr>
      <w:hyperlink w:anchor="_Toc380585513" w:history="1">
        <w:r w:rsidR="001944D0" w:rsidRPr="0033295D">
          <w:rPr>
            <w:rStyle w:val="af0"/>
            <w:rFonts w:cs="Times New Roman" w:hint="eastAsia"/>
            <w:noProof/>
          </w:rPr>
          <w:t>圖</w:t>
        </w:r>
        <w:r w:rsidR="001944D0" w:rsidRPr="0033295D">
          <w:rPr>
            <w:rStyle w:val="af0"/>
            <w:rFonts w:cs="Times New Roman"/>
            <w:noProof/>
          </w:rPr>
          <w:t xml:space="preserve"> 46</w:t>
        </w:r>
        <w:r w:rsidR="001944D0" w:rsidRPr="0033295D">
          <w:rPr>
            <w:rStyle w:val="af0"/>
            <w:rFonts w:cs="Times New Roman" w:hint="eastAsia"/>
            <w:noProof/>
          </w:rPr>
          <w:t>環境敏感地區查詢模組</w:t>
        </w:r>
        <w:r w:rsidR="001944D0" w:rsidRPr="0033295D">
          <w:rPr>
            <w:rStyle w:val="af0"/>
            <w:rFonts w:cs="Times New Roman"/>
            <w:noProof/>
          </w:rPr>
          <w:t>-SHP</w:t>
        </w:r>
        <w:r w:rsidR="001944D0" w:rsidRPr="0033295D">
          <w:rPr>
            <w:rStyle w:val="af0"/>
            <w:rFonts w:cs="Times New Roman" w:hint="eastAsia"/>
            <w:noProof/>
          </w:rPr>
          <w:t>檔查詢結果畫面</w:t>
        </w:r>
        <w:r w:rsidR="001944D0">
          <w:rPr>
            <w:noProof/>
            <w:webHidden/>
          </w:rPr>
          <w:tab/>
        </w:r>
        <w:r w:rsidR="001944D0">
          <w:rPr>
            <w:noProof/>
            <w:webHidden/>
          </w:rPr>
          <w:fldChar w:fldCharType="begin"/>
        </w:r>
        <w:r w:rsidR="001944D0">
          <w:rPr>
            <w:noProof/>
            <w:webHidden/>
          </w:rPr>
          <w:instrText xml:space="preserve"> PAGEREF _Toc380585513 \h </w:instrText>
        </w:r>
        <w:r w:rsidR="001944D0">
          <w:rPr>
            <w:noProof/>
            <w:webHidden/>
          </w:rPr>
        </w:r>
        <w:r w:rsidR="001944D0">
          <w:rPr>
            <w:noProof/>
            <w:webHidden/>
          </w:rPr>
          <w:fldChar w:fldCharType="separate"/>
        </w:r>
        <w:r w:rsidR="00533A01">
          <w:rPr>
            <w:noProof/>
            <w:webHidden/>
          </w:rPr>
          <w:t>56</w:t>
        </w:r>
        <w:r w:rsidR="001944D0">
          <w:rPr>
            <w:noProof/>
            <w:webHidden/>
          </w:rPr>
          <w:fldChar w:fldCharType="end"/>
        </w:r>
      </w:hyperlink>
    </w:p>
    <w:p w14:paraId="3D778F3F" w14:textId="77777777" w:rsidR="001944D0" w:rsidRDefault="0097294A">
      <w:pPr>
        <w:pStyle w:val="af1"/>
        <w:tabs>
          <w:tab w:val="right" w:leader="dot" w:pos="8296"/>
        </w:tabs>
        <w:rPr>
          <w:rFonts w:eastAsiaTheme="minorEastAsia"/>
          <w:smallCaps w:val="0"/>
          <w:noProof/>
          <w:szCs w:val="22"/>
        </w:rPr>
      </w:pPr>
      <w:hyperlink w:anchor="_Toc380585514" w:history="1">
        <w:r w:rsidR="001944D0" w:rsidRPr="0033295D">
          <w:rPr>
            <w:rStyle w:val="af0"/>
            <w:rFonts w:cs="Times New Roman" w:hint="eastAsia"/>
            <w:noProof/>
          </w:rPr>
          <w:t>圖</w:t>
        </w:r>
        <w:r w:rsidR="001944D0" w:rsidRPr="0033295D">
          <w:rPr>
            <w:rStyle w:val="af0"/>
            <w:rFonts w:cs="Times New Roman"/>
            <w:noProof/>
          </w:rPr>
          <w:t xml:space="preserve"> 47</w:t>
        </w:r>
        <w:r w:rsidR="001944D0" w:rsidRPr="0033295D">
          <w:rPr>
            <w:rStyle w:val="af0"/>
            <w:rFonts w:cs="Times New Roman" w:hint="eastAsia"/>
            <w:noProof/>
          </w:rPr>
          <w:t>環境敏感地區查詢模組</w:t>
        </w:r>
        <w:r w:rsidR="001944D0" w:rsidRPr="0033295D">
          <w:rPr>
            <w:rStyle w:val="af0"/>
            <w:rFonts w:cs="Times New Roman"/>
            <w:noProof/>
          </w:rPr>
          <w:t>-</w:t>
        </w:r>
        <w:r w:rsidR="001944D0" w:rsidRPr="0033295D">
          <w:rPr>
            <w:rStyle w:val="af0"/>
            <w:rFonts w:cs="Times New Roman" w:hint="eastAsia"/>
            <w:noProof/>
          </w:rPr>
          <w:t>自訂查詢界面</w:t>
        </w:r>
        <w:r w:rsidR="001944D0">
          <w:rPr>
            <w:noProof/>
            <w:webHidden/>
          </w:rPr>
          <w:tab/>
        </w:r>
        <w:r w:rsidR="001944D0">
          <w:rPr>
            <w:noProof/>
            <w:webHidden/>
          </w:rPr>
          <w:fldChar w:fldCharType="begin"/>
        </w:r>
        <w:r w:rsidR="001944D0">
          <w:rPr>
            <w:noProof/>
            <w:webHidden/>
          </w:rPr>
          <w:instrText xml:space="preserve"> PAGEREF _Toc380585514 \h </w:instrText>
        </w:r>
        <w:r w:rsidR="001944D0">
          <w:rPr>
            <w:noProof/>
            <w:webHidden/>
          </w:rPr>
        </w:r>
        <w:r w:rsidR="001944D0">
          <w:rPr>
            <w:noProof/>
            <w:webHidden/>
          </w:rPr>
          <w:fldChar w:fldCharType="separate"/>
        </w:r>
        <w:r w:rsidR="00533A01">
          <w:rPr>
            <w:noProof/>
            <w:webHidden/>
          </w:rPr>
          <w:t>57</w:t>
        </w:r>
        <w:r w:rsidR="001944D0">
          <w:rPr>
            <w:noProof/>
            <w:webHidden/>
          </w:rPr>
          <w:fldChar w:fldCharType="end"/>
        </w:r>
      </w:hyperlink>
    </w:p>
    <w:p w14:paraId="2EBF467E" w14:textId="77777777" w:rsidR="001944D0" w:rsidRDefault="0097294A">
      <w:pPr>
        <w:pStyle w:val="af1"/>
        <w:tabs>
          <w:tab w:val="right" w:leader="dot" w:pos="8296"/>
        </w:tabs>
        <w:rPr>
          <w:rFonts w:eastAsiaTheme="minorEastAsia"/>
          <w:smallCaps w:val="0"/>
          <w:noProof/>
          <w:szCs w:val="22"/>
        </w:rPr>
      </w:pPr>
      <w:hyperlink w:anchor="_Toc380585515" w:history="1">
        <w:r w:rsidR="001944D0" w:rsidRPr="0033295D">
          <w:rPr>
            <w:rStyle w:val="af0"/>
            <w:rFonts w:cs="Times New Roman" w:hint="eastAsia"/>
            <w:noProof/>
          </w:rPr>
          <w:t>圖</w:t>
        </w:r>
        <w:r w:rsidR="001944D0" w:rsidRPr="0033295D">
          <w:rPr>
            <w:rStyle w:val="af0"/>
            <w:rFonts w:cs="Times New Roman"/>
            <w:noProof/>
          </w:rPr>
          <w:t xml:space="preserve"> 48</w:t>
        </w:r>
        <w:r w:rsidR="001944D0" w:rsidRPr="0033295D">
          <w:rPr>
            <w:rStyle w:val="af0"/>
            <w:rFonts w:cs="Times New Roman" w:hint="eastAsia"/>
            <w:noProof/>
          </w:rPr>
          <w:t>環境敏感地區查詢模組</w:t>
        </w:r>
        <w:r w:rsidR="001944D0" w:rsidRPr="0033295D">
          <w:rPr>
            <w:rStyle w:val="af0"/>
            <w:rFonts w:cs="Times New Roman"/>
            <w:noProof/>
          </w:rPr>
          <w:t>-</w:t>
        </w:r>
        <w:r w:rsidR="001944D0" w:rsidRPr="0033295D">
          <w:rPr>
            <w:rStyle w:val="af0"/>
            <w:rFonts w:cs="Times New Roman" w:hint="eastAsia"/>
            <w:noProof/>
          </w:rPr>
          <w:t>自訂查詢結果畫面</w:t>
        </w:r>
        <w:r w:rsidR="001944D0">
          <w:rPr>
            <w:noProof/>
            <w:webHidden/>
          </w:rPr>
          <w:tab/>
        </w:r>
        <w:r w:rsidR="001944D0">
          <w:rPr>
            <w:noProof/>
            <w:webHidden/>
          </w:rPr>
          <w:fldChar w:fldCharType="begin"/>
        </w:r>
        <w:r w:rsidR="001944D0">
          <w:rPr>
            <w:noProof/>
            <w:webHidden/>
          </w:rPr>
          <w:instrText xml:space="preserve"> PAGEREF _Toc380585515 \h </w:instrText>
        </w:r>
        <w:r w:rsidR="001944D0">
          <w:rPr>
            <w:noProof/>
            <w:webHidden/>
          </w:rPr>
        </w:r>
        <w:r w:rsidR="001944D0">
          <w:rPr>
            <w:noProof/>
            <w:webHidden/>
          </w:rPr>
          <w:fldChar w:fldCharType="separate"/>
        </w:r>
        <w:r w:rsidR="00533A01">
          <w:rPr>
            <w:noProof/>
            <w:webHidden/>
          </w:rPr>
          <w:t>57</w:t>
        </w:r>
        <w:r w:rsidR="001944D0">
          <w:rPr>
            <w:noProof/>
            <w:webHidden/>
          </w:rPr>
          <w:fldChar w:fldCharType="end"/>
        </w:r>
      </w:hyperlink>
    </w:p>
    <w:p w14:paraId="7B002B1C" w14:textId="77777777" w:rsidR="001944D0" w:rsidRDefault="0097294A">
      <w:pPr>
        <w:pStyle w:val="af1"/>
        <w:tabs>
          <w:tab w:val="right" w:leader="dot" w:pos="8296"/>
        </w:tabs>
        <w:rPr>
          <w:rFonts w:eastAsiaTheme="minorEastAsia"/>
          <w:smallCaps w:val="0"/>
          <w:noProof/>
          <w:szCs w:val="22"/>
        </w:rPr>
      </w:pPr>
      <w:hyperlink w:anchor="_Toc380585516" w:history="1">
        <w:r w:rsidR="001944D0" w:rsidRPr="0033295D">
          <w:rPr>
            <w:rStyle w:val="af0"/>
            <w:rFonts w:hint="eastAsia"/>
            <w:noProof/>
          </w:rPr>
          <w:t>圖</w:t>
        </w:r>
        <w:r w:rsidR="001944D0" w:rsidRPr="0033295D">
          <w:rPr>
            <w:rStyle w:val="af0"/>
            <w:noProof/>
          </w:rPr>
          <w:t xml:space="preserve"> 49 API</w:t>
        </w:r>
        <w:r w:rsidR="001944D0" w:rsidRPr="0033295D">
          <w:rPr>
            <w:rStyle w:val="af0"/>
            <w:rFonts w:hint="eastAsia"/>
            <w:noProof/>
          </w:rPr>
          <w:t>營運管理議題示意圖</w:t>
        </w:r>
        <w:r w:rsidR="001944D0">
          <w:rPr>
            <w:noProof/>
            <w:webHidden/>
          </w:rPr>
          <w:tab/>
        </w:r>
        <w:r w:rsidR="001944D0">
          <w:rPr>
            <w:noProof/>
            <w:webHidden/>
          </w:rPr>
          <w:fldChar w:fldCharType="begin"/>
        </w:r>
        <w:r w:rsidR="001944D0">
          <w:rPr>
            <w:noProof/>
            <w:webHidden/>
          </w:rPr>
          <w:instrText xml:space="preserve"> PAGEREF _Toc380585516 \h </w:instrText>
        </w:r>
        <w:r w:rsidR="001944D0">
          <w:rPr>
            <w:noProof/>
            <w:webHidden/>
          </w:rPr>
        </w:r>
        <w:r w:rsidR="001944D0">
          <w:rPr>
            <w:noProof/>
            <w:webHidden/>
          </w:rPr>
          <w:fldChar w:fldCharType="separate"/>
        </w:r>
        <w:r w:rsidR="00533A01">
          <w:rPr>
            <w:noProof/>
            <w:webHidden/>
          </w:rPr>
          <w:t>63</w:t>
        </w:r>
        <w:r w:rsidR="001944D0">
          <w:rPr>
            <w:noProof/>
            <w:webHidden/>
          </w:rPr>
          <w:fldChar w:fldCharType="end"/>
        </w:r>
      </w:hyperlink>
    </w:p>
    <w:p w14:paraId="5082BB1F" w14:textId="77777777" w:rsidR="001944D0" w:rsidRDefault="0097294A">
      <w:pPr>
        <w:pStyle w:val="af1"/>
        <w:tabs>
          <w:tab w:val="right" w:leader="dot" w:pos="8296"/>
        </w:tabs>
        <w:rPr>
          <w:rFonts w:eastAsiaTheme="minorEastAsia"/>
          <w:smallCaps w:val="0"/>
          <w:noProof/>
          <w:szCs w:val="22"/>
        </w:rPr>
      </w:pPr>
      <w:hyperlink w:anchor="_Toc380585517" w:history="1">
        <w:r w:rsidR="001944D0" w:rsidRPr="0033295D">
          <w:rPr>
            <w:rStyle w:val="af0"/>
            <w:rFonts w:hint="eastAsia"/>
            <w:noProof/>
          </w:rPr>
          <w:t>圖</w:t>
        </w:r>
        <w:r w:rsidR="001944D0" w:rsidRPr="0033295D">
          <w:rPr>
            <w:rStyle w:val="af0"/>
            <w:noProof/>
          </w:rPr>
          <w:t xml:space="preserve"> 50 API KEY</w:t>
        </w:r>
        <w:r w:rsidR="001944D0" w:rsidRPr="0033295D">
          <w:rPr>
            <w:rStyle w:val="af0"/>
            <w:rFonts w:hint="eastAsia"/>
            <w:noProof/>
          </w:rPr>
          <w:t>申請流程示意圖</w:t>
        </w:r>
        <w:r w:rsidR="001944D0">
          <w:rPr>
            <w:noProof/>
            <w:webHidden/>
          </w:rPr>
          <w:tab/>
        </w:r>
        <w:r w:rsidR="001944D0">
          <w:rPr>
            <w:noProof/>
            <w:webHidden/>
          </w:rPr>
          <w:fldChar w:fldCharType="begin"/>
        </w:r>
        <w:r w:rsidR="001944D0">
          <w:rPr>
            <w:noProof/>
            <w:webHidden/>
          </w:rPr>
          <w:instrText xml:space="preserve"> PAGEREF _Toc380585517 \h </w:instrText>
        </w:r>
        <w:r w:rsidR="001944D0">
          <w:rPr>
            <w:noProof/>
            <w:webHidden/>
          </w:rPr>
        </w:r>
        <w:r w:rsidR="001944D0">
          <w:rPr>
            <w:noProof/>
            <w:webHidden/>
          </w:rPr>
          <w:fldChar w:fldCharType="separate"/>
        </w:r>
        <w:r w:rsidR="00533A01">
          <w:rPr>
            <w:noProof/>
            <w:webHidden/>
          </w:rPr>
          <w:t>65</w:t>
        </w:r>
        <w:r w:rsidR="001944D0">
          <w:rPr>
            <w:noProof/>
            <w:webHidden/>
          </w:rPr>
          <w:fldChar w:fldCharType="end"/>
        </w:r>
      </w:hyperlink>
    </w:p>
    <w:p w14:paraId="0CCE917B" w14:textId="727F0BDD" w:rsidR="00A05816" w:rsidRPr="003B066F" w:rsidRDefault="00A05816" w:rsidP="001C5984">
      <w:pPr>
        <w:pStyle w:val="af1"/>
        <w:tabs>
          <w:tab w:val="right" w:leader="dot" w:pos="8296"/>
        </w:tabs>
        <w:rPr>
          <w:rFonts w:ascii="Times New Roman" w:hAnsi="Times New Roman" w:cs="Times New Roman"/>
          <w:color w:val="000000" w:themeColor="text1"/>
        </w:rPr>
      </w:pPr>
      <w:r w:rsidRPr="003B066F">
        <w:rPr>
          <w:rFonts w:ascii="Times New Roman" w:hAnsi="Times New Roman" w:cs="Times New Roman"/>
          <w:color w:val="000000" w:themeColor="text1"/>
        </w:rPr>
        <w:fldChar w:fldCharType="end"/>
      </w:r>
    </w:p>
    <w:p w14:paraId="0EF71925" w14:textId="77777777" w:rsidR="001C5984" w:rsidRPr="003B066F" w:rsidRDefault="001C5984" w:rsidP="001C5984">
      <w:pPr>
        <w:rPr>
          <w:rFonts w:cs="Times New Roman"/>
        </w:rPr>
      </w:pPr>
    </w:p>
    <w:p w14:paraId="388C5DA9" w14:textId="77777777" w:rsidR="001C5984" w:rsidRPr="003B066F" w:rsidRDefault="001C5984" w:rsidP="001C5984">
      <w:pPr>
        <w:rPr>
          <w:rFonts w:cs="Times New Roman"/>
        </w:rPr>
      </w:pPr>
    </w:p>
    <w:p w14:paraId="7BF1DF3A" w14:textId="77777777" w:rsidR="001C5984" w:rsidRPr="003B066F" w:rsidRDefault="001C5984" w:rsidP="001C5984">
      <w:pPr>
        <w:rPr>
          <w:rFonts w:cs="Times New Roman"/>
        </w:rPr>
      </w:pPr>
    </w:p>
    <w:p w14:paraId="090DB52D" w14:textId="77777777" w:rsidR="001C5984" w:rsidRPr="003B066F" w:rsidRDefault="001C5984" w:rsidP="001C5984">
      <w:pPr>
        <w:rPr>
          <w:rFonts w:cs="Times New Roman"/>
        </w:rPr>
      </w:pPr>
    </w:p>
    <w:p w14:paraId="6DEC319F" w14:textId="77777777" w:rsidR="001C5984" w:rsidRPr="003B066F" w:rsidRDefault="001C5984" w:rsidP="001C5984">
      <w:pPr>
        <w:rPr>
          <w:rFonts w:cs="Times New Roman"/>
        </w:rPr>
      </w:pPr>
    </w:p>
    <w:p w14:paraId="0CCE917C" w14:textId="77777777" w:rsidR="00A05816" w:rsidRPr="003B066F" w:rsidRDefault="00A05816" w:rsidP="00A05816">
      <w:pPr>
        <w:pStyle w:val="af"/>
        <w:jc w:val="center"/>
        <w:rPr>
          <w:rFonts w:ascii="Times New Roman" w:eastAsia="標楷體" w:hAnsi="Times New Roman" w:cs="Times New Roman"/>
          <w:color w:val="000000" w:themeColor="text1"/>
        </w:rPr>
      </w:pPr>
      <w:r w:rsidRPr="003B066F">
        <w:rPr>
          <w:rFonts w:ascii="Times New Roman" w:eastAsia="標楷體" w:hAnsi="Times New Roman" w:cs="Times New Roman"/>
          <w:color w:val="000000" w:themeColor="text1"/>
          <w:lang w:val="zh-TW"/>
        </w:rPr>
        <w:t>表</w:t>
      </w:r>
      <w:r w:rsidRPr="003B066F">
        <w:rPr>
          <w:rFonts w:ascii="Times New Roman" w:eastAsia="標楷體" w:hAnsi="Times New Roman" w:cs="Times New Roman"/>
          <w:color w:val="000000" w:themeColor="text1"/>
          <w:lang w:val="zh-TW"/>
        </w:rPr>
        <w:t xml:space="preserve"> </w:t>
      </w:r>
      <w:r w:rsidRPr="003B066F">
        <w:rPr>
          <w:rFonts w:ascii="Times New Roman" w:eastAsia="標楷體" w:hAnsi="Times New Roman" w:cs="Times New Roman"/>
          <w:color w:val="000000" w:themeColor="text1"/>
          <w:lang w:val="zh-TW"/>
        </w:rPr>
        <w:t>目</w:t>
      </w:r>
      <w:r w:rsidRPr="003B066F">
        <w:rPr>
          <w:rFonts w:ascii="Times New Roman" w:eastAsia="標楷體" w:hAnsi="Times New Roman" w:cs="Times New Roman"/>
          <w:color w:val="000000" w:themeColor="text1"/>
          <w:lang w:val="zh-TW"/>
        </w:rPr>
        <w:t xml:space="preserve"> </w:t>
      </w:r>
      <w:r w:rsidRPr="003B066F">
        <w:rPr>
          <w:rFonts w:ascii="Times New Roman" w:eastAsia="標楷體" w:hAnsi="Times New Roman" w:cs="Times New Roman"/>
          <w:color w:val="000000" w:themeColor="text1"/>
          <w:lang w:val="zh-TW"/>
        </w:rPr>
        <w:t>錄</w:t>
      </w:r>
    </w:p>
    <w:p w14:paraId="4D2EA156" w14:textId="77777777" w:rsidR="001944D0" w:rsidRDefault="00A05816">
      <w:pPr>
        <w:pStyle w:val="af1"/>
        <w:tabs>
          <w:tab w:val="right" w:leader="dot" w:pos="8296"/>
        </w:tabs>
        <w:rPr>
          <w:rFonts w:eastAsiaTheme="minorEastAsia"/>
          <w:smallCaps w:val="0"/>
          <w:noProof/>
          <w:szCs w:val="22"/>
        </w:rPr>
      </w:pPr>
      <w:r w:rsidRPr="003B066F">
        <w:rPr>
          <w:rFonts w:ascii="Times New Roman" w:hAnsi="Times New Roman" w:cs="Times New Roman"/>
          <w:color w:val="000000" w:themeColor="text1"/>
        </w:rPr>
        <w:fldChar w:fldCharType="begin"/>
      </w:r>
      <w:r w:rsidRPr="003B066F">
        <w:rPr>
          <w:rFonts w:ascii="Times New Roman" w:hAnsi="Times New Roman" w:cs="Times New Roman"/>
          <w:color w:val="000000" w:themeColor="text1"/>
        </w:rPr>
        <w:instrText xml:space="preserve"> TOC \h \z \c "</w:instrText>
      </w:r>
      <w:r w:rsidRPr="003B066F">
        <w:rPr>
          <w:rFonts w:ascii="Times New Roman" w:hAnsi="Times New Roman" w:cs="Times New Roman"/>
          <w:color w:val="000000" w:themeColor="text1"/>
        </w:rPr>
        <w:instrText>表</w:instrText>
      </w:r>
      <w:r w:rsidRPr="003B066F">
        <w:rPr>
          <w:rFonts w:ascii="Times New Roman" w:hAnsi="Times New Roman" w:cs="Times New Roman"/>
          <w:color w:val="000000" w:themeColor="text1"/>
        </w:rPr>
        <w:instrText xml:space="preserve">" </w:instrText>
      </w:r>
      <w:r w:rsidRPr="003B066F">
        <w:rPr>
          <w:rFonts w:ascii="Times New Roman" w:hAnsi="Times New Roman" w:cs="Times New Roman"/>
          <w:color w:val="000000" w:themeColor="text1"/>
        </w:rPr>
        <w:fldChar w:fldCharType="separate"/>
      </w:r>
      <w:hyperlink w:anchor="_Toc380585518" w:history="1">
        <w:r w:rsidR="001944D0" w:rsidRPr="00712F5D">
          <w:rPr>
            <w:rStyle w:val="af0"/>
            <w:rFonts w:cs="Times New Roman" w:hint="eastAsia"/>
            <w:noProof/>
          </w:rPr>
          <w:t>表</w:t>
        </w:r>
        <w:r w:rsidR="001944D0" w:rsidRPr="00712F5D">
          <w:rPr>
            <w:rStyle w:val="af0"/>
            <w:rFonts w:cs="Times New Roman"/>
            <w:noProof/>
          </w:rPr>
          <w:t xml:space="preserve"> 1</w:t>
        </w:r>
        <w:r w:rsidR="001944D0" w:rsidRPr="00712F5D">
          <w:rPr>
            <w:rStyle w:val="af0"/>
            <w:rFonts w:cs="Times New Roman" w:hint="eastAsia"/>
            <w:noProof/>
          </w:rPr>
          <w:t>環境敏感地區第</w:t>
        </w:r>
        <w:r w:rsidR="001944D0" w:rsidRPr="00712F5D">
          <w:rPr>
            <w:rStyle w:val="af0"/>
            <w:rFonts w:cs="Times New Roman"/>
            <w:noProof/>
          </w:rPr>
          <w:t>1</w:t>
        </w:r>
        <w:r w:rsidR="001944D0" w:rsidRPr="00712F5D">
          <w:rPr>
            <w:rStyle w:val="af0"/>
            <w:rFonts w:cs="Times New Roman" w:hint="eastAsia"/>
            <w:noProof/>
          </w:rPr>
          <w:t>級項目</w:t>
        </w:r>
        <w:r w:rsidR="001944D0">
          <w:rPr>
            <w:noProof/>
            <w:webHidden/>
          </w:rPr>
          <w:tab/>
        </w:r>
        <w:r w:rsidR="001944D0">
          <w:rPr>
            <w:noProof/>
            <w:webHidden/>
          </w:rPr>
          <w:fldChar w:fldCharType="begin"/>
        </w:r>
        <w:r w:rsidR="001944D0">
          <w:rPr>
            <w:noProof/>
            <w:webHidden/>
          </w:rPr>
          <w:instrText xml:space="preserve"> PAGEREF _Toc380585518 \h </w:instrText>
        </w:r>
        <w:r w:rsidR="001944D0">
          <w:rPr>
            <w:noProof/>
            <w:webHidden/>
          </w:rPr>
        </w:r>
        <w:r w:rsidR="001944D0">
          <w:rPr>
            <w:noProof/>
            <w:webHidden/>
          </w:rPr>
          <w:fldChar w:fldCharType="separate"/>
        </w:r>
        <w:r w:rsidR="00533A01">
          <w:rPr>
            <w:noProof/>
            <w:webHidden/>
          </w:rPr>
          <w:t>6</w:t>
        </w:r>
        <w:r w:rsidR="001944D0">
          <w:rPr>
            <w:noProof/>
            <w:webHidden/>
          </w:rPr>
          <w:fldChar w:fldCharType="end"/>
        </w:r>
      </w:hyperlink>
    </w:p>
    <w:p w14:paraId="10F05103" w14:textId="77777777" w:rsidR="001944D0" w:rsidRDefault="0097294A">
      <w:pPr>
        <w:pStyle w:val="af1"/>
        <w:tabs>
          <w:tab w:val="right" w:leader="dot" w:pos="8296"/>
        </w:tabs>
        <w:rPr>
          <w:rFonts w:eastAsiaTheme="minorEastAsia"/>
          <w:smallCaps w:val="0"/>
          <w:noProof/>
          <w:szCs w:val="22"/>
        </w:rPr>
      </w:pPr>
      <w:hyperlink w:anchor="_Toc380585519" w:history="1">
        <w:r w:rsidR="001944D0" w:rsidRPr="00712F5D">
          <w:rPr>
            <w:rStyle w:val="af0"/>
            <w:rFonts w:cs="Times New Roman" w:hint="eastAsia"/>
            <w:noProof/>
          </w:rPr>
          <w:t>表</w:t>
        </w:r>
        <w:r w:rsidR="001944D0" w:rsidRPr="00712F5D">
          <w:rPr>
            <w:rStyle w:val="af0"/>
            <w:rFonts w:cs="Times New Roman"/>
            <w:noProof/>
          </w:rPr>
          <w:t xml:space="preserve"> 2</w:t>
        </w:r>
        <w:r w:rsidR="001944D0" w:rsidRPr="00712F5D">
          <w:rPr>
            <w:rStyle w:val="af0"/>
            <w:rFonts w:cs="Times New Roman" w:hint="eastAsia"/>
            <w:noProof/>
          </w:rPr>
          <w:t>環境敏感地區第</w:t>
        </w:r>
        <w:r w:rsidR="001944D0" w:rsidRPr="00712F5D">
          <w:rPr>
            <w:rStyle w:val="af0"/>
            <w:rFonts w:cs="Times New Roman"/>
            <w:noProof/>
          </w:rPr>
          <w:t>2</w:t>
        </w:r>
        <w:r w:rsidR="001944D0" w:rsidRPr="00712F5D">
          <w:rPr>
            <w:rStyle w:val="af0"/>
            <w:rFonts w:cs="Times New Roman" w:hint="eastAsia"/>
            <w:noProof/>
          </w:rPr>
          <w:t>級項目</w:t>
        </w:r>
        <w:r w:rsidR="001944D0">
          <w:rPr>
            <w:noProof/>
            <w:webHidden/>
          </w:rPr>
          <w:tab/>
        </w:r>
        <w:r w:rsidR="001944D0">
          <w:rPr>
            <w:noProof/>
            <w:webHidden/>
          </w:rPr>
          <w:fldChar w:fldCharType="begin"/>
        </w:r>
        <w:r w:rsidR="001944D0">
          <w:rPr>
            <w:noProof/>
            <w:webHidden/>
          </w:rPr>
          <w:instrText xml:space="preserve"> PAGEREF _Toc380585519 \h </w:instrText>
        </w:r>
        <w:r w:rsidR="001944D0">
          <w:rPr>
            <w:noProof/>
            <w:webHidden/>
          </w:rPr>
        </w:r>
        <w:r w:rsidR="001944D0">
          <w:rPr>
            <w:noProof/>
            <w:webHidden/>
          </w:rPr>
          <w:fldChar w:fldCharType="separate"/>
        </w:r>
        <w:r w:rsidR="00533A01">
          <w:rPr>
            <w:noProof/>
            <w:webHidden/>
          </w:rPr>
          <w:t>7</w:t>
        </w:r>
        <w:r w:rsidR="001944D0">
          <w:rPr>
            <w:noProof/>
            <w:webHidden/>
          </w:rPr>
          <w:fldChar w:fldCharType="end"/>
        </w:r>
      </w:hyperlink>
    </w:p>
    <w:p w14:paraId="6E60A1B9" w14:textId="77777777" w:rsidR="001944D0" w:rsidRDefault="0097294A">
      <w:pPr>
        <w:pStyle w:val="af1"/>
        <w:tabs>
          <w:tab w:val="right" w:leader="dot" w:pos="8296"/>
        </w:tabs>
        <w:rPr>
          <w:rFonts w:eastAsiaTheme="minorEastAsia"/>
          <w:smallCaps w:val="0"/>
          <w:noProof/>
          <w:szCs w:val="22"/>
        </w:rPr>
      </w:pPr>
      <w:hyperlink w:anchor="_Toc380585520" w:history="1">
        <w:r w:rsidR="001944D0" w:rsidRPr="00712F5D">
          <w:rPr>
            <w:rStyle w:val="af0"/>
            <w:rFonts w:hint="eastAsia"/>
            <w:noProof/>
          </w:rPr>
          <w:t>表</w:t>
        </w:r>
        <w:r w:rsidR="001944D0" w:rsidRPr="00712F5D">
          <w:rPr>
            <w:rStyle w:val="af0"/>
            <w:noProof/>
          </w:rPr>
          <w:t xml:space="preserve"> 3</w:t>
        </w:r>
        <w:r w:rsidR="001944D0" w:rsidRPr="00712F5D">
          <w:rPr>
            <w:rStyle w:val="af0"/>
            <w:rFonts w:cs="Times New Roman" w:hint="eastAsia"/>
            <w:noProof/>
          </w:rPr>
          <w:t>本計畫環境敏感圖資服務項目</w:t>
        </w:r>
        <w:r w:rsidR="001944D0">
          <w:rPr>
            <w:noProof/>
            <w:webHidden/>
          </w:rPr>
          <w:tab/>
        </w:r>
        <w:r w:rsidR="001944D0">
          <w:rPr>
            <w:noProof/>
            <w:webHidden/>
          </w:rPr>
          <w:fldChar w:fldCharType="begin"/>
        </w:r>
        <w:r w:rsidR="001944D0">
          <w:rPr>
            <w:noProof/>
            <w:webHidden/>
          </w:rPr>
          <w:instrText xml:space="preserve"> PAGEREF _Toc380585520 \h </w:instrText>
        </w:r>
        <w:r w:rsidR="001944D0">
          <w:rPr>
            <w:noProof/>
            <w:webHidden/>
          </w:rPr>
        </w:r>
        <w:r w:rsidR="001944D0">
          <w:rPr>
            <w:noProof/>
            <w:webHidden/>
          </w:rPr>
          <w:fldChar w:fldCharType="separate"/>
        </w:r>
        <w:r w:rsidR="00533A01">
          <w:rPr>
            <w:noProof/>
            <w:webHidden/>
          </w:rPr>
          <w:t>10</w:t>
        </w:r>
        <w:r w:rsidR="001944D0">
          <w:rPr>
            <w:noProof/>
            <w:webHidden/>
          </w:rPr>
          <w:fldChar w:fldCharType="end"/>
        </w:r>
      </w:hyperlink>
    </w:p>
    <w:p w14:paraId="0C293AE9" w14:textId="77777777" w:rsidR="001944D0" w:rsidRDefault="0097294A">
      <w:pPr>
        <w:pStyle w:val="af1"/>
        <w:tabs>
          <w:tab w:val="right" w:leader="dot" w:pos="8296"/>
        </w:tabs>
        <w:rPr>
          <w:rFonts w:eastAsiaTheme="minorEastAsia"/>
          <w:smallCaps w:val="0"/>
          <w:noProof/>
          <w:szCs w:val="22"/>
        </w:rPr>
      </w:pPr>
      <w:hyperlink w:anchor="_Toc380585521" w:history="1">
        <w:r w:rsidR="001944D0" w:rsidRPr="00712F5D">
          <w:rPr>
            <w:rStyle w:val="af0"/>
            <w:rFonts w:cs="Times New Roman" w:hint="eastAsia"/>
            <w:noProof/>
          </w:rPr>
          <w:t>表</w:t>
        </w:r>
        <w:r w:rsidR="001944D0" w:rsidRPr="00712F5D">
          <w:rPr>
            <w:rStyle w:val="af0"/>
            <w:rFonts w:cs="Times New Roman"/>
            <w:noProof/>
          </w:rPr>
          <w:t xml:space="preserve"> 4</w:t>
        </w:r>
        <w:r w:rsidR="001944D0" w:rsidRPr="00712F5D">
          <w:rPr>
            <w:rStyle w:val="af0"/>
            <w:rFonts w:cs="Times New Roman" w:hint="eastAsia"/>
            <w:noProof/>
          </w:rPr>
          <w:t>本計畫環境敏感地區圖資蒐集狀況一覽表</w:t>
        </w:r>
        <w:r w:rsidR="001944D0">
          <w:rPr>
            <w:noProof/>
            <w:webHidden/>
          </w:rPr>
          <w:tab/>
        </w:r>
        <w:r w:rsidR="001944D0">
          <w:rPr>
            <w:noProof/>
            <w:webHidden/>
          </w:rPr>
          <w:fldChar w:fldCharType="begin"/>
        </w:r>
        <w:r w:rsidR="001944D0">
          <w:rPr>
            <w:noProof/>
            <w:webHidden/>
          </w:rPr>
          <w:instrText xml:space="preserve"> PAGEREF _Toc380585521 \h </w:instrText>
        </w:r>
        <w:r w:rsidR="001944D0">
          <w:rPr>
            <w:noProof/>
            <w:webHidden/>
          </w:rPr>
        </w:r>
        <w:r w:rsidR="001944D0">
          <w:rPr>
            <w:noProof/>
            <w:webHidden/>
          </w:rPr>
          <w:fldChar w:fldCharType="separate"/>
        </w:r>
        <w:r w:rsidR="00533A01">
          <w:rPr>
            <w:noProof/>
            <w:webHidden/>
          </w:rPr>
          <w:t>21</w:t>
        </w:r>
        <w:r w:rsidR="001944D0">
          <w:rPr>
            <w:noProof/>
            <w:webHidden/>
          </w:rPr>
          <w:fldChar w:fldCharType="end"/>
        </w:r>
      </w:hyperlink>
    </w:p>
    <w:p w14:paraId="24C5A422" w14:textId="77777777" w:rsidR="001944D0" w:rsidRDefault="0097294A">
      <w:pPr>
        <w:pStyle w:val="af1"/>
        <w:tabs>
          <w:tab w:val="right" w:leader="dot" w:pos="8296"/>
        </w:tabs>
        <w:rPr>
          <w:rFonts w:eastAsiaTheme="minorEastAsia"/>
          <w:smallCaps w:val="0"/>
          <w:noProof/>
          <w:szCs w:val="22"/>
        </w:rPr>
      </w:pPr>
      <w:hyperlink w:anchor="_Toc380585522" w:history="1">
        <w:r w:rsidR="001944D0" w:rsidRPr="00712F5D">
          <w:rPr>
            <w:rStyle w:val="af0"/>
            <w:rFonts w:hint="eastAsia"/>
            <w:noProof/>
          </w:rPr>
          <w:t>表</w:t>
        </w:r>
        <w:r w:rsidR="001944D0" w:rsidRPr="00712F5D">
          <w:rPr>
            <w:rStyle w:val="af0"/>
            <w:noProof/>
          </w:rPr>
          <w:t xml:space="preserve"> 5</w:t>
        </w:r>
        <w:r w:rsidR="001944D0" w:rsidRPr="00712F5D">
          <w:rPr>
            <w:rStyle w:val="af0"/>
            <w:rFonts w:hint="eastAsia"/>
            <w:noProof/>
          </w:rPr>
          <w:t>各圖資服務發佈端及授權方式一覽表</w:t>
        </w:r>
        <w:r w:rsidR="001944D0">
          <w:rPr>
            <w:noProof/>
            <w:webHidden/>
          </w:rPr>
          <w:tab/>
        </w:r>
        <w:r w:rsidR="001944D0">
          <w:rPr>
            <w:noProof/>
            <w:webHidden/>
          </w:rPr>
          <w:fldChar w:fldCharType="begin"/>
        </w:r>
        <w:r w:rsidR="001944D0">
          <w:rPr>
            <w:noProof/>
            <w:webHidden/>
          </w:rPr>
          <w:instrText xml:space="preserve"> PAGEREF _Toc380585522 \h </w:instrText>
        </w:r>
        <w:r w:rsidR="001944D0">
          <w:rPr>
            <w:noProof/>
            <w:webHidden/>
          </w:rPr>
        </w:r>
        <w:r w:rsidR="001944D0">
          <w:rPr>
            <w:noProof/>
            <w:webHidden/>
          </w:rPr>
          <w:fldChar w:fldCharType="separate"/>
        </w:r>
        <w:r w:rsidR="00533A01">
          <w:rPr>
            <w:noProof/>
            <w:webHidden/>
          </w:rPr>
          <w:t>60</w:t>
        </w:r>
        <w:r w:rsidR="001944D0">
          <w:rPr>
            <w:noProof/>
            <w:webHidden/>
          </w:rPr>
          <w:fldChar w:fldCharType="end"/>
        </w:r>
      </w:hyperlink>
    </w:p>
    <w:p w14:paraId="0CCE9184" w14:textId="77777777" w:rsidR="00A05816" w:rsidRPr="003B066F" w:rsidRDefault="00A05816" w:rsidP="00A05816">
      <w:pPr>
        <w:rPr>
          <w:rFonts w:cs="Times New Roman"/>
        </w:rPr>
      </w:pPr>
      <w:r w:rsidRPr="003B066F">
        <w:rPr>
          <w:rFonts w:cs="Times New Roman"/>
          <w:color w:val="000000" w:themeColor="text1"/>
        </w:rPr>
        <w:fldChar w:fldCharType="end"/>
      </w:r>
    </w:p>
    <w:p w14:paraId="0CCE9185" w14:textId="77777777" w:rsidR="00F63AD0" w:rsidRPr="003B066F" w:rsidRDefault="00F63AD0" w:rsidP="00F63AD0">
      <w:pPr>
        <w:pStyle w:val="1"/>
        <w:rPr>
          <w:rFonts w:ascii="Times New Roman" w:hAnsi="Times New Roman" w:cs="Times New Roman"/>
          <w:color w:val="000000" w:themeColor="text1"/>
        </w:rPr>
        <w:sectPr w:rsidR="00F63AD0" w:rsidRPr="003B066F" w:rsidSect="006F1EA6">
          <w:headerReference w:type="default" r:id="rId9"/>
          <w:pgSz w:w="11906" w:h="16838"/>
          <w:pgMar w:top="1440" w:right="1800" w:bottom="1440" w:left="1800" w:header="709" w:footer="992" w:gutter="0"/>
          <w:cols w:space="425"/>
          <w:docGrid w:type="lines" w:linePitch="360"/>
        </w:sectPr>
      </w:pPr>
    </w:p>
    <w:p w14:paraId="0CCE9186" w14:textId="77777777" w:rsidR="0098723D" w:rsidRPr="003B066F" w:rsidRDefault="006066C2" w:rsidP="00F63AD0">
      <w:pPr>
        <w:pStyle w:val="1"/>
        <w:rPr>
          <w:rFonts w:ascii="Times New Roman" w:hAnsi="Times New Roman" w:cs="Times New Roman"/>
          <w:color w:val="000000" w:themeColor="text1"/>
        </w:rPr>
      </w:pPr>
      <w:bookmarkStart w:id="3" w:name="_Toc380585441"/>
      <w:r w:rsidRPr="003B066F">
        <w:rPr>
          <w:rFonts w:ascii="Times New Roman" w:hAnsi="Times New Roman" w:cs="Times New Roman"/>
          <w:color w:val="000000" w:themeColor="text1"/>
        </w:rPr>
        <w:lastRenderedPageBreak/>
        <w:t>前言</w:t>
      </w:r>
      <w:bookmarkEnd w:id="0"/>
      <w:bookmarkEnd w:id="1"/>
      <w:bookmarkEnd w:id="2"/>
      <w:bookmarkEnd w:id="3"/>
    </w:p>
    <w:p w14:paraId="0CCE9187" w14:textId="77777777" w:rsidR="0016110C" w:rsidRPr="003B066F" w:rsidRDefault="0016110C" w:rsidP="00A05816">
      <w:pPr>
        <w:pStyle w:val="2"/>
      </w:pPr>
      <w:bookmarkStart w:id="4" w:name="_Toc358875899"/>
      <w:bookmarkStart w:id="5" w:name="_Toc362616536"/>
      <w:bookmarkStart w:id="6" w:name="_Toc364777655"/>
      <w:bookmarkStart w:id="7" w:name="_Toc380585442"/>
      <w:r w:rsidRPr="003B066F">
        <w:t>計畫緣起</w:t>
      </w:r>
      <w:r w:rsidR="00A86B17" w:rsidRPr="003B066F">
        <w:t>與目的</w:t>
      </w:r>
      <w:bookmarkEnd w:id="4"/>
      <w:bookmarkEnd w:id="5"/>
      <w:bookmarkEnd w:id="6"/>
      <w:bookmarkEnd w:id="7"/>
    </w:p>
    <w:p w14:paraId="0CCE9188" w14:textId="77777777" w:rsidR="00744446" w:rsidRPr="003B066F" w:rsidRDefault="00744446" w:rsidP="00744446">
      <w:pPr>
        <w:pStyle w:val="ad"/>
        <w:ind w:left="480" w:firstLine="480"/>
        <w:rPr>
          <w:rFonts w:cs="Times New Roman"/>
          <w:color w:val="000000" w:themeColor="text1"/>
        </w:rPr>
      </w:pPr>
      <w:r w:rsidRPr="003B066F">
        <w:rPr>
          <w:rFonts w:cs="Times New Roman"/>
          <w:color w:val="000000" w:themeColor="text1"/>
        </w:rPr>
        <w:t>經建會統籌各部會推動國土資訊圖資建置作業，已累積豐富核心及基礎成果。為發揮圖資建置效益，經建會國土資訊系統推動小組於</w:t>
      </w:r>
      <w:r w:rsidRPr="003B066F">
        <w:rPr>
          <w:rFonts w:cs="Times New Roman"/>
          <w:color w:val="000000" w:themeColor="text1"/>
        </w:rPr>
        <w:t>98</w:t>
      </w:r>
      <w:r w:rsidRPr="003B066F">
        <w:rPr>
          <w:rFonts w:cs="Times New Roman"/>
          <w:color w:val="000000" w:themeColor="text1"/>
        </w:rPr>
        <w:t>年成立「國家發展規劃應用分組」及「</w:t>
      </w:r>
      <w:r w:rsidRPr="003B066F">
        <w:rPr>
          <w:rFonts w:cs="Times New Roman"/>
          <w:color w:val="000000" w:themeColor="text1"/>
        </w:rPr>
        <w:t>GIS</w:t>
      </w:r>
      <w:r w:rsidRPr="003B066F">
        <w:rPr>
          <w:rFonts w:cs="Times New Roman"/>
          <w:color w:val="000000" w:themeColor="text1"/>
        </w:rPr>
        <w:t>產業應用與企劃分組」，期能強化圖資應用於政府決策及產業發展層面。</w:t>
      </w:r>
    </w:p>
    <w:p w14:paraId="0CCE9189" w14:textId="77777777" w:rsidR="00744446" w:rsidRPr="003B066F" w:rsidRDefault="00744446" w:rsidP="00744446">
      <w:pPr>
        <w:pStyle w:val="ad"/>
        <w:ind w:left="480" w:firstLine="480"/>
        <w:rPr>
          <w:rFonts w:cs="Times New Roman"/>
          <w:color w:val="000000" w:themeColor="text1"/>
        </w:rPr>
      </w:pPr>
      <w:r w:rsidRPr="003B066F">
        <w:rPr>
          <w:rFonts w:cs="Times New Roman"/>
          <w:color w:val="000000" w:themeColor="text1"/>
        </w:rPr>
        <w:t>各機關因業務推動所需，常須蒐集其他不同機關所生產的圖資做為基本底圖或分析資訊。然過去圖資產製單位</w:t>
      </w:r>
      <w:r w:rsidR="00047DA9" w:rsidRPr="003B066F">
        <w:rPr>
          <w:rFonts w:cs="Times New Roman"/>
          <w:color w:val="000000" w:themeColor="text1"/>
        </w:rPr>
        <w:t>發佈</w:t>
      </w:r>
      <w:r w:rsidRPr="003B066F">
        <w:rPr>
          <w:rFonts w:cs="Times New Roman"/>
          <w:color w:val="000000" w:themeColor="text1"/>
        </w:rPr>
        <w:t>圖資時，常因整合不足或預算限制等因素，未能透過網路服務來滿足</w:t>
      </w:r>
      <w:r w:rsidR="00A66C96" w:rsidRPr="003B066F">
        <w:rPr>
          <w:rFonts w:cs="Times New Roman"/>
          <w:color w:val="000000" w:themeColor="text1"/>
        </w:rPr>
        <w:t>其</w:t>
      </w:r>
      <w:r w:rsidRPr="003B066F">
        <w:rPr>
          <w:rFonts w:cs="Times New Roman"/>
          <w:color w:val="000000" w:themeColor="text1"/>
        </w:rPr>
        <w:t>他機關決策支援應用及空間分析的需求</w:t>
      </w:r>
      <w:r w:rsidR="00A66C96" w:rsidRPr="003B066F">
        <w:rPr>
          <w:rFonts w:cs="Times New Roman"/>
          <w:color w:val="000000" w:themeColor="text1"/>
        </w:rPr>
        <w:t>，或者礙於目前圖資產製單位所提供的網路服務，</w:t>
      </w:r>
      <w:r w:rsidR="00613B16" w:rsidRPr="003B066F">
        <w:rPr>
          <w:rFonts w:cs="Times New Roman"/>
          <w:color w:val="000000" w:themeColor="text1"/>
        </w:rPr>
        <w:t>僅能滿足其他機關於圖資整合套疊的業務應用，仍</w:t>
      </w:r>
      <w:r w:rsidR="00A66C96" w:rsidRPr="003B066F">
        <w:rPr>
          <w:rFonts w:cs="Times New Roman"/>
          <w:color w:val="000000" w:themeColor="text1"/>
        </w:rPr>
        <w:t>無法滿足</w:t>
      </w:r>
      <w:r w:rsidR="00613B16" w:rsidRPr="003B066F">
        <w:rPr>
          <w:rFonts w:cs="Times New Roman"/>
          <w:color w:val="000000" w:themeColor="text1"/>
        </w:rPr>
        <w:t>於</w:t>
      </w:r>
      <w:r w:rsidR="00A66C96" w:rsidRPr="003B066F">
        <w:rPr>
          <w:rFonts w:cs="Times New Roman"/>
          <w:color w:val="000000" w:themeColor="text1"/>
        </w:rPr>
        <w:t>決策支援應用及空間分析的</w:t>
      </w:r>
      <w:r w:rsidR="00613B16" w:rsidRPr="003B066F">
        <w:rPr>
          <w:rFonts w:cs="Times New Roman"/>
          <w:color w:val="000000" w:themeColor="text1"/>
        </w:rPr>
        <w:t>進階</w:t>
      </w:r>
      <w:r w:rsidR="00A66C96" w:rsidRPr="003B066F">
        <w:rPr>
          <w:rFonts w:cs="Times New Roman"/>
          <w:color w:val="000000" w:themeColor="text1"/>
        </w:rPr>
        <w:t>需求</w:t>
      </w:r>
      <w:r w:rsidR="00613B16" w:rsidRPr="003B066F">
        <w:rPr>
          <w:rFonts w:cs="Times New Roman"/>
          <w:color w:val="000000" w:themeColor="text1"/>
        </w:rPr>
        <w:t>，故面臨</w:t>
      </w:r>
      <w:r w:rsidRPr="003B066F">
        <w:rPr>
          <w:rFonts w:cs="Times New Roman"/>
          <w:color w:val="000000" w:themeColor="text1"/>
        </w:rPr>
        <w:t>機關間</w:t>
      </w:r>
      <w:r w:rsidR="00613B16" w:rsidRPr="003B066F">
        <w:rPr>
          <w:rFonts w:cs="Times New Roman"/>
          <w:color w:val="000000" w:themeColor="text1"/>
        </w:rPr>
        <w:t>需要申請</w:t>
      </w:r>
      <w:r w:rsidRPr="003B066F">
        <w:rPr>
          <w:rFonts w:cs="Times New Roman"/>
          <w:color w:val="000000" w:themeColor="text1"/>
        </w:rPr>
        <w:t>複製</w:t>
      </w:r>
      <w:r w:rsidR="00613B16" w:rsidRPr="003B066F">
        <w:rPr>
          <w:rFonts w:cs="Times New Roman"/>
          <w:color w:val="000000" w:themeColor="text1"/>
        </w:rPr>
        <w:t>其</w:t>
      </w:r>
      <w:r w:rsidRPr="003B066F">
        <w:rPr>
          <w:rFonts w:cs="Times New Roman"/>
          <w:color w:val="000000" w:themeColor="text1"/>
        </w:rPr>
        <w:t>他機關產製</w:t>
      </w:r>
      <w:r w:rsidR="00613B16" w:rsidRPr="003B066F">
        <w:rPr>
          <w:rFonts w:cs="Times New Roman"/>
          <w:color w:val="000000" w:themeColor="text1"/>
        </w:rPr>
        <w:t>的</w:t>
      </w:r>
      <w:r w:rsidRPr="003B066F">
        <w:rPr>
          <w:rFonts w:cs="Times New Roman"/>
          <w:color w:val="000000" w:themeColor="text1"/>
        </w:rPr>
        <w:t>實體圖資，再個別於</w:t>
      </w:r>
      <w:r w:rsidR="00C36816" w:rsidRPr="003B066F">
        <w:rPr>
          <w:rFonts w:cs="Times New Roman"/>
          <w:color w:val="000000" w:themeColor="text1"/>
        </w:rPr>
        <w:t>各機關</w:t>
      </w:r>
      <w:r w:rsidRPr="003B066F">
        <w:rPr>
          <w:rFonts w:cs="Times New Roman"/>
          <w:color w:val="000000" w:themeColor="text1"/>
        </w:rPr>
        <w:t>內部資料庫系統中重複著相同的圖資處理、校正及更新作業之情形普遍存在，長久以來實耗費行政機關人力、預算及資源。</w:t>
      </w:r>
    </w:p>
    <w:p w14:paraId="0CCE918A" w14:textId="77777777" w:rsidR="00C36816" w:rsidRPr="003B066F" w:rsidRDefault="003A3DAE" w:rsidP="00744446">
      <w:pPr>
        <w:pStyle w:val="ad"/>
        <w:ind w:left="480" w:firstLine="480"/>
        <w:rPr>
          <w:rFonts w:cs="Times New Roman"/>
          <w:color w:val="000000" w:themeColor="text1"/>
        </w:rPr>
      </w:pPr>
      <w:r w:rsidRPr="003B066F">
        <w:rPr>
          <w:rFonts w:cs="Times New Roman"/>
          <w:color w:val="000000" w:themeColor="text1"/>
        </w:rPr>
        <w:t>本計畫</w:t>
      </w:r>
      <w:r w:rsidR="00744446" w:rsidRPr="003B066F">
        <w:rPr>
          <w:rFonts w:cs="Times New Roman"/>
          <w:color w:val="000000" w:themeColor="text1"/>
        </w:rPr>
        <w:t>期望能藉由跨部會圖資交叉應用案例</w:t>
      </w:r>
      <w:r w:rsidR="00C36816" w:rsidRPr="003B066F">
        <w:rPr>
          <w:rFonts w:cs="Times New Roman"/>
          <w:color w:val="000000" w:themeColor="text1"/>
        </w:rPr>
        <w:t>示範作業</w:t>
      </w:r>
      <w:r w:rsidR="00744446" w:rsidRPr="003B066F">
        <w:rPr>
          <w:rFonts w:cs="Times New Roman"/>
          <w:color w:val="000000" w:themeColor="text1"/>
        </w:rPr>
        <w:t>，規劃網路服務、應用程式介面（</w:t>
      </w:r>
      <w:r w:rsidR="00744446" w:rsidRPr="003B066F">
        <w:rPr>
          <w:rFonts w:cs="Times New Roman"/>
          <w:color w:val="000000" w:themeColor="text1"/>
        </w:rPr>
        <w:t>API</w:t>
      </w:r>
      <w:r w:rsidR="00744446" w:rsidRPr="003B066F">
        <w:rPr>
          <w:rFonts w:cs="Times New Roman"/>
          <w:color w:val="000000" w:themeColor="text1"/>
        </w:rPr>
        <w:t>）或其他可行方式</w:t>
      </w:r>
      <w:r w:rsidR="00C36816" w:rsidRPr="003B066F">
        <w:rPr>
          <w:rFonts w:cs="Times New Roman"/>
          <w:color w:val="000000" w:themeColor="text1"/>
        </w:rPr>
        <w:t>；</w:t>
      </w:r>
      <w:r w:rsidR="00744446" w:rsidRPr="003B066F">
        <w:rPr>
          <w:rFonts w:cs="Times New Roman"/>
          <w:color w:val="000000" w:themeColor="text1"/>
        </w:rPr>
        <w:t>藉由</w:t>
      </w:r>
      <w:r w:rsidR="00C36816" w:rsidRPr="003B066F">
        <w:rPr>
          <w:rFonts w:cs="Times New Roman"/>
          <w:color w:val="000000" w:themeColor="text1"/>
        </w:rPr>
        <w:t>應用案例</w:t>
      </w:r>
      <w:r w:rsidR="00744446" w:rsidRPr="003B066F">
        <w:rPr>
          <w:rFonts w:cs="Times New Roman"/>
          <w:color w:val="000000" w:themeColor="text1"/>
        </w:rPr>
        <w:t>實</w:t>
      </w:r>
      <w:r w:rsidR="00C36816" w:rsidRPr="003B066F">
        <w:rPr>
          <w:rFonts w:cs="Times New Roman"/>
          <w:color w:val="000000" w:themeColor="text1"/>
        </w:rPr>
        <w:t>際</w:t>
      </w:r>
      <w:r w:rsidR="00744446" w:rsidRPr="003B066F">
        <w:rPr>
          <w:rFonts w:cs="Times New Roman"/>
          <w:color w:val="000000" w:themeColor="text1"/>
        </w:rPr>
        <w:t>操作，</w:t>
      </w:r>
      <w:r w:rsidR="00C36816" w:rsidRPr="003B066F">
        <w:rPr>
          <w:rFonts w:cs="Times New Roman"/>
          <w:color w:val="000000" w:themeColor="text1"/>
        </w:rPr>
        <w:t>達到</w:t>
      </w:r>
      <w:r w:rsidR="00744446" w:rsidRPr="003B066F">
        <w:rPr>
          <w:rFonts w:cs="Times New Roman"/>
          <w:color w:val="000000" w:themeColor="text1"/>
        </w:rPr>
        <w:t>橫向整合不同機關</w:t>
      </w:r>
      <w:r w:rsidR="00047DA9" w:rsidRPr="003B066F">
        <w:rPr>
          <w:rFonts w:cs="Times New Roman"/>
          <w:color w:val="000000" w:themeColor="text1"/>
        </w:rPr>
        <w:t>發佈</w:t>
      </w:r>
      <w:r w:rsidR="00744446" w:rsidRPr="003B066F">
        <w:rPr>
          <w:rFonts w:cs="Times New Roman"/>
          <w:color w:val="000000" w:themeColor="text1"/>
        </w:rPr>
        <w:t>圖資</w:t>
      </w:r>
      <w:r w:rsidR="00C36816" w:rsidRPr="003B066F">
        <w:rPr>
          <w:rFonts w:cs="Times New Roman"/>
          <w:color w:val="000000" w:themeColor="text1"/>
        </w:rPr>
        <w:t>目的</w:t>
      </w:r>
      <w:r w:rsidR="00744446" w:rsidRPr="003B066F">
        <w:rPr>
          <w:rFonts w:cs="Times New Roman"/>
          <w:color w:val="000000" w:themeColor="text1"/>
        </w:rPr>
        <w:t>，</w:t>
      </w:r>
      <w:r w:rsidR="00C36816" w:rsidRPr="003B066F">
        <w:rPr>
          <w:rFonts w:cs="Times New Roman"/>
          <w:color w:val="000000" w:themeColor="text1"/>
        </w:rPr>
        <w:t>落實能</w:t>
      </w:r>
      <w:r w:rsidR="00744446" w:rsidRPr="003B066F">
        <w:rPr>
          <w:rFonts w:cs="Times New Roman"/>
          <w:color w:val="000000" w:themeColor="text1"/>
        </w:rPr>
        <w:t>以網路服務模式發展國土資訊</w:t>
      </w:r>
      <w:r w:rsidR="00C36816" w:rsidRPr="003B066F">
        <w:rPr>
          <w:rFonts w:cs="Times New Roman"/>
          <w:color w:val="000000" w:themeColor="text1"/>
        </w:rPr>
        <w:t>進階的空間決策支援業務</w:t>
      </w:r>
      <w:r w:rsidR="00744446" w:rsidRPr="003B066F">
        <w:rPr>
          <w:rFonts w:cs="Times New Roman"/>
          <w:color w:val="000000" w:themeColor="text1"/>
        </w:rPr>
        <w:t>應用。</w:t>
      </w:r>
    </w:p>
    <w:p w14:paraId="0CCE918B" w14:textId="77777777" w:rsidR="0016110C" w:rsidRPr="003B066F" w:rsidRDefault="003A3DAE" w:rsidP="00744446">
      <w:pPr>
        <w:pStyle w:val="ad"/>
        <w:ind w:left="480" w:firstLine="480"/>
        <w:rPr>
          <w:rFonts w:cs="Times New Roman"/>
          <w:color w:val="000000" w:themeColor="text1"/>
        </w:rPr>
      </w:pPr>
      <w:r w:rsidRPr="003B066F">
        <w:rPr>
          <w:rFonts w:cs="Times New Roman"/>
          <w:color w:val="000000" w:themeColor="text1"/>
        </w:rPr>
        <w:t>本計畫</w:t>
      </w:r>
      <w:r w:rsidR="00C36816" w:rsidRPr="003B066F">
        <w:rPr>
          <w:rFonts w:cs="Times New Roman"/>
          <w:color w:val="000000" w:themeColor="text1"/>
        </w:rPr>
        <w:t>係屬實驗型計畫，將以發展</w:t>
      </w:r>
      <w:r w:rsidR="005D254C" w:rsidRPr="003B066F">
        <w:rPr>
          <w:rFonts w:cs="Times New Roman"/>
          <w:color w:val="000000" w:themeColor="text1"/>
        </w:rPr>
        <w:t>環境敏感地區模組</w:t>
      </w:r>
      <w:r w:rsidR="005D254C" w:rsidRPr="003B066F">
        <w:rPr>
          <w:rFonts w:cs="Times New Roman"/>
          <w:color w:val="000000" w:themeColor="text1"/>
        </w:rPr>
        <w:t>API</w:t>
      </w:r>
      <w:r w:rsidR="00C36816" w:rsidRPr="003B066F">
        <w:rPr>
          <w:rFonts w:cs="Times New Roman"/>
          <w:color w:val="000000" w:themeColor="text1"/>
        </w:rPr>
        <w:t>為範例，促成跨部會圖資交叉應用之決策支援應用，並且藉此</w:t>
      </w:r>
      <w:r w:rsidR="00744446" w:rsidRPr="003B066F">
        <w:rPr>
          <w:rFonts w:cs="Times New Roman"/>
          <w:color w:val="000000" w:themeColor="text1"/>
        </w:rPr>
        <w:t>強化經建會國家發展分組平台的功能，</w:t>
      </w:r>
      <w:r w:rsidR="00C36816" w:rsidRPr="003B066F">
        <w:rPr>
          <w:rFonts w:cs="Times New Roman"/>
          <w:color w:val="000000" w:themeColor="text1"/>
        </w:rPr>
        <w:t>同時</w:t>
      </w:r>
      <w:r w:rsidR="00476222" w:rsidRPr="003B066F">
        <w:rPr>
          <w:rFonts w:cs="Times New Roman"/>
          <w:color w:val="000000" w:themeColor="text1"/>
        </w:rPr>
        <w:t>針對</w:t>
      </w:r>
      <w:r w:rsidRPr="003B066F">
        <w:rPr>
          <w:rFonts w:cs="Times New Roman"/>
          <w:color w:val="000000" w:themeColor="text1"/>
        </w:rPr>
        <w:t>本計畫</w:t>
      </w:r>
      <w:r w:rsidR="00476222" w:rsidRPr="003B066F">
        <w:rPr>
          <w:rFonts w:cs="Times New Roman"/>
          <w:color w:val="000000" w:themeColor="text1"/>
        </w:rPr>
        <w:t>實作過程的經驗，提出跨部會圖資網路應用發展及相關機關行政流程改善建議，以</w:t>
      </w:r>
      <w:r w:rsidR="00744446" w:rsidRPr="003B066F">
        <w:rPr>
          <w:rFonts w:cs="Times New Roman"/>
          <w:color w:val="000000" w:themeColor="text1"/>
        </w:rPr>
        <w:t>做為後續推動資料標準、開放資料及訂定服務水準協議的依據</w:t>
      </w:r>
      <w:r w:rsidR="007F1889" w:rsidRPr="003B066F">
        <w:rPr>
          <w:rFonts w:cs="Times New Roman"/>
          <w:color w:val="000000" w:themeColor="text1"/>
        </w:rPr>
        <w:t>。</w:t>
      </w:r>
    </w:p>
    <w:p w14:paraId="0CCE918C" w14:textId="77777777" w:rsidR="00E41503" w:rsidRPr="003B066F" w:rsidRDefault="005D7F56" w:rsidP="00A05816">
      <w:pPr>
        <w:pStyle w:val="2"/>
      </w:pPr>
      <w:bookmarkStart w:id="8" w:name="_Toc358875900"/>
      <w:bookmarkStart w:id="9" w:name="_Toc362616537"/>
      <w:bookmarkStart w:id="10" w:name="_Toc364777656"/>
      <w:bookmarkStart w:id="11" w:name="_Toc380585443"/>
      <w:r w:rsidRPr="003B066F">
        <w:t>工作項目</w:t>
      </w:r>
      <w:bookmarkEnd w:id="8"/>
      <w:bookmarkEnd w:id="9"/>
      <w:bookmarkEnd w:id="10"/>
      <w:bookmarkEnd w:id="11"/>
    </w:p>
    <w:p w14:paraId="0CCE918D" w14:textId="77777777" w:rsidR="00526C35" w:rsidRPr="003B066F" w:rsidRDefault="003A3DAE" w:rsidP="00526C35">
      <w:pPr>
        <w:pStyle w:val="ad"/>
        <w:ind w:left="480" w:firstLine="480"/>
        <w:rPr>
          <w:rFonts w:cs="Times New Roman"/>
          <w:color w:val="000000" w:themeColor="text1"/>
        </w:rPr>
      </w:pPr>
      <w:r w:rsidRPr="003B066F">
        <w:rPr>
          <w:rFonts w:cs="Times New Roman"/>
          <w:color w:val="000000" w:themeColor="text1"/>
        </w:rPr>
        <w:t>本計畫</w:t>
      </w:r>
      <w:r w:rsidR="00526C35" w:rsidRPr="003B066F">
        <w:rPr>
          <w:rFonts w:cs="Times New Roman"/>
          <w:color w:val="000000" w:themeColor="text1"/>
        </w:rPr>
        <w:t>以經建會國家發展分組平台國家發展規劃應用分組空間圖台</w:t>
      </w:r>
      <w:r w:rsidR="00526C35" w:rsidRPr="003B066F">
        <w:rPr>
          <w:rFonts w:cs="Times New Roman"/>
          <w:color w:val="000000" w:themeColor="text1"/>
        </w:rPr>
        <w:lastRenderedPageBreak/>
        <w:t>（</w:t>
      </w:r>
      <w:r w:rsidR="00526C35" w:rsidRPr="003B066F">
        <w:rPr>
          <w:rFonts w:cs="Times New Roman"/>
          <w:color w:val="000000" w:themeColor="text1"/>
        </w:rPr>
        <w:t>http://ngis.nat.gov.tw/</w:t>
      </w:r>
      <w:r w:rsidR="00526C35" w:rsidRPr="003B066F">
        <w:rPr>
          <w:rFonts w:cs="Times New Roman"/>
          <w:color w:val="000000" w:themeColor="text1"/>
        </w:rPr>
        <w:t>）為作業環境，開發應用模組，需完成以下工作項目：</w:t>
      </w:r>
    </w:p>
    <w:p w14:paraId="0CCE918E" w14:textId="77777777" w:rsidR="00526C35" w:rsidRPr="003B066F" w:rsidRDefault="00526C35" w:rsidP="00526C35">
      <w:pPr>
        <w:pStyle w:val="4"/>
        <w:spacing w:before="180" w:after="180"/>
        <w:rPr>
          <w:rFonts w:cs="Times New Roman"/>
          <w:color w:val="000000" w:themeColor="text1"/>
        </w:rPr>
      </w:pPr>
      <w:r w:rsidRPr="003B066F">
        <w:rPr>
          <w:rFonts w:cs="Times New Roman"/>
          <w:color w:val="000000" w:themeColor="text1"/>
        </w:rPr>
        <w:t>訂定</w:t>
      </w:r>
      <w:r w:rsidR="003A3DAE" w:rsidRPr="003B066F">
        <w:rPr>
          <w:rFonts w:cs="Times New Roman"/>
          <w:color w:val="000000" w:themeColor="text1"/>
        </w:rPr>
        <w:t>本計畫</w:t>
      </w:r>
      <w:r w:rsidRPr="003B066F">
        <w:rPr>
          <w:rFonts w:cs="Times New Roman"/>
          <w:color w:val="000000" w:themeColor="text1"/>
        </w:rPr>
        <w:t>相關圖資應用程式介面（</w:t>
      </w:r>
      <w:r w:rsidRPr="003B066F">
        <w:rPr>
          <w:rFonts w:cs="Times New Roman"/>
          <w:color w:val="000000" w:themeColor="text1"/>
        </w:rPr>
        <w:t>API</w:t>
      </w:r>
      <w:r w:rsidRPr="003B066F">
        <w:rPr>
          <w:rFonts w:cs="Times New Roman"/>
          <w:color w:val="000000" w:themeColor="text1"/>
        </w:rPr>
        <w:t>）規格及說明文件。</w:t>
      </w:r>
    </w:p>
    <w:p w14:paraId="0CCE918F" w14:textId="77777777" w:rsidR="00526C35" w:rsidRPr="003B066F" w:rsidRDefault="00526C35" w:rsidP="00526C35">
      <w:pPr>
        <w:pStyle w:val="4"/>
        <w:spacing w:before="180" w:after="180"/>
        <w:rPr>
          <w:rFonts w:cs="Times New Roman"/>
          <w:color w:val="000000" w:themeColor="text1"/>
        </w:rPr>
      </w:pPr>
      <w:r w:rsidRPr="003B066F">
        <w:rPr>
          <w:rFonts w:cs="Times New Roman"/>
          <w:color w:val="000000" w:themeColor="text1"/>
        </w:rPr>
        <w:t>分析環境敏感地區圖資特性（包括圖形種類、屬性、更新方式或周期等）至少</w:t>
      </w:r>
      <w:r w:rsidRPr="003B066F">
        <w:rPr>
          <w:rFonts w:cs="Times New Roman"/>
          <w:color w:val="000000" w:themeColor="text1"/>
        </w:rPr>
        <w:t>20</w:t>
      </w:r>
      <w:r w:rsidRPr="003B066F">
        <w:rPr>
          <w:rFonts w:cs="Times New Roman"/>
          <w:color w:val="000000" w:themeColor="text1"/>
        </w:rPr>
        <w:t>項，協助圖資產製</w:t>
      </w:r>
      <w:r w:rsidRPr="003B066F">
        <w:rPr>
          <w:rFonts w:cs="Times New Roman"/>
          <w:color w:val="000000" w:themeColor="text1"/>
        </w:rPr>
        <w:t>/</w:t>
      </w:r>
      <w:r w:rsidRPr="003B066F">
        <w:rPr>
          <w:rFonts w:cs="Times New Roman"/>
          <w:color w:val="000000" w:themeColor="text1"/>
        </w:rPr>
        <w:t>主管機關依公開資料（</w:t>
      </w:r>
      <w:r w:rsidRPr="003B066F">
        <w:rPr>
          <w:rFonts w:cs="Times New Roman"/>
          <w:color w:val="000000" w:themeColor="text1"/>
        </w:rPr>
        <w:t>open data</w:t>
      </w:r>
      <w:r w:rsidRPr="003B066F">
        <w:rPr>
          <w:rFonts w:cs="Times New Roman"/>
          <w:color w:val="000000" w:themeColor="text1"/>
        </w:rPr>
        <w:t>）原則</w:t>
      </w:r>
      <w:r w:rsidR="00047DA9" w:rsidRPr="003B066F">
        <w:rPr>
          <w:rFonts w:cs="Times New Roman"/>
          <w:color w:val="000000" w:themeColor="text1"/>
        </w:rPr>
        <w:t>發佈</w:t>
      </w:r>
      <w:r w:rsidRPr="003B066F">
        <w:rPr>
          <w:rFonts w:cs="Times New Roman"/>
          <w:color w:val="000000" w:themeColor="text1"/>
        </w:rPr>
        <w:t>個別詮釋資料</w:t>
      </w:r>
      <w:r w:rsidRPr="003B066F">
        <w:rPr>
          <w:rFonts w:cs="Times New Roman"/>
          <w:color w:val="000000" w:themeColor="text1"/>
        </w:rPr>
        <w:t>(metadata)</w:t>
      </w:r>
      <w:r w:rsidRPr="003B066F">
        <w:rPr>
          <w:rFonts w:cs="Times New Roman"/>
          <w:color w:val="000000" w:themeColor="text1"/>
        </w:rPr>
        <w:t>於國土資訊圖資服務平台（</w:t>
      </w:r>
      <w:r w:rsidRPr="003B066F">
        <w:rPr>
          <w:rFonts w:cs="Times New Roman"/>
          <w:color w:val="000000" w:themeColor="text1"/>
        </w:rPr>
        <w:t>http://tgos.nat.gov.tw/</w:t>
      </w:r>
      <w:r w:rsidRPr="003B066F">
        <w:rPr>
          <w:rFonts w:eastAsia="MS Mincho" w:cs="Times New Roman"/>
          <w:color w:val="000000" w:themeColor="text1"/>
        </w:rPr>
        <w:t>‎</w:t>
      </w:r>
      <w:r w:rsidRPr="003B066F">
        <w:rPr>
          <w:rFonts w:cs="Times New Roman"/>
          <w:color w:val="000000" w:themeColor="text1"/>
        </w:rPr>
        <w:t>），及</w:t>
      </w:r>
      <w:r w:rsidR="00047DA9" w:rsidRPr="003B066F">
        <w:rPr>
          <w:rFonts w:cs="Times New Roman"/>
          <w:color w:val="000000" w:themeColor="text1"/>
        </w:rPr>
        <w:t>發佈</w:t>
      </w:r>
      <w:r w:rsidRPr="003B066F">
        <w:rPr>
          <w:rFonts w:cs="Times New Roman"/>
          <w:color w:val="000000" w:themeColor="text1"/>
        </w:rPr>
        <w:t>圖資</w:t>
      </w:r>
      <w:r w:rsidRPr="003B066F">
        <w:rPr>
          <w:rFonts w:cs="Times New Roman"/>
          <w:color w:val="000000" w:themeColor="text1"/>
        </w:rPr>
        <w:t>API</w:t>
      </w:r>
      <w:r w:rsidRPr="003B066F">
        <w:rPr>
          <w:rFonts w:cs="Times New Roman"/>
          <w:color w:val="000000" w:themeColor="text1"/>
        </w:rPr>
        <w:t>或依</w:t>
      </w:r>
      <w:r w:rsidR="003A3DAE" w:rsidRPr="003B066F">
        <w:rPr>
          <w:rFonts w:cs="Times New Roman"/>
          <w:color w:val="000000" w:themeColor="text1"/>
        </w:rPr>
        <w:t>本計畫</w:t>
      </w:r>
      <w:r w:rsidRPr="003B066F">
        <w:rPr>
          <w:rFonts w:cs="Times New Roman"/>
          <w:color w:val="000000" w:themeColor="text1"/>
        </w:rPr>
        <w:t>需求上傳實體圖資至租用雲端機房或</w:t>
      </w:r>
      <w:r w:rsidRPr="003B066F">
        <w:rPr>
          <w:rFonts w:cs="Times New Roman"/>
          <w:color w:val="000000" w:themeColor="text1"/>
        </w:rPr>
        <w:t>TGOS Cloud</w:t>
      </w:r>
      <w:r w:rsidRPr="003B066F">
        <w:rPr>
          <w:rFonts w:cs="Times New Roman"/>
          <w:color w:val="000000" w:themeColor="text1"/>
        </w:rPr>
        <w:t>（需評估不同設備網路服務效率後建議適宜方式），有關項目、</w:t>
      </w:r>
      <w:r w:rsidR="00047DA9" w:rsidRPr="003B066F">
        <w:rPr>
          <w:rFonts w:cs="Times New Roman"/>
          <w:color w:val="000000" w:themeColor="text1"/>
        </w:rPr>
        <w:t>發佈</w:t>
      </w:r>
      <w:r w:rsidRPr="003B066F">
        <w:rPr>
          <w:rFonts w:cs="Times New Roman"/>
          <w:color w:val="000000" w:themeColor="text1"/>
        </w:rPr>
        <w:t>方式及</w:t>
      </w:r>
      <w:r w:rsidR="00047DA9" w:rsidRPr="003B066F">
        <w:rPr>
          <w:rFonts w:cs="Times New Roman"/>
          <w:color w:val="000000" w:themeColor="text1"/>
        </w:rPr>
        <w:t>發佈</w:t>
      </w:r>
      <w:r w:rsidRPr="003B066F">
        <w:rPr>
          <w:rFonts w:cs="Times New Roman"/>
          <w:color w:val="000000" w:themeColor="text1"/>
        </w:rPr>
        <w:t>位址等將提出建議並經貴會同意。</w:t>
      </w:r>
    </w:p>
    <w:p w14:paraId="0CCE9190" w14:textId="77777777" w:rsidR="00526C35" w:rsidRPr="003B066F" w:rsidRDefault="00526C35" w:rsidP="00526C35">
      <w:pPr>
        <w:pStyle w:val="4"/>
        <w:spacing w:before="180" w:after="180"/>
        <w:rPr>
          <w:rFonts w:cs="Times New Roman"/>
          <w:color w:val="000000" w:themeColor="text1"/>
        </w:rPr>
      </w:pPr>
      <w:r w:rsidRPr="003B066F">
        <w:rPr>
          <w:rFonts w:cs="Times New Roman"/>
          <w:color w:val="000000" w:themeColor="text1"/>
        </w:rPr>
        <w:t>以經建會國家發展分組平台國家發展規劃應用分組空間圖台（</w:t>
      </w:r>
      <w:r w:rsidRPr="003B066F">
        <w:rPr>
          <w:rFonts w:cs="Times New Roman"/>
          <w:color w:val="000000" w:themeColor="text1"/>
        </w:rPr>
        <w:t>http://ngis.nat.gov.tw/</w:t>
      </w:r>
      <w:r w:rsidRPr="003B066F">
        <w:rPr>
          <w:rFonts w:cs="Times New Roman"/>
          <w:color w:val="000000" w:themeColor="text1"/>
        </w:rPr>
        <w:t>）為作業環境，開發可介接前項各部會</w:t>
      </w:r>
      <w:r w:rsidR="00047DA9" w:rsidRPr="003B066F">
        <w:rPr>
          <w:rFonts w:cs="Times New Roman"/>
          <w:color w:val="000000" w:themeColor="text1"/>
        </w:rPr>
        <w:t>發佈</w:t>
      </w:r>
      <w:r w:rsidRPr="003B066F">
        <w:rPr>
          <w:rFonts w:cs="Times New Roman"/>
          <w:color w:val="000000" w:themeColor="text1"/>
        </w:rPr>
        <w:t>圖資之環境敏感地區查詢模組，功能需至少包括以地籍地號查詢環境敏感區及以環域分析選取特定地號一定範圍內環境敏感地區。</w:t>
      </w:r>
    </w:p>
    <w:p w14:paraId="0CCE9191" w14:textId="77777777" w:rsidR="00526C35" w:rsidRPr="003B066F" w:rsidRDefault="00047DA9" w:rsidP="00526C35">
      <w:pPr>
        <w:pStyle w:val="4"/>
        <w:spacing w:before="180" w:after="180"/>
        <w:rPr>
          <w:rFonts w:cs="Times New Roman"/>
          <w:color w:val="000000" w:themeColor="text1"/>
        </w:rPr>
      </w:pPr>
      <w:r w:rsidRPr="003B066F">
        <w:rPr>
          <w:rFonts w:cs="Times New Roman"/>
          <w:color w:val="000000" w:themeColor="text1"/>
        </w:rPr>
        <w:t>發佈</w:t>
      </w:r>
      <w:r w:rsidR="00526C35" w:rsidRPr="003B066F">
        <w:rPr>
          <w:rFonts w:cs="Times New Roman"/>
          <w:color w:val="000000" w:themeColor="text1"/>
        </w:rPr>
        <w:t>環境敏感地區模組</w:t>
      </w:r>
      <w:r w:rsidR="00526C35" w:rsidRPr="003B066F">
        <w:rPr>
          <w:rFonts w:cs="Times New Roman"/>
          <w:color w:val="000000" w:themeColor="text1"/>
        </w:rPr>
        <w:t>API</w:t>
      </w:r>
      <w:r w:rsidR="00526C35" w:rsidRPr="003B066F">
        <w:rPr>
          <w:rFonts w:cs="Times New Roman"/>
          <w:color w:val="000000" w:themeColor="text1"/>
        </w:rPr>
        <w:t>，協助業務相關單位（至少</w:t>
      </w:r>
      <w:r w:rsidR="00526C35" w:rsidRPr="003B066F">
        <w:rPr>
          <w:rFonts w:cs="Times New Roman"/>
          <w:color w:val="000000" w:themeColor="text1"/>
        </w:rPr>
        <w:t>1</w:t>
      </w:r>
      <w:r w:rsidR="00526C35" w:rsidRPr="003B066F">
        <w:rPr>
          <w:rFonts w:cs="Times New Roman"/>
          <w:color w:val="000000" w:themeColor="text1"/>
        </w:rPr>
        <w:t>個）開發</w:t>
      </w:r>
      <w:r w:rsidR="00526C35" w:rsidRPr="003B066F">
        <w:rPr>
          <w:rFonts w:cs="Times New Roman"/>
          <w:color w:val="000000" w:themeColor="text1"/>
        </w:rPr>
        <w:t>AP</w:t>
      </w:r>
      <w:r w:rsidR="00526C35" w:rsidRPr="003B066F">
        <w:rPr>
          <w:rFonts w:cs="Times New Roman"/>
          <w:color w:val="000000" w:themeColor="text1"/>
        </w:rPr>
        <w:t>介接使用，以驗證可行性。</w:t>
      </w:r>
    </w:p>
    <w:p w14:paraId="0CCE9192" w14:textId="77777777" w:rsidR="00526C35" w:rsidRPr="003B066F" w:rsidRDefault="003A3DAE" w:rsidP="00526C35">
      <w:pPr>
        <w:pStyle w:val="4"/>
        <w:spacing w:before="180" w:after="180"/>
        <w:rPr>
          <w:rFonts w:cs="Times New Roman"/>
          <w:color w:val="000000" w:themeColor="text1"/>
        </w:rPr>
      </w:pPr>
      <w:r w:rsidRPr="003B066F">
        <w:rPr>
          <w:rFonts w:cs="Times New Roman"/>
          <w:color w:val="000000" w:themeColor="text1"/>
        </w:rPr>
        <w:t>本計畫</w:t>
      </w:r>
      <w:r w:rsidR="00526C35" w:rsidRPr="003B066F">
        <w:rPr>
          <w:rFonts w:cs="Times New Roman"/>
          <w:color w:val="000000" w:themeColor="text1"/>
        </w:rPr>
        <w:t>係屬實驗型計畫，結案時需針對</w:t>
      </w:r>
      <w:r w:rsidRPr="003B066F">
        <w:rPr>
          <w:rFonts w:cs="Times New Roman"/>
          <w:color w:val="000000" w:themeColor="text1"/>
        </w:rPr>
        <w:t>本計畫</w:t>
      </w:r>
      <w:r w:rsidR="00526C35" w:rsidRPr="003B066F">
        <w:rPr>
          <w:rFonts w:cs="Times New Roman"/>
          <w:color w:val="000000" w:themeColor="text1"/>
        </w:rPr>
        <w:t>環境敏感地區圖資網路應用及相關機關行政流程改善提出建議（至少包括內政部營建署、內政部資訊中心及圖資產製</w:t>
      </w:r>
      <w:r w:rsidR="00526C35" w:rsidRPr="003B066F">
        <w:rPr>
          <w:rFonts w:cs="Times New Roman"/>
          <w:color w:val="000000" w:themeColor="text1"/>
        </w:rPr>
        <w:t>/</w:t>
      </w:r>
      <w:r w:rsidR="00526C35" w:rsidRPr="003B066F">
        <w:rPr>
          <w:rFonts w:cs="Times New Roman"/>
          <w:color w:val="000000" w:themeColor="text1"/>
        </w:rPr>
        <w:t>主管機關），並研提未來發展圖資網路應用發展建議報告。計畫期間需協助貴會研提</w:t>
      </w:r>
      <w:r w:rsidRPr="003B066F">
        <w:rPr>
          <w:rFonts w:cs="Times New Roman"/>
          <w:color w:val="000000" w:themeColor="text1"/>
        </w:rPr>
        <w:t>本計畫</w:t>
      </w:r>
      <w:r w:rsidR="00526C35" w:rsidRPr="003B066F">
        <w:rPr>
          <w:rFonts w:cs="Times New Roman"/>
          <w:color w:val="000000" w:themeColor="text1"/>
        </w:rPr>
        <w:t>相關政策說明及推廣文件。</w:t>
      </w:r>
    </w:p>
    <w:p w14:paraId="0CCE9193" w14:textId="77777777" w:rsidR="00526C35" w:rsidRPr="003B066F" w:rsidRDefault="00526C35" w:rsidP="00526C35">
      <w:pPr>
        <w:pStyle w:val="4"/>
        <w:spacing w:before="180" w:after="180"/>
        <w:rPr>
          <w:rFonts w:cs="Times New Roman"/>
          <w:color w:val="000000" w:themeColor="text1"/>
        </w:rPr>
      </w:pPr>
      <w:r w:rsidRPr="003B066F">
        <w:rPr>
          <w:rFonts w:cs="Times New Roman"/>
          <w:color w:val="000000" w:themeColor="text1"/>
        </w:rPr>
        <w:t>執行過程若需跨部會行政協調時，本團隊提出建議，由</w:t>
      </w:r>
      <w:r w:rsidR="00E44CDF" w:rsidRPr="003B066F">
        <w:rPr>
          <w:rFonts w:cs="Times New Roman"/>
          <w:color w:val="000000" w:themeColor="text1"/>
        </w:rPr>
        <w:t xml:space="preserve"> </w:t>
      </w:r>
      <w:r w:rsidRPr="003B066F">
        <w:rPr>
          <w:rFonts w:cs="Times New Roman"/>
          <w:color w:val="000000" w:themeColor="text1"/>
        </w:rPr>
        <w:t>貴會邀集相關機關研商或發文處理。</w:t>
      </w:r>
    </w:p>
    <w:p w14:paraId="0CCE9194" w14:textId="77777777" w:rsidR="00E41503" w:rsidRPr="003B066F" w:rsidRDefault="00E41503" w:rsidP="00A05816">
      <w:pPr>
        <w:pStyle w:val="2"/>
      </w:pPr>
      <w:bookmarkStart w:id="12" w:name="_Toc358875901"/>
      <w:bookmarkStart w:id="13" w:name="_Toc362616538"/>
      <w:bookmarkStart w:id="14" w:name="_Toc364777657"/>
      <w:bookmarkStart w:id="15" w:name="_Toc380585444"/>
      <w:r w:rsidRPr="003B066F">
        <w:t>計畫預期效益</w:t>
      </w:r>
      <w:bookmarkEnd w:id="12"/>
      <w:bookmarkEnd w:id="13"/>
      <w:bookmarkEnd w:id="14"/>
      <w:bookmarkEnd w:id="15"/>
    </w:p>
    <w:p w14:paraId="0CCE9195" w14:textId="77777777" w:rsidR="00526C35" w:rsidRPr="003B066F" w:rsidRDefault="003A3DAE" w:rsidP="00526C35">
      <w:pPr>
        <w:pStyle w:val="ad"/>
        <w:ind w:left="480" w:firstLine="480"/>
        <w:rPr>
          <w:rFonts w:cs="Times New Roman"/>
          <w:color w:val="000000" w:themeColor="text1"/>
        </w:rPr>
      </w:pPr>
      <w:r w:rsidRPr="003B066F">
        <w:rPr>
          <w:rFonts w:cs="Times New Roman"/>
          <w:color w:val="000000" w:themeColor="text1"/>
        </w:rPr>
        <w:t>本計畫</w:t>
      </w:r>
      <w:r w:rsidR="009F6B32" w:rsidRPr="003B066F">
        <w:rPr>
          <w:rFonts w:cs="Times New Roman"/>
          <w:color w:val="000000" w:themeColor="text1"/>
        </w:rPr>
        <w:t>以「環境敏感地區」圖資（現已完成數化者）為範疇，以網路服務為目標進行試辦，進行環境敏感地區模組</w:t>
      </w:r>
      <w:r w:rsidR="009F6B32" w:rsidRPr="003B066F">
        <w:rPr>
          <w:rFonts w:cs="Times New Roman"/>
          <w:color w:val="000000" w:themeColor="text1"/>
        </w:rPr>
        <w:t>API</w:t>
      </w:r>
      <w:r w:rsidR="009F6B32" w:rsidRPr="003B066F">
        <w:rPr>
          <w:rFonts w:cs="Times New Roman"/>
          <w:color w:val="000000" w:themeColor="text1"/>
        </w:rPr>
        <w:t>示範作業，期透過</w:t>
      </w:r>
      <w:r w:rsidRPr="003B066F">
        <w:rPr>
          <w:rFonts w:cs="Times New Roman"/>
          <w:color w:val="000000" w:themeColor="text1"/>
        </w:rPr>
        <w:t>本計畫</w:t>
      </w:r>
      <w:r w:rsidR="009F6B32" w:rsidRPr="003B066F">
        <w:rPr>
          <w:rFonts w:cs="Times New Roman"/>
          <w:color w:val="000000" w:themeColor="text1"/>
        </w:rPr>
        <w:t>操作過程建立跨部會圖資加值應用作業方式及流程典範，以為達成跨部會資料整合及交叉決策支援應用目的。故</w:t>
      </w:r>
      <w:r w:rsidRPr="003B066F">
        <w:rPr>
          <w:rFonts w:cs="Times New Roman"/>
          <w:color w:val="000000" w:themeColor="text1"/>
        </w:rPr>
        <w:t>本計畫</w:t>
      </w:r>
      <w:r w:rsidR="009F6B32" w:rsidRPr="003B066F">
        <w:rPr>
          <w:rFonts w:cs="Times New Roman"/>
          <w:color w:val="000000" w:themeColor="text1"/>
        </w:rPr>
        <w:t>預期執行效益包含：</w:t>
      </w:r>
    </w:p>
    <w:p w14:paraId="0CCE9196" w14:textId="77777777" w:rsidR="00526C35" w:rsidRPr="003B066F" w:rsidRDefault="00526C35" w:rsidP="00526C35">
      <w:pPr>
        <w:pStyle w:val="4"/>
        <w:spacing w:before="180" w:after="180"/>
        <w:rPr>
          <w:rFonts w:cs="Times New Roman"/>
          <w:color w:val="000000" w:themeColor="text1"/>
        </w:rPr>
      </w:pPr>
      <w:r w:rsidRPr="003B066F">
        <w:rPr>
          <w:rFonts w:cs="Times New Roman"/>
          <w:color w:val="000000" w:themeColor="text1"/>
        </w:rPr>
        <w:lastRenderedPageBreak/>
        <w:t>從圖資使用者角度，整合規劃圖資應用，打造客製化服務環境。</w:t>
      </w:r>
    </w:p>
    <w:p w14:paraId="0CCE9197" w14:textId="77777777" w:rsidR="00526C35" w:rsidRPr="003B066F" w:rsidRDefault="00526C35" w:rsidP="00526C35">
      <w:pPr>
        <w:pStyle w:val="4"/>
        <w:spacing w:before="180" w:after="180"/>
        <w:rPr>
          <w:rFonts w:cs="Times New Roman"/>
          <w:color w:val="000000" w:themeColor="text1"/>
        </w:rPr>
      </w:pPr>
      <w:r w:rsidRPr="003B066F">
        <w:rPr>
          <w:rFonts w:cs="Times New Roman"/>
          <w:color w:val="000000" w:themeColor="text1"/>
        </w:rPr>
        <w:t>加值政府資訊，積極強化應用性，擴大使用效益。</w:t>
      </w:r>
    </w:p>
    <w:p w14:paraId="0CCE9198" w14:textId="77777777" w:rsidR="00526C35" w:rsidRPr="003B066F" w:rsidRDefault="00526C35" w:rsidP="00526C35">
      <w:pPr>
        <w:pStyle w:val="4"/>
        <w:spacing w:before="180" w:after="180"/>
        <w:rPr>
          <w:rFonts w:cs="Times New Roman"/>
          <w:bCs/>
          <w:color w:val="000000" w:themeColor="text1"/>
          <w:sz w:val="28"/>
        </w:rPr>
      </w:pPr>
      <w:r w:rsidRPr="003B066F">
        <w:rPr>
          <w:rFonts w:cs="Times New Roman"/>
          <w:color w:val="000000" w:themeColor="text1"/>
        </w:rPr>
        <w:t>簡化使用者資訊取得成本，間接健全整體產業供應鏈</w:t>
      </w:r>
      <w:r w:rsidR="009F6B32" w:rsidRPr="003B066F">
        <w:rPr>
          <w:rFonts w:cs="Times New Roman"/>
          <w:color w:val="000000" w:themeColor="text1"/>
        </w:rPr>
        <w:t>。</w:t>
      </w:r>
    </w:p>
    <w:p w14:paraId="0CCE9199" w14:textId="77777777" w:rsidR="00A86B17" w:rsidRPr="003B066F" w:rsidRDefault="00A86B17" w:rsidP="00A05816">
      <w:pPr>
        <w:pStyle w:val="2"/>
      </w:pPr>
      <w:bookmarkStart w:id="16" w:name="_Toc358875902"/>
      <w:bookmarkStart w:id="17" w:name="_Toc362616539"/>
      <w:bookmarkStart w:id="18" w:name="_Toc364777658"/>
      <w:bookmarkStart w:id="19" w:name="_Toc380585445"/>
      <w:r w:rsidRPr="003B066F">
        <w:t>計畫執行流程</w:t>
      </w:r>
      <w:bookmarkEnd w:id="16"/>
      <w:bookmarkEnd w:id="17"/>
      <w:bookmarkEnd w:id="18"/>
      <w:bookmarkEnd w:id="19"/>
    </w:p>
    <w:p w14:paraId="0CCE919A" w14:textId="77777777" w:rsidR="00A86B17" w:rsidRPr="003B066F" w:rsidRDefault="003A3DAE" w:rsidP="00A86B17">
      <w:pPr>
        <w:pStyle w:val="ad"/>
        <w:ind w:left="480" w:firstLine="480"/>
        <w:rPr>
          <w:rFonts w:cs="Times New Roman"/>
        </w:rPr>
      </w:pPr>
      <w:r w:rsidRPr="003B066F">
        <w:rPr>
          <w:rFonts w:cs="Times New Roman"/>
        </w:rPr>
        <w:t>本計畫</w:t>
      </w:r>
      <w:r w:rsidR="009F6B32" w:rsidRPr="003B066F">
        <w:rPr>
          <w:rFonts w:cs="Times New Roman"/>
        </w:rPr>
        <w:t>期程自契約生效日</w:t>
      </w:r>
      <w:r w:rsidR="00CA732C" w:rsidRPr="003B066F">
        <w:rPr>
          <w:rFonts w:cs="Times New Roman"/>
        </w:rPr>
        <w:t>(102</w:t>
      </w:r>
      <w:r w:rsidR="00CA732C" w:rsidRPr="003B066F">
        <w:rPr>
          <w:rFonts w:cs="Times New Roman"/>
        </w:rPr>
        <w:t>年</w:t>
      </w:r>
      <w:r w:rsidR="00CA732C" w:rsidRPr="003B066F">
        <w:rPr>
          <w:rFonts w:cs="Times New Roman"/>
        </w:rPr>
        <w:t>7</w:t>
      </w:r>
      <w:r w:rsidR="00CA732C" w:rsidRPr="003B066F">
        <w:rPr>
          <w:rFonts w:cs="Times New Roman"/>
        </w:rPr>
        <w:t>月</w:t>
      </w:r>
      <w:r w:rsidR="00CA732C" w:rsidRPr="003B066F">
        <w:rPr>
          <w:rFonts w:cs="Times New Roman"/>
        </w:rPr>
        <w:t>23</w:t>
      </w:r>
      <w:r w:rsidR="00CA732C" w:rsidRPr="003B066F">
        <w:rPr>
          <w:rFonts w:cs="Times New Roman"/>
        </w:rPr>
        <w:t>日</w:t>
      </w:r>
      <w:r w:rsidR="00CA732C" w:rsidRPr="003B066F">
        <w:rPr>
          <w:rFonts w:cs="Times New Roman"/>
        </w:rPr>
        <w:t>)</w:t>
      </w:r>
      <w:r w:rsidR="009F6B32" w:rsidRPr="003B066F">
        <w:rPr>
          <w:rFonts w:cs="Times New Roman"/>
        </w:rPr>
        <w:t>起八</w:t>
      </w:r>
      <w:r w:rsidR="00A86B17" w:rsidRPr="003B066F">
        <w:rPr>
          <w:rFonts w:cs="Times New Roman"/>
        </w:rPr>
        <w:t>個</w:t>
      </w:r>
      <w:r w:rsidR="009F6B32" w:rsidRPr="003B066F">
        <w:rPr>
          <w:rFonts w:cs="Times New Roman"/>
        </w:rPr>
        <w:t>月內</w:t>
      </w:r>
      <w:r w:rsidR="00CA732C" w:rsidRPr="003B066F">
        <w:rPr>
          <w:rFonts w:cs="Times New Roman"/>
        </w:rPr>
        <w:t>(103</w:t>
      </w:r>
      <w:r w:rsidR="00CA732C" w:rsidRPr="003B066F">
        <w:rPr>
          <w:rFonts w:cs="Times New Roman"/>
        </w:rPr>
        <w:t>年</w:t>
      </w:r>
      <w:r w:rsidR="00CA732C" w:rsidRPr="003B066F">
        <w:rPr>
          <w:rFonts w:cs="Times New Roman"/>
        </w:rPr>
        <w:t>2</w:t>
      </w:r>
      <w:r w:rsidR="00CA732C" w:rsidRPr="003B066F">
        <w:rPr>
          <w:rFonts w:cs="Times New Roman"/>
        </w:rPr>
        <w:t>月</w:t>
      </w:r>
      <w:r w:rsidR="00CA732C" w:rsidRPr="003B066F">
        <w:rPr>
          <w:rFonts w:cs="Times New Roman"/>
        </w:rPr>
        <w:t>22</w:t>
      </w:r>
      <w:r w:rsidR="00CA732C" w:rsidRPr="003B066F">
        <w:rPr>
          <w:rFonts w:cs="Times New Roman"/>
        </w:rPr>
        <w:t>日</w:t>
      </w:r>
      <w:r w:rsidR="00CA732C" w:rsidRPr="003B066F">
        <w:rPr>
          <w:rFonts w:cs="Times New Roman"/>
        </w:rPr>
        <w:t>)</w:t>
      </w:r>
      <w:r w:rsidR="009F6B32" w:rsidRPr="003B066F">
        <w:rPr>
          <w:rFonts w:cs="Times New Roman"/>
        </w:rPr>
        <w:t>完成所有工作項目，</w:t>
      </w:r>
      <w:r w:rsidR="009C6EB1" w:rsidRPr="003B066F">
        <w:rPr>
          <w:rFonts w:cs="Times New Roman"/>
        </w:rPr>
        <w:t>計畫</w:t>
      </w:r>
      <w:r w:rsidR="00D06E59" w:rsidRPr="003B066F">
        <w:rPr>
          <w:rFonts w:cs="Times New Roman"/>
        </w:rPr>
        <w:t>啟動後已</w:t>
      </w:r>
      <w:r w:rsidR="009C6EB1" w:rsidRPr="003B066F">
        <w:rPr>
          <w:rFonts w:cs="Times New Roman"/>
        </w:rPr>
        <w:t>與</w:t>
      </w:r>
      <w:r w:rsidR="00C137C7" w:rsidRPr="003B066F">
        <w:rPr>
          <w:rFonts w:cs="Times New Roman"/>
        </w:rPr>
        <w:t xml:space="preserve">　</w:t>
      </w:r>
      <w:r w:rsidR="009C6EB1" w:rsidRPr="003B066F">
        <w:rPr>
          <w:rFonts w:cs="Times New Roman"/>
        </w:rPr>
        <w:t>貴會人員召開</w:t>
      </w:r>
      <w:r w:rsidR="00D06E59" w:rsidRPr="003B066F">
        <w:rPr>
          <w:rFonts w:cs="Times New Roman"/>
        </w:rPr>
        <w:t>多次</w:t>
      </w:r>
      <w:r w:rsidR="009C6EB1" w:rsidRPr="003B066F">
        <w:rPr>
          <w:rFonts w:cs="Times New Roman"/>
        </w:rPr>
        <w:t>工作會議討論各項工作執行進度與內容，本</w:t>
      </w:r>
      <w:r w:rsidR="00033C04" w:rsidRPr="003B066F">
        <w:rPr>
          <w:rFonts w:cs="Times New Roman"/>
        </w:rPr>
        <w:t>團隊</w:t>
      </w:r>
      <w:r w:rsidR="00D06E59" w:rsidRPr="003B066F">
        <w:rPr>
          <w:rFonts w:cs="Times New Roman"/>
        </w:rPr>
        <w:t>多</w:t>
      </w:r>
      <w:r w:rsidR="00DB1EEB" w:rsidRPr="003B066F">
        <w:rPr>
          <w:rFonts w:cs="Times New Roman"/>
        </w:rPr>
        <w:t>次</w:t>
      </w:r>
      <w:r w:rsidR="00D06E59" w:rsidRPr="003B066F">
        <w:rPr>
          <w:rFonts w:cs="Times New Roman"/>
        </w:rPr>
        <w:t>與</w:t>
      </w:r>
      <w:r w:rsidR="00C137C7" w:rsidRPr="003B066F">
        <w:rPr>
          <w:rFonts w:cs="Times New Roman"/>
        </w:rPr>
        <w:t xml:space="preserve">　</w:t>
      </w:r>
      <w:r w:rsidR="00D06E59" w:rsidRPr="003B066F">
        <w:rPr>
          <w:rFonts w:cs="Times New Roman"/>
        </w:rPr>
        <w:t>貴會討論確認</w:t>
      </w:r>
      <w:r w:rsidR="00033C04" w:rsidRPr="003B066F">
        <w:rPr>
          <w:rFonts w:cs="Times New Roman"/>
        </w:rPr>
        <w:t>環境敏感圖資</w:t>
      </w:r>
      <w:r w:rsidR="00DB1EEB" w:rsidRPr="003B066F">
        <w:rPr>
          <w:rFonts w:cs="Times New Roman"/>
        </w:rPr>
        <w:t>項目</w:t>
      </w:r>
      <w:r w:rsidR="009C6EB1" w:rsidRPr="003B066F">
        <w:rPr>
          <w:rFonts w:cs="Times New Roman"/>
        </w:rPr>
        <w:t>，</w:t>
      </w:r>
      <w:r w:rsidR="00D06E59" w:rsidRPr="003B066F">
        <w:rPr>
          <w:rFonts w:cs="Times New Roman"/>
        </w:rPr>
        <w:t>並從中了解各項圖資服務取得程序</w:t>
      </w:r>
      <w:r w:rsidR="006F0742" w:rsidRPr="003B066F">
        <w:rPr>
          <w:rFonts w:cs="Times New Roman"/>
        </w:rPr>
        <w:t>以</w:t>
      </w:r>
      <w:r w:rsidR="00DB1EEB" w:rsidRPr="003B066F">
        <w:rPr>
          <w:rFonts w:cs="Times New Roman"/>
        </w:rPr>
        <w:t>取得各項圖資服務</w:t>
      </w:r>
      <w:r w:rsidR="00033C04" w:rsidRPr="003B066F">
        <w:rPr>
          <w:rFonts w:cs="Times New Roman"/>
        </w:rPr>
        <w:t>，</w:t>
      </w:r>
      <w:r w:rsidR="006F0742" w:rsidRPr="003B066F">
        <w:rPr>
          <w:rFonts w:cs="Times New Roman"/>
        </w:rPr>
        <w:t>由於部分環境敏感地區圖資尚未有網路服務可供引用，本團隊亦針對現況</w:t>
      </w:r>
      <w:r w:rsidR="00DB1EEB" w:rsidRPr="003B066F">
        <w:rPr>
          <w:rFonts w:cs="Times New Roman"/>
        </w:rPr>
        <w:t>相關環境對</w:t>
      </w:r>
      <w:r w:rsidR="006F0742" w:rsidRPr="003B066F">
        <w:rPr>
          <w:rFonts w:cs="Times New Roman"/>
        </w:rPr>
        <w:t>需</w:t>
      </w:r>
      <w:r w:rsidR="00047DA9" w:rsidRPr="003B066F">
        <w:rPr>
          <w:rFonts w:cs="Times New Roman"/>
        </w:rPr>
        <w:t>發佈</w:t>
      </w:r>
      <w:r w:rsidR="006F0742" w:rsidRPr="003B066F">
        <w:rPr>
          <w:rFonts w:cs="Times New Roman"/>
        </w:rPr>
        <w:t>之</w:t>
      </w:r>
      <w:r w:rsidR="00DB1EEB" w:rsidRPr="003B066F">
        <w:rPr>
          <w:rFonts w:cs="Times New Roman"/>
        </w:rPr>
        <w:t>網路圖資服務</w:t>
      </w:r>
      <w:r w:rsidR="006F0742" w:rsidRPr="003B066F">
        <w:rPr>
          <w:rFonts w:cs="Times New Roman"/>
        </w:rPr>
        <w:t>進行評估</w:t>
      </w:r>
      <w:r w:rsidR="00047DA9" w:rsidRPr="003B066F">
        <w:rPr>
          <w:rFonts w:cs="Times New Roman"/>
        </w:rPr>
        <w:t>發佈</w:t>
      </w:r>
      <w:r w:rsidR="00DB1EEB" w:rsidRPr="003B066F">
        <w:rPr>
          <w:rFonts w:cs="Times New Roman"/>
        </w:rPr>
        <w:t>方式</w:t>
      </w:r>
      <w:r w:rsidR="006F0742" w:rsidRPr="003B066F">
        <w:rPr>
          <w:rFonts w:cs="Times New Roman"/>
        </w:rPr>
        <w:t>，爾後彙整本計畫採用之圖資服務項目供環境敏感地區</w:t>
      </w:r>
      <w:r w:rsidR="006F0742" w:rsidRPr="003B066F">
        <w:rPr>
          <w:rFonts w:cs="Times New Roman"/>
        </w:rPr>
        <w:t>API</w:t>
      </w:r>
      <w:r w:rsidR="00A408E7" w:rsidRPr="003B066F">
        <w:rPr>
          <w:rFonts w:cs="Times New Roman"/>
        </w:rPr>
        <w:t>開發應用，藉由</w:t>
      </w:r>
      <w:r w:rsidR="00A408E7" w:rsidRPr="003B066F">
        <w:rPr>
          <w:rFonts w:cs="Times New Roman"/>
        </w:rPr>
        <w:t>API</w:t>
      </w:r>
      <w:r w:rsidR="00A408E7" w:rsidRPr="003B066F">
        <w:rPr>
          <w:rFonts w:cs="Times New Roman"/>
        </w:rPr>
        <w:t>設計與開發建置訂定期</w:t>
      </w:r>
      <w:r w:rsidR="00A408E7" w:rsidRPr="003B066F">
        <w:rPr>
          <w:rFonts w:cs="Times New Roman"/>
        </w:rPr>
        <w:t>API</w:t>
      </w:r>
      <w:r w:rsidR="00A408E7" w:rsidRPr="003B066F">
        <w:rPr>
          <w:rFonts w:cs="Times New Roman"/>
        </w:rPr>
        <w:t>介面規格及說明文件，以期發展</w:t>
      </w:r>
      <w:r w:rsidR="00337CBE" w:rsidRPr="003B066F">
        <w:rPr>
          <w:rFonts w:cs="Times New Roman"/>
        </w:rPr>
        <w:t>「</w:t>
      </w:r>
      <w:r w:rsidR="00A408E7" w:rsidRPr="003B066F">
        <w:rPr>
          <w:rFonts w:cs="Times New Roman"/>
        </w:rPr>
        <w:t>環境敏感地區模組</w:t>
      </w:r>
      <w:r w:rsidR="00A408E7" w:rsidRPr="003B066F">
        <w:rPr>
          <w:rFonts w:cs="Times New Roman"/>
        </w:rPr>
        <w:t>API</w:t>
      </w:r>
      <w:r w:rsidR="00337CBE" w:rsidRPr="003B066F">
        <w:rPr>
          <w:rFonts w:cs="Times New Roman"/>
        </w:rPr>
        <w:t>」作為示範</w:t>
      </w:r>
      <w:r w:rsidR="00A408E7" w:rsidRPr="003B066F">
        <w:rPr>
          <w:rFonts w:cs="Times New Roman"/>
        </w:rPr>
        <w:t>，促成跨部會圖資交叉應用之決策支援應用，於</w:t>
      </w:r>
      <w:r w:rsidR="00A408E7" w:rsidRPr="003B066F">
        <w:rPr>
          <w:rFonts w:cs="Times New Roman"/>
        </w:rPr>
        <w:t>API</w:t>
      </w:r>
      <w:r w:rsidR="00A408E7" w:rsidRPr="003B066F">
        <w:rPr>
          <w:rFonts w:cs="Times New Roman"/>
        </w:rPr>
        <w:t>建置完成之際亦透過建立環境敏感地區查詢模組進行引用此</w:t>
      </w:r>
      <w:r w:rsidR="00A408E7" w:rsidRPr="003B066F">
        <w:rPr>
          <w:rFonts w:cs="Times New Roman"/>
        </w:rPr>
        <w:t>API</w:t>
      </w:r>
      <w:r w:rsidR="00A408E7" w:rsidRPr="003B066F">
        <w:rPr>
          <w:rFonts w:cs="Times New Roman"/>
        </w:rPr>
        <w:t>之驗證展示，期間將與</w:t>
      </w:r>
      <w:r w:rsidR="00A408E7" w:rsidRPr="003B066F">
        <w:rPr>
          <w:rFonts w:cs="Times New Roman"/>
        </w:rPr>
        <w:t xml:space="preserve"> </w:t>
      </w:r>
      <w:r w:rsidR="00A408E7" w:rsidRPr="003B066F">
        <w:rPr>
          <w:rFonts w:cs="Times New Roman"/>
        </w:rPr>
        <w:t>貴會研商介接單位同步驗證本計畫所建置之</w:t>
      </w:r>
      <w:r w:rsidR="00A408E7" w:rsidRPr="003B066F">
        <w:rPr>
          <w:rFonts w:cs="Times New Roman"/>
        </w:rPr>
        <w:t>API</w:t>
      </w:r>
      <w:r w:rsidR="00A408E7" w:rsidRPr="003B066F">
        <w:rPr>
          <w:rFonts w:cs="Times New Roman"/>
        </w:rPr>
        <w:t>，於期末亦將針對相關機關提供圖資服務程序進行整體綜整檢討建議，</w:t>
      </w:r>
      <w:r w:rsidRPr="003B066F">
        <w:rPr>
          <w:rFonts w:cs="Times New Roman"/>
        </w:rPr>
        <w:t>本計畫</w:t>
      </w:r>
      <w:r w:rsidR="00DE12C3" w:rsidRPr="003B066F">
        <w:rPr>
          <w:rFonts w:cs="Times New Roman"/>
        </w:rPr>
        <w:t>執行</w:t>
      </w:r>
      <w:r w:rsidR="00A86B17" w:rsidRPr="003B066F">
        <w:rPr>
          <w:rFonts w:cs="Times New Roman"/>
        </w:rPr>
        <w:t>流程如</w:t>
      </w:r>
      <w:r w:rsidR="00C739B8" w:rsidRPr="003B066F">
        <w:rPr>
          <w:rFonts w:cs="Times New Roman"/>
        </w:rPr>
        <w:t>圖</w:t>
      </w:r>
      <w:r w:rsidR="00C739B8" w:rsidRPr="003B066F">
        <w:rPr>
          <w:rFonts w:cs="Times New Roman"/>
        </w:rPr>
        <w:t xml:space="preserve"> </w:t>
      </w:r>
      <w:r w:rsidR="00C739B8" w:rsidRPr="003B066F">
        <w:rPr>
          <w:rFonts w:cs="Times New Roman"/>
          <w:noProof/>
        </w:rPr>
        <w:t>1</w:t>
      </w:r>
      <w:r w:rsidR="00A86B17" w:rsidRPr="003B066F">
        <w:rPr>
          <w:rFonts w:cs="Times New Roman"/>
        </w:rPr>
        <w:t>所示。</w:t>
      </w:r>
    </w:p>
    <w:p w14:paraId="0CCE919B" w14:textId="77777777" w:rsidR="00CD1566" w:rsidRPr="003B066F" w:rsidRDefault="00140818" w:rsidP="00526A84">
      <w:pPr>
        <w:ind w:leftChars="-177" w:left="-425"/>
        <w:jc w:val="right"/>
        <w:rPr>
          <w:rFonts w:cs="Times New Roman"/>
        </w:rPr>
      </w:pPr>
      <w:r w:rsidRPr="003B066F">
        <w:rPr>
          <w:rFonts w:cs="Times New Roman"/>
        </w:rPr>
        <w:object w:dxaOrig="13202" w:dyaOrig="14245" w14:anchorId="0CCE97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9pt;height:553.5pt" o:ole="">
            <v:imagedata r:id="rId10" o:title=""/>
          </v:shape>
          <o:OLEObject Type="Embed" ProgID="Visio.Drawing.11" ShapeID="_x0000_i1025" DrawAspect="Content" ObjectID="_1454951899" r:id="rId11"/>
        </w:object>
      </w:r>
    </w:p>
    <w:p w14:paraId="0CCE919C" w14:textId="77777777" w:rsidR="00CD1566" w:rsidRPr="003B066F" w:rsidRDefault="00CD1566" w:rsidP="00C133D8">
      <w:pPr>
        <w:pStyle w:val="ab"/>
        <w:rPr>
          <w:rFonts w:cs="Times New Roman"/>
        </w:rPr>
      </w:pPr>
      <w:bookmarkStart w:id="20" w:name="_Ref371761019"/>
      <w:bookmarkStart w:id="21" w:name="_Toc358875922"/>
      <w:bookmarkStart w:id="22" w:name="_Toc364777944"/>
      <w:bookmarkStart w:id="23" w:name="_Toc372311750"/>
      <w:bookmarkStart w:id="24" w:name="_Toc380585468"/>
      <w:r w:rsidRPr="003B066F">
        <w:rPr>
          <w:rFonts w:cs="Times New Roman"/>
        </w:rPr>
        <w:t>圖</w:t>
      </w:r>
      <w:r w:rsidRPr="003B066F">
        <w:rPr>
          <w:rFonts w:cs="Times New Roman"/>
        </w:rPr>
        <w:t xml:space="preserve"> </w:t>
      </w:r>
      <w:r w:rsidRPr="003B066F">
        <w:rPr>
          <w:rFonts w:cs="Times New Roman"/>
        </w:rPr>
        <w:fldChar w:fldCharType="begin"/>
      </w:r>
      <w:r w:rsidRPr="003B066F">
        <w:rPr>
          <w:rFonts w:cs="Times New Roman"/>
        </w:rPr>
        <w:instrText xml:space="preserve"> SEQ </w:instrText>
      </w:r>
      <w:r w:rsidRPr="003B066F">
        <w:rPr>
          <w:rFonts w:cs="Times New Roman"/>
        </w:rPr>
        <w:instrText>圖</w:instrText>
      </w:r>
      <w:r w:rsidRPr="003B066F">
        <w:rPr>
          <w:rFonts w:cs="Times New Roman"/>
        </w:rPr>
        <w:instrText xml:space="preserve"> \* ARABIC </w:instrText>
      </w:r>
      <w:r w:rsidRPr="003B066F">
        <w:rPr>
          <w:rFonts w:cs="Times New Roman"/>
        </w:rPr>
        <w:fldChar w:fldCharType="separate"/>
      </w:r>
      <w:r w:rsidR="00533A01">
        <w:rPr>
          <w:rFonts w:cs="Times New Roman"/>
          <w:noProof/>
        </w:rPr>
        <w:t>1</w:t>
      </w:r>
      <w:r w:rsidRPr="003B066F">
        <w:rPr>
          <w:rFonts w:cs="Times New Roman"/>
        </w:rPr>
        <w:fldChar w:fldCharType="end"/>
      </w:r>
      <w:bookmarkEnd w:id="20"/>
      <w:r w:rsidRPr="003B066F">
        <w:rPr>
          <w:rFonts w:cs="Times New Roman"/>
        </w:rPr>
        <w:t>計畫執行流程圖</w:t>
      </w:r>
      <w:bookmarkEnd w:id="21"/>
      <w:bookmarkEnd w:id="22"/>
      <w:bookmarkEnd w:id="23"/>
      <w:bookmarkEnd w:id="24"/>
    </w:p>
    <w:p w14:paraId="0CCE919D" w14:textId="77777777" w:rsidR="00661398" w:rsidRPr="003B066F" w:rsidRDefault="00661398" w:rsidP="00A86B17">
      <w:pPr>
        <w:ind w:leftChars="-118" w:left="-283" w:rightChars="-437" w:right="-1049"/>
        <w:rPr>
          <w:rFonts w:cs="Times New Roman"/>
          <w:color w:val="000000" w:themeColor="text1"/>
        </w:rPr>
        <w:sectPr w:rsidR="00661398" w:rsidRPr="003B066F" w:rsidSect="00F63AD0">
          <w:headerReference w:type="default" r:id="rId12"/>
          <w:footerReference w:type="default" r:id="rId13"/>
          <w:pgSz w:w="11906" w:h="16838"/>
          <w:pgMar w:top="1440" w:right="1800" w:bottom="1440" w:left="1800" w:header="709" w:footer="992" w:gutter="0"/>
          <w:pgNumType w:start="1"/>
          <w:cols w:space="425"/>
          <w:docGrid w:type="lines" w:linePitch="360"/>
        </w:sectPr>
      </w:pPr>
    </w:p>
    <w:p w14:paraId="0FF49062" w14:textId="017BCDD5" w:rsidR="007F7417" w:rsidRPr="003B066F" w:rsidRDefault="007F7417" w:rsidP="007F7417">
      <w:pPr>
        <w:pStyle w:val="1"/>
        <w:rPr>
          <w:rFonts w:ascii="Times New Roman" w:hAnsi="Times New Roman" w:cs="Times New Roman"/>
          <w:color w:val="000000" w:themeColor="text1"/>
        </w:rPr>
      </w:pPr>
      <w:bookmarkStart w:id="25" w:name="_Toc379373953"/>
      <w:bookmarkStart w:id="26" w:name="_Toc380585446"/>
      <w:bookmarkStart w:id="27" w:name="_Toc362616688"/>
      <w:bookmarkStart w:id="28" w:name="_Toc364779181"/>
      <w:r w:rsidRPr="003B066F">
        <w:rPr>
          <w:rFonts w:ascii="Times New Roman" w:hAnsi="Times New Roman" w:cs="Times New Roman"/>
          <w:color w:val="000000" w:themeColor="text1"/>
        </w:rPr>
        <w:lastRenderedPageBreak/>
        <w:t>環境敏感地區圖資蒐集與發佈</w:t>
      </w:r>
      <w:bookmarkEnd w:id="25"/>
      <w:bookmarkEnd w:id="26"/>
    </w:p>
    <w:p w14:paraId="3453C702" w14:textId="77777777" w:rsidR="007F7417" w:rsidRPr="003B066F" w:rsidRDefault="007F7417" w:rsidP="007F7417">
      <w:pPr>
        <w:pStyle w:val="ad"/>
        <w:ind w:left="480" w:firstLine="480"/>
        <w:rPr>
          <w:rFonts w:cs="Times New Roman"/>
        </w:rPr>
      </w:pPr>
      <w:r w:rsidRPr="003B066F">
        <w:rPr>
          <w:rFonts w:cs="Times New Roman"/>
        </w:rPr>
        <w:t>台灣對於環境敏感地區的相關評估探討，主要以「保育」及「保護」做為台灣環境敏感地區土地管理策略，追溯其最早正式對環境敏感區之劃定有所計畫者，為行政院經濟建設委員會於民國</w:t>
      </w:r>
      <w:r w:rsidRPr="003B066F">
        <w:rPr>
          <w:rFonts w:cs="Times New Roman"/>
        </w:rPr>
        <w:t>74</w:t>
      </w:r>
      <w:r w:rsidRPr="003B066F">
        <w:rPr>
          <w:rFonts w:cs="Times New Roman"/>
        </w:rPr>
        <w:t>年提出，並於民國</w:t>
      </w:r>
      <w:r w:rsidRPr="003B066F">
        <w:rPr>
          <w:rFonts w:cs="Times New Roman"/>
        </w:rPr>
        <w:t>70</w:t>
      </w:r>
      <w:r w:rsidRPr="003B066F">
        <w:rPr>
          <w:rFonts w:cs="Times New Roman"/>
        </w:rPr>
        <w:t>年代末期配合新的國土規劃，開始著手進行劃設；爾後內政部營建署於民國</w:t>
      </w:r>
      <w:r w:rsidRPr="003B066F">
        <w:rPr>
          <w:rFonts w:cs="Times New Roman"/>
        </w:rPr>
        <w:t>81</w:t>
      </w:r>
      <w:r w:rsidRPr="003B066F">
        <w:rPr>
          <w:rFonts w:cs="Times New Roman"/>
        </w:rPr>
        <w:t>年委託規劃單位完成北、南部區域、民國</w:t>
      </w:r>
      <w:r w:rsidRPr="003B066F">
        <w:rPr>
          <w:rFonts w:cs="Times New Roman"/>
        </w:rPr>
        <w:t>85</w:t>
      </w:r>
      <w:r w:rsidRPr="003B066F">
        <w:rPr>
          <w:rFonts w:cs="Times New Roman"/>
        </w:rPr>
        <w:t>年完成中部區域之環境敏感地劃設分析報告，並經營建署綜合計畫組核定在案；而行政院環保署亦分別於民國</w:t>
      </w:r>
      <w:r w:rsidRPr="003B066F">
        <w:rPr>
          <w:rFonts w:cs="Times New Roman"/>
        </w:rPr>
        <w:t>84</w:t>
      </w:r>
      <w:r w:rsidRPr="003B066F">
        <w:rPr>
          <w:rFonts w:cs="Times New Roman"/>
        </w:rPr>
        <w:t>年至</w:t>
      </w:r>
      <w:r w:rsidRPr="003B066F">
        <w:rPr>
          <w:rFonts w:cs="Times New Roman"/>
        </w:rPr>
        <w:t>86</w:t>
      </w:r>
      <w:r w:rsidRPr="003B066F">
        <w:rPr>
          <w:rFonts w:cs="Times New Roman"/>
        </w:rPr>
        <w:t>年完成了東部區域之環境敏感地劃設研究。基於「保育」及「保護」精神，探究其更早期我國對於相關保護區、保育區、保留區等已有相關法令作為土地保護或保育之依據，據此背景下，不論政府或業界對於土地利用相關事務上對於環境敏感地區相關資訊有頻繁需求者，多數可透過相關法令依據所劃設之保護區、保育區、保留區等等即可進行環境敏感區位分析。</w:t>
      </w:r>
    </w:p>
    <w:p w14:paraId="0D06758A" w14:textId="77777777" w:rsidR="007F7417" w:rsidRPr="003B066F" w:rsidRDefault="007F7417" w:rsidP="007F7417">
      <w:pPr>
        <w:pStyle w:val="ad"/>
        <w:ind w:left="480" w:firstLine="480"/>
        <w:rPr>
          <w:rFonts w:cs="Times New Roman"/>
        </w:rPr>
      </w:pPr>
      <w:r w:rsidRPr="003B066F">
        <w:rPr>
          <w:rFonts w:cs="Times New Roman"/>
        </w:rPr>
        <w:t>本計畫首先透過相關環境敏感地區分類回顧，藉由與</w:t>
      </w:r>
      <w:r w:rsidRPr="003B066F">
        <w:rPr>
          <w:rFonts w:cs="Times New Roman"/>
        </w:rPr>
        <w:t xml:space="preserve"> </w:t>
      </w:r>
      <w:r w:rsidRPr="003B066F">
        <w:rPr>
          <w:rFonts w:cs="Times New Roman"/>
        </w:rPr>
        <w:t>貴會研商調查了解各項目圖資數值化狀況，以目前已有數值檔案或已有成熟圖資服務項目進行調查蒐集，透過環境敏感地區圖資服務的取得或發佈，做為本計畫開發建置之「環境敏感地區模組</w:t>
      </w:r>
      <w:r w:rsidRPr="003B066F">
        <w:rPr>
          <w:rFonts w:cs="Times New Roman"/>
        </w:rPr>
        <w:t>API</w:t>
      </w:r>
      <w:r w:rsidRPr="003B066F">
        <w:rPr>
          <w:rFonts w:cs="Times New Roman"/>
        </w:rPr>
        <w:t>」資料來源，以期提高此</w:t>
      </w:r>
      <w:r w:rsidRPr="003B066F">
        <w:rPr>
          <w:rFonts w:cs="Times New Roman"/>
        </w:rPr>
        <w:t>API</w:t>
      </w:r>
      <w:r w:rsidRPr="003B066F">
        <w:rPr>
          <w:rFonts w:cs="Times New Roman"/>
        </w:rPr>
        <w:t>建置後供各引用單位進行環境敏感地區分析使用之資訊豐富性。</w:t>
      </w:r>
    </w:p>
    <w:p w14:paraId="4BD7F27E" w14:textId="0594238C" w:rsidR="007F7417" w:rsidRPr="003B066F" w:rsidRDefault="007F7417" w:rsidP="007F7417">
      <w:pPr>
        <w:pStyle w:val="2"/>
      </w:pPr>
      <w:bookmarkStart w:id="29" w:name="_Toc379373954"/>
      <w:bookmarkStart w:id="30" w:name="_Toc380585447"/>
      <w:r w:rsidRPr="003B066F">
        <w:t>環境敏感地區圖資項目範疇</w:t>
      </w:r>
      <w:bookmarkEnd w:id="29"/>
      <w:bookmarkEnd w:id="30"/>
    </w:p>
    <w:p w14:paraId="367EB0ED" w14:textId="77777777" w:rsidR="007F7417" w:rsidRPr="003B066F" w:rsidRDefault="007F7417" w:rsidP="007F7417">
      <w:pPr>
        <w:pStyle w:val="ad"/>
        <w:ind w:left="480" w:firstLine="480"/>
        <w:rPr>
          <w:rFonts w:cs="Times New Roman"/>
        </w:rPr>
      </w:pPr>
      <w:r w:rsidRPr="003B066F">
        <w:rPr>
          <w:rFonts w:cs="Times New Roman"/>
        </w:rPr>
        <w:t>本計畫首先針對環境敏感地區分類進行了解以界定台灣環境敏感地區圖資項目範疇，依據台灣大百科全書所述「環境敏感地區（</w:t>
      </w:r>
      <w:r w:rsidRPr="003B066F">
        <w:rPr>
          <w:rFonts w:cs="Times New Roman"/>
        </w:rPr>
        <w:t xml:space="preserve"> Environmentally Sensitive Area</w:t>
      </w:r>
      <w:r w:rsidRPr="003B066F">
        <w:rPr>
          <w:rFonts w:cs="Times New Roman"/>
        </w:rPr>
        <w:t>）」是指對於人類具有特殊價值或具有潛在天然災害，極容易受到人為不當開發活動之影響，而產生環境負面效應的地區。依據其特性及功能可分為「災害敏感區」、「生態敏感區」、「景觀敏感區」、「生產性資源敏感區」四大類，內政部所訂定之環境敏感地區項目亦據此分類，內政部於民國</w:t>
      </w:r>
      <w:r w:rsidRPr="003B066F">
        <w:rPr>
          <w:rFonts w:cs="Times New Roman"/>
        </w:rPr>
        <w:t>102</w:t>
      </w:r>
      <w:r w:rsidRPr="003B066F">
        <w:rPr>
          <w:rFonts w:cs="Times New Roman"/>
        </w:rPr>
        <w:t>年</w:t>
      </w:r>
      <w:r w:rsidRPr="003B066F">
        <w:rPr>
          <w:rFonts w:cs="Times New Roman"/>
        </w:rPr>
        <w:t>10</w:t>
      </w:r>
      <w:r w:rsidRPr="003B066F">
        <w:rPr>
          <w:rFonts w:cs="Times New Roman"/>
        </w:rPr>
        <w:t>月</w:t>
      </w:r>
      <w:r w:rsidRPr="003B066F">
        <w:rPr>
          <w:rFonts w:cs="Times New Roman"/>
        </w:rPr>
        <w:t>17</w:t>
      </w:r>
      <w:r w:rsidRPr="003B066F">
        <w:rPr>
          <w:rFonts w:cs="Times New Roman"/>
        </w:rPr>
        <w:t>日公告實施「全國區域計畫」中增加環境敏感地區項目，從</w:t>
      </w:r>
      <w:r w:rsidRPr="003B066F">
        <w:rPr>
          <w:rFonts w:cs="Times New Roman"/>
        </w:rPr>
        <w:t>41</w:t>
      </w:r>
      <w:r w:rsidRPr="003B066F">
        <w:rPr>
          <w:rFonts w:cs="Times New Roman"/>
        </w:rPr>
        <w:t>項擴大為</w:t>
      </w:r>
      <w:r w:rsidRPr="003B066F">
        <w:rPr>
          <w:rFonts w:cs="Times New Roman"/>
        </w:rPr>
        <w:t>51</w:t>
      </w:r>
      <w:r w:rsidRPr="003B066F">
        <w:rPr>
          <w:rFonts w:cs="Times New Roman"/>
        </w:rPr>
        <w:t>項，並建立分級管理機制，使土地使用管制細緻化，其中</w:t>
      </w:r>
      <w:r w:rsidRPr="003B066F">
        <w:rPr>
          <w:rFonts w:cs="Times New Roman"/>
        </w:rPr>
        <w:lastRenderedPageBreak/>
        <w:t>屬於環境敏感區第</w:t>
      </w:r>
      <w:r w:rsidRPr="003B066F">
        <w:rPr>
          <w:rFonts w:cs="Times New Roman"/>
        </w:rPr>
        <w:t>1</w:t>
      </w:r>
      <w:r w:rsidRPr="003B066F">
        <w:rPr>
          <w:rFonts w:cs="Times New Roman"/>
        </w:rPr>
        <w:t>級項目，是除經區域計畫委員會同意之重大公共建設外，不准私人之開發行為進入；環境敏感地區第</w:t>
      </w:r>
      <w:r w:rsidRPr="003B066F">
        <w:rPr>
          <w:rFonts w:cs="Times New Roman"/>
        </w:rPr>
        <w:t>2</w:t>
      </w:r>
      <w:r w:rsidRPr="003B066F">
        <w:rPr>
          <w:rFonts w:cs="Times New Roman"/>
        </w:rPr>
        <w:t>級項目為條件式之可發展區，私人申請開發之活動型態或規劃原則須與環境敏感劃設目的相符，才允許私人開發行為進入。表</w:t>
      </w:r>
      <w:r w:rsidRPr="003B066F">
        <w:rPr>
          <w:rFonts w:cs="Times New Roman"/>
        </w:rPr>
        <w:t xml:space="preserve"> </w:t>
      </w:r>
      <w:r w:rsidRPr="003B066F">
        <w:rPr>
          <w:rFonts w:cs="Times New Roman"/>
          <w:noProof/>
        </w:rPr>
        <w:t>1</w:t>
      </w:r>
      <w:r w:rsidRPr="003B066F">
        <w:rPr>
          <w:rFonts w:cs="Times New Roman"/>
        </w:rPr>
        <w:t>、表</w:t>
      </w:r>
      <w:r w:rsidRPr="003B066F">
        <w:rPr>
          <w:rFonts w:cs="Times New Roman"/>
        </w:rPr>
        <w:t xml:space="preserve"> </w:t>
      </w:r>
      <w:r w:rsidRPr="003B066F">
        <w:rPr>
          <w:rFonts w:cs="Times New Roman"/>
          <w:noProof/>
        </w:rPr>
        <w:t>2</w:t>
      </w:r>
      <w:r w:rsidRPr="003B066F">
        <w:rPr>
          <w:rFonts w:cs="Times New Roman"/>
        </w:rPr>
        <w:t>分別是內政部營建署所提供環境敏感地區四大類敏感區第</w:t>
      </w:r>
      <w:r w:rsidRPr="003B066F">
        <w:rPr>
          <w:rFonts w:cs="Times New Roman"/>
        </w:rPr>
        <w:t>1</w:t>
      </w:r>
      <w:r w:rsidRPr="003B066F">
        <w:rPr>
          <w:rFonts w:cs="Times New Roman"/>
        </w:rPr>
        <w:t>級項目及環境敏感地區第</w:t>
      </w:r>
      <w:r w:rsidRPr="003B066F">
        <w:rPr>
          <w:rFonts w:cs="Times New Roman"/>
        </w:rPr>
        <w:t>2</w:t>
      </w:r>
      <w:r w:rsidRPr="003B066F">
        <w:rPr>
          <w:rFonts w:cs="Times New Roman"/>
        </w:rPr>
        <w:t>級項目清單。</w:t>
      </w:r>
    </w:p>
    <w:p w14:paraId="3556562E" w14:textId="77777777" w:rsidR="007F7417" w:rsidRPr="003B066F" w:rsidRDefault="007F7417" w:rsidP="007F7417">
      <w:pPr>
        <w:pStyle w:val="ab"/>
        <w:rPr>
          <w:rFonts w:cs="Times New Roman"/>
        </w:rPr>
      </w:pPr>
      <w:bookmarkStart w:id="31" w:name="_Ref372311675"/>
      <w:bookmarkStart w:id="32" w:name="_Toc364779188"/>
      <w:bookmarkStart w:id="33" w:name="_Toc380495076"/>
      <w:bookmarkStart w:id="34" w:name="_Toc380585518"/>
      <w:r w:rsidRPr="003B066F">
        <w:rPr>
          <w:rFonts w:cs="Times New Roman"/>
        </w:rPr>
        <w:t>表</w:t>
      </w:r>
      <w:r w:rsidRPr="003B066F">
        <w:rPr>
          <w:rFonts w:cs="Times New Roman"/>
        </w:rPr>
        <w:t xml:space="preserve"> </w:t>
      </w:r>
      <w:r w:rsidRPr="003B066F">
        <w:rPr>
          <w:rFonts w:cs="Times New Roman"/>
        </w:rPr>
        <w:fldChar w:fldCharType="begin"/>
      </w:r>
      <w:r w:rsidRPr="003B066F">
        <w:rPr>
          <w:rFonts w:cs="Times New Roman"/>
        </w:rPr>
        <w:instrText xml:space="preserve"> SEQ </w:instrText>
      </w:r>
      <w:r w:rsidRPr="003B066F">
        <w:rPr>
          <w:rFonts w:cs="Times New Roman"/>
        </w:rPr>
        <w:instrText>表</w:instrText>
      </w:r>
      <w:r w:rsidRPr="003B066F">
        <w:rPr>
          <w:rFonts w:cs="Times New Roman"/>
        </w:rPr>
        <w:instrText xml:space="preserve"> \* ARABIC </w:instrText>
      </w:r>
      <w:r w:rsidRPr="003B066F">
        <w:rPr>
          <w:rFonts w:cs="Times New Roman"/>
        </w:rPr>
        <w:fldChar w:fldCharType="separate"/>
      </w:r>
      <w:r w:rsidR="00533A01">
        <w:rPr>
          <w:rFonts w:cs="Times New Roman"/>
          <w:noProof/>
        </w:rPr>
        <w:t>1</w:t>
      </w:r>
      <w:r w:rsidRPr="003B066F">
        <w:rPr>
          <w:rFonts w:cs="Times New Roman"/>
        </w:rPr>
        <w:fldChar w:fldCharType="end"/>
      </w:r>
      <w:bookmarkEnd w:id="31"/>
      <w:r w:rsidRPr="003B066F">
        <w:rPr>
          <w:rFonts w:cs="Times New Roman"/>
        </w:rPr>
        <w:t>環境敏感地區第</w:t>
      </w:r>
      <w:r w:rsidRPr="003B066F">
        <w:rPr>
          <w:rFonts w:cs="Times New Roman"/>
        </w:rPr>
        <w:t>1</w:t>
      </w:r>
      <w:r w:rsidRPr="003B066F">
        <w:rPr>
          <w:rFonts w:cs="Times New Roman"/>
        </w:rPr>
        <w:t>級項目</w:t>
      </w:r>
      <w:bookmarkEnd w:id="32"/>
      <w:bookmarkEnd w:id="33"/>
      <w:bookmarkEnd w:id="34"/>
    </w:p>
    <w:tbl>
      <w:tblPr>
        <w:tblW w:w="8672" w:type="dxa"/>
        <w:jc w:val="center"/>
        <w:tblCellMar>
          <w:left w:w="28" w:type="dxa"/>
          <w:right w:w="28" w:type="dxa"/>
        </w:tblCellMar>
        <w:tblLook w:val="04A0" w:firstRow="1" w:lastRow="0" w:firstColumn="1" w:lastColumn="0" w:noHBand="0" w:noVBand="1"/>
      </w:tblPr>
      <w:tblGrid>
        <w:gridCol w:w="1248"/>
        <w:gridCol w:w="658"/>
        <w:gridCol w:w="2040"/>
        <w:gridCol w:w="2528"/>
        <w:gridCol w:w="2198"/>
      </w:tblGrid>
      <w:tr w:rsidR="007F7417" w:rsidRPr="003B066F" w14:paraId="212E35AD" w14:textId="77777777" w:rsidTr="007F7417">
        <w:trPr>
          <w:trHeight w:val="182"/>
          <w:tblHeader/>
          <w:jc w:val="center"/>
        </w:trPr>
        <w:tc>
          <w:tcPr>
            <w:tcW w:w="124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C34F3A2" w14:textId="77777777" w:rsidR="007F7417" w:rsidRPr="003B066F" w:rsidRDefault="007F7417" w:rsidP="007F7417">
            <w:pPr>
              <w:widowControl/>
              <w:adjustRightInd/>
              <w:snapToGrid/>
              <w:spacing w:line="0" w:lineRule="atLeast"/>
              <w:jc w:val="center"/>
              <w:rPr>
                <w:rFonts w:cs="Times New Roman"/>
                <w:b/>
                <w:kern w:val="0"/>
              </w:rPr>
            </w:pPr>
            <w:r w:rsidRPr="003B066F">
              <w:rPr>
                <w:rFonts w:cs="Times New Roman"/>
                <w:b/>
                <w:kern w:val="0"/>
              </w:rPr>
              <w:t>分類</w:t>
            </w:r>
          </w:p>
        </w:tc>
        <w:tc>
          <w:tcPr>
            <w:tcW w:w="65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6736E49" w14:textId="77777777" w:rsidR="007F7417" w:rsidRPr="003B066F" w:rsidRDefault="007F7417" w:rsidP="007F7417">
            <w:pPr>
              <w:widowControl/>
              <w:adjustRightInd/>
              <w:snapToGrid/>
              <w:spacing w:line="0" w:lineRule="atLeast"/>
              <w:jc w:val="center"/>
              <w:rPr>
                <w:rFonts w:cs="Times New Roman"/>
                <w:b/>
                <w:kern w:val="0"/>
              </w:rPr>
            </w:pPr>
            <w:r w:rsidRPr="003B066F">
              <w:rPr>
                <w:rFonts w:cs="Times New Roman"/>
                <w:b/>
                <w:kern w:val="0"/>
              </w:rPr>
              <w:t>編號</w:t>
            </w:r>
          </w:p>
        </w:tc>
        <w:tc>
          <w:tcPr>
            <w:tcW w:w="204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55AB798" w14:textId="77777777" w:rsidR="007F7417" w:rsidRPr="003B066F" w:rsidRDefault="007F7417" w:rsidP="007F7417">
            <w:pPr>
              <w:widowControl/>
              <w:adjustRightInd/>
              <w:snapToGrid/>
              <w:spacing w:line="0" w:lineRule="atLeast"/>
              <w:jc w:val="center"/>
              <w:rPr>
                <w:rFonts w:cs="Times New Roman"/>
                <w:b/>
                <w:kern w:val="0"/>
              </w:rPr>
            </w:pPr>
            <w:r w:rsidRPr="003B066F">
              <w:rPr>
                <w:rFonts w:cs="Times New Roman"/>
                <w:b/>
                <w:kern w:val="0"/>
              </w:rPr>
              <w:t>項目</w:t>
            </w:r>
          </w:p>
        </w:tc>
        <w:tc>
          <w:tcPr>
            <w:tcW w:w="252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4420A39" w14:textId="77777777" w:rsidR="007F7417" w:rsidRPr="003B066F" w:rsidRDefault="007F7417" w:rsidP="007F7417">
            <w:pPr>
              <w:widowControl/>
              <w:adjustRightInd/>
              <w:snapToGrid/>
              <w:spacing w:line="0" w:lineRule="atLeast"/>
              <w:jc w:val="center"/>
              <w:rPr>
                <w:rFonts w:cs="Times New Roman"/>
                <w:b/>
                <w:kern w:val="0"/>
              </w:rPr>
            </w:pPr>
            <w:r w:rsidRPr="003B066F">
              <w:rPr>
                <w:rFonts w:cs="Times New Roman"/>
                <w:b/>
                <w:kern w:val="0"/>
              </w:rPr>
              <w:t>相關法令及劃設依據</w:t>
            </w:r>
          </w:p>
        </w:tc>
        <w:tc>
          <w:tcPr>
            <w:tcW w:w="219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48F1BE7" w14:textId="77777777" w:rsidR="007F7417" w:rsidRPr="003B066F" w:rsidRDefault="007F7417" w:rsidP="007F7417">
            <w:pPr>
              <w:widowControl/>
              <w:adjustRightInd/>
              <w:snapToGrid/>
              <w:spacing w:line="0" w:lineRule="atLeast"/>
              <w:jc w:val="center"/>
              <w:rPr>
                <w:rFonts w:cs="Times New Roman"/>
                <w:b/>
                <w:kern w:val="0"/>
              </w:rPr>
            </w:pPr>
            <w:r w:rsidRPr="003B066F">
              <w:rPr>
                <w:rFonts w:cs="Times New Roman"/>
                <w:b/>
                <w:kern w:val="0"/>
              </w:rPr>
              <w:t>主管機關</w:t>
            </w:r>
          </w:p>
        </w:tc>
      </w:tr>
      <w:tr w:rsidR="007F7417" w:rsidRPr="003B066F" w14:paraId="3F246DFA" w14:textId="77777777" w:rsidTr="007F7417">
        <w:trPr>
          <w:trHeight w:val="366"/>
          <w:jc w:val="center"/>
        </w:trPr>
        <w:tc>
          <w:tcPr>
            <w:tcW w:w="1248" w:type="dxa"/>
            <w:tcBorders>
              <w:top w:val="nil"/>
              <w:left w:val="single" w:sz="4" w:space="0" w:color="auto"/>
              <w:bottom w:val="single" w:sz="4" w:space="0" w:color="auto"/>
              <w:right w:val="single" w:sz="4" w:space="0" w:color="auto"/>
            </w:tcBorders>
            <w:shd w:val="clear" w:color="auto" w:fill="auto"/>
            <w:vAlign w:val="center"/>
            <w:hideMark/>
          </w:tcPr>
          <w:p w14:paraId="04CDEFA3"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災害敏感</w:t>
            </w:r>
          </w:p>
        </w:tc>
        <w:tc>
          <w:tcPr>
            <w:tcW w:w="658" w:type="dxa"/>
            <w:tcBorders>
              <w:top w:val="nil"/>
              <w:left w:val="nil"/>
              <w:bottom w:val="single" w:sz="4" w:space="0" w:color="auto"/>
              <w:right w:val="single" w:sz="4" w:space="0" w:color="auto"/>
            </w:tcBorders>
            <w:shd w:val="clear" w:color="auto" w:fill="auto"/>
            <w:vAlign w:val="center"/>
            <w:hideMark/>
          </w:tcPr>
          <w:p w14:paraId="6B6F061F"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1</w:t>
            </w:r>
          </w:p>
        </w:tc>
        <w:tc>
          <w:tcPr>
            <w:tcW w:w="2040" w:type="dxa"/>
            <w:tcBorders>
              <w:top w:val="nil"/>
              <w:left w:val="nil"/>
              <w:bottom w:val="single" w:sz="4" w:space="0" w:color="auto"/>
              <w:right w:val="single" w:sz="4" w:space="0" w:color="auto"/>
            </w:tcBorders>
            <w:shd w:val="clear" w:color="auto" w:fill="auto"/>
            <w:vAlign w:val="center"/>
            <w:hideMark/>
          </w:tcPr>
          <w:p w14:paraId="1D4ABF29"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特定水土保持區</w:t>
            </w:r>
          </w:p>
        </w:tc>
        <w:tc>
          <w:tcPr>
            <w:tcW w:w="2528" w:type="dxa"/>
            <w:tcBorders>
              <w:top w:val="nil"/>
              <w:left w:val="nil"/>
              <w:bottom w:val="single" w:sz="4" w:space="0" w:color="auto"/>
              <w:right w:val="single" w:sz="4" w:space="0" w:color="auto"/>
            </w:tcBorders>
            <w:shd w:val="clear" w:color="auto" w:fill="auto"/>
            <w:vAlign w:val="center"/>
            <w:hideMark/>
          </w:tcPr>
          <w:p w14:paraId="579450F3"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水土保持法</w:t>
            </w:r>
          </w:p>
        </w:tc>
        <w:tc>
          <w:tcPr>
            <w:tcW w:w="2198" w:type="dxa"/>
            <w:tcBorders>
              <w:top w:val="nil"/>
              <w:left w:val="nil"/>
              <w:bottom w:val="single" w:sz="4" w:space="0" w:color="auto"/>
              <w:right w:val="single" w:sz="4" w:space="0" w:color="auto"/>
            </w:tcBorders>
            <w:shd w:val="clear" w:color="auto" w:fill="auto"/>
            <w:vAlign w:val="center"/>
            <w:hideMark/>
          </w:tcPr>
          <w:p w14:paraId="6FF257EF"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行政院農業委員會</w:t>
            </w:r>
          </w:p>
        </w:tc>
      </w:tr>
      <w:tr w:rsidR="007F7417" w:rsidRPr="003B066F" w14:paraId="6A4C0BD9" w14:textId="77777777" w:rsidTr="007F7417">
        <w:trPr>
          <w:trHeight w:val="33"/>
          <w:jc w:val="center"/>
        </w:trPr>
        <w:tc>
          <w:tcPr>
            <w:tcW w:w="1248" w:type="dxa"/>
            <w:tcBorders>
              <w:top w:val="nil"/>
              <w:left w:val="single" w:sz="4" w:space="0" w:color="auto"/>
              <w:bottom w:val="single" w:sz="4" w:space="0" w:color="auto"/>
              <w:right w:val="single" w:sz="4" w:space="0" w:color="auto"/>
            </w:tcBorders>
            <w:shd w:val="clear" w:color="auto" w:fill="auto"/>
            <w:vAlign w:val="center"/>
            <w:hideMark/>
          </w:tcPr>
          <w:p w14:paraId="739BD6ED"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災害敏感</w:t>
            </w:r>
          </w:p>
        </w:tc>
        <w:tc>
          <w:tcPr>
            <w:tcW w:w="658" w:type="dxa"/>
            <w:tcBorders>
              <w:top w:val="nil"/>
              <w:left w:val="nil"/>
              <w:bottom w:val="single" w:sz="4" w:space="0" w:color="auto"/>
              <w:right w:val="single" w:sz="4" w:space="0" w:color="auto"/>
            </w:tcBorders>
            <w:shd w:val="clear" w:color="auto" w:fill="auto"/>
            <w:vAlign w:val="center"/>
            <w:hideMark/>
          </w:tcPr>
          <w:p w14:paraId="3C912A66"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2</w:t>
            </w:r>
          </w:p>
        </w:tc>
        <w:tc>
          <w:tcPr>
            <w:tcW w:w="2040" w:type="dxa"/>
            <w:tcBorders>
              <w:top w:val="nil"/>
              <w:left w:val="nil"/>
              <w:bottom w:val="single" w:sz="4" w:space="0" w:color="auto"/>
              <w:right w:val="single" w:sz="4" w:space="0" w:color="auto"/>
            </w:tcBorders>
            <w:shd w:val="clear" w:color="auto" w:fill="auto"/>
            <w:vAlign w:val="center"/>
            <w:hideMark/>
          </w:tcPr>
          <w:p w14:paraId="28145EE7"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河川區域</w:t>
            </w:r>
          </w:p>
        </w:tc>
        <w:tc>
          <w:tcPr>
            <w:tcW w:w="2528" w:type="dxa"/>
            <w:tcBorders>
              <w:top w:val="nil"/>
              <w:left w:val="nil"/>
              <w:bottom w:val="single" w:sz="4" w:space="0" w:color="auto"/>
              <w:right w:val="single" w:sz="4" w:space="0" w:color="auto"/>
            </w:tcBorders>
            <w:shd w:val="clear" w:color="auto" w:fill="auto"/>
            <w:vAlign w:val="center"/>
            <w:hideMark/>
          </w:tcPr>
          <w:p w14:paraId="30898136"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水利法、河川管理辦法</w:t>
            </w:r>
          </w:p>
        </w:tc>
        <w:tc>
          <w:tcPr>
            <w:tcW w:w="2198" w:type="dxa"/>
            <w:tcBorders>
              <w:top w:val="nil"/>
              <w:left w:val="nil"/>
              <w:bottom w:val="single" w:sz="4" w:space="0" w:color="auto"/>
              <w:right w:val="single" w:sz="4" w:space="0" w:color="auto"/>
            </w:tcBorders>
            <w:shd w:val="clear" w:color="auto" w:fill="auto"/>
            <w:vAlign w:val="center"/>
            <w:hideMark/>
          </w:tcPr>
          <w:p w14:paraId="262EBE6C"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經濟部</w:t>
            </w:r>
          </w:p>
        </w:tc>
      </w:tr>
      <w:tr w:rsidR="007F7417" w:rsidRPr="003B066F" w14:paraId="568B35A4" w14:textId="77777777" w:rsidTr="007F7417">
        <w:trPr>
          <w:trHeight w:val="732"/>
          <w:jc w:val="center"/>
        </w:trPr>
        <w:tc>
          <w:tcPr>
            <w:tcW w:w="1248" w:type="dxa"/>
            <w:tcBorders>
              <w:top w:val="nil"/>
              <w:left w:val="single" w:sz="4" w:space="0" w:color="auto"/>
              <w:bottom w:val="single" w:sz="4" w:space="0" w:color="auto"/>
              <w:right w:val="single" w:sz="4" w:space="0" w:color="auto"/>
            </w:tcBorders>
            <w:shd w:val="clear" w:color="auto" w:fill="auto"/>
            <w:vAlign w:val="center"/>
            <w:hideMark/>
          </w:tcPr>
          <w:p w14:paraId="026F8324"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災害敏感</w:t>
            </w:r>
          </w:p>
        </w:tc>
        <w:tc>
          <w:tcPr>
            <w:tcW w:w="658" w:type="dxa"/>
            <w:tcBorders>
              <w:top w:val="nil"/>
              <w:left w:val="nil"/>
              <w:bottom w:val="single" w:sz="4" w:space="0" w:color="auto"/>
              <w:right w:val="single" w:sz="4" w:space="0" w:color="auto"/>
            </w:tcBorders>
            <w:shd w:val="clear" w:color="auto" w:fill="auto"/>
            <w:vAlign w:val="center"/>
            <w:hideMark/>
          </w:tcPr>
          <w:p w14:paraId="0B06A07F"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3</w:t>
            </w:r>
          </w:p>
        </w:tc>
        <w:tc>
          <w:tcPr>
            <w:tcW w:w="2040" w:type="dxa"/>
            <w:tcBorders>
              <w:top w:val="nil"/>
              <w:left w:val="nil"/>
              <w:bottom w:val="single" w:sz="4" w:space="0" w:color="auto"/>
              <w:right w:val="single" w:sz="4" w:space="0" w:color="auto"/>
            </w:tcBorders>
            <w:shd w:val="clear" w:color="auto" w:fill="auto"/>
            <w:vAlign w:val="center"/>
            <w:hideMark/>
          </w:tcPr>
          <w:p w14:paraId="1847E642"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洪氾區一級管制區及洪水平原一級管制區</w:t>
            </w:r>
          </w:p>
        </w:tc>
        <w:tc>
          <w:tcPr>
            <w:tcW w:w="2528" w:type="dxa"/>
            <w:tcBorders>
              <w:top w:val="nil"/>
              <w:left w:val="nil"/>
              <w:bottom w:val="single" w:sz="4" w:space="0" w:color="auto"/>
              <w:right w:val="single" w:sz="4" w:space="0" w:color="auto"/>
            </w:tcBorders>
            <w:shd w:val="clear" w:color="auto" w:fill="auto"/>
            <w:vAlign w:val="center"/>
            <w:hideMark/>
          </w:tcPr>
          <w:p w14:paraId="19592C57"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水利法、河川管理辦法、排水管理辦法、淡水河洪水平原管制辦法</w:t>
            </w:r>
          </w:p>
        </w:tc>
        <w:tc>
          <w:tcPr>
            <w:tcW w:w="2198" w:type="dxa"/>
            <w:tcBorders>
              <w:top w:val="nil"/>
              <w:left w:val="nil"/>
              <w:bottom w:val="single" w:sz="4" w:space="0" w:color="auto"/>
              <w:right w:val="single" w:sz="4" w:space="0" w:color="auto"/>
            </w:tcBorders>
            <w:shd w:val="clear" w:color="auto" w:fill="auto"/>
            <w:vAlign w:val="center"/>
            <w:hideMark/>
          </w:tcPr>
          <w:p w14:paraId="0D06BCF2"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經濟部</w:t>
            </w:r>
          </w:p>
        </w:tc>
      </w:tr>
      <w:tr w:rsidR="007F7417" w:rsidRPr="003B066F" w14:paraId="43128C5A" w14:textId="77777777" w:rsidTr="007F7417">
        <w:trPr>
          <w:trHeight w:val="366"/>
          <w:jc w:val="center"/>
        </w:trPr>
        <w:tc>
          <w:tcPr>
            <w:tcW w:w="1248" w:type="dxa"/>
            <w:tcBorders>
              <w:top w:val="nil"/>
              <w:left w:val="single" w:sz="4" w:space="0" w:color="auto"/>
              <w:bottom w:val="single" w:sz="4" w:space="0" w:color="auto"/>
              <w:right w:val="single" w:sz="4" w:space="0" w:color="auto"/>
            </w:tcBorders>
            <w:shd w:val="clear" w:color="auto" w:fill="auto"/>
            <w:vAlign w:val="center"/>
            <w:hideMark/>
          </w:tcPr>
          <w:p w14:paraId="3595ACBB"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災害敏感</w:t>
            </w:r>
          </w:p>
        </w:tc>
        <w:tc>
          <w:tcPr>
            <w:tcW w:w="658" w:type="dxa"/>
            <w:tcBorders>
              <w:top w:val="nil"/>
              <w:left w:val="nil"/>
              <w:bottom w:val="single" w:sz="4" w:space="0" w:color="auto"/>
              <w:right w:val="single" w:sz="4" w:space="0" w:color="auto"/>
            </w:tcBorders>
            <w:shd w:val="clear" w:color="auto" w:fill="auto"/>
            <w:vAlign w:val="center"/>
            <w:hideMark/>
          </w:tcPr>
          <w:p w14:paraId="4A10637D"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4</w:t>
            </w:r>
          </w:p>
        </w:tc>
        <w:tc>
          <w:tcPr>
            <w:tcW w:w="2040" w:type="dxa"/>
            <w:tcBorders>
              <w:top w:val="nil"/>
              <w:left w:val="nil"/>
              <w:bottom w:val="single" w:sz="4" w:space="0" w:color="auto"/>
              <w:right w:val="single" w:sz="4" w:space="0" w:color="auto"/>
            </w:tcBorders>
            <w:shd w:val="clear" w:color="auto" w:fill="auto"/>
            <w:vAlign w:val="center"/>
            <w:hideMark/>
          </w:tcPr>
          <w:p w14:paraId="71C59F47"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區域排水設施範圍</w:t>
            </w:r>
          </w:p>
        </w:tc>
        <w:tc>
          <w:tcPr>
            <w:tcW w:w="2528" w:type="dxa"/>
            <w:tcBorders>
              <w:top w:val="nil"/>
              <w:left w:val="nil"/>
              <w:bottom w:val="single" w:sz="4" w:space="0" w:color="auto"/>
              <w:right w:val="single" w:sz="4" w:space="0" w:color="auto"/>
            </w:tcBorders>
            <w:shd w:val="clear" w:color="auto" w:fill="auto"/>
            <w:vAlign w:val="center"/>
            <w:hideMark/>
          </w:tcPr>
          <w:p w14:paraId="457C6413"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水利法、河川管理辦法、排水管理辦法</w:t>
            </w:r>
          </w:p>
        </w:tc>
        <w:tc>
          <w:tcPr>
            <w:tcW w:w="2198" w:type="dxa"/>
            <w:tcBorders>
              <w:top w:val="nil"/>
              <w:left w:val="nil"/>
              <w:bottom w:val="single" w:sz="4" w:space="0" w:color="auto"/>
              <w:right w:val="single" w:sz="4" w:space="0" w:color="auto"/>
            </w:tcBorders>
            <w:shd w:val="clear" w:color="auto" w:fill="auto"/>
            <w:vAlign w:val="center"/>
            <w:hideMark/>
          </w:tcPr>
          <w:p w14:paraId="5017FB5A"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內政部</w:t>
            </w:r>
          </w:p>
        </w:tc>
      </w:tr>
      <w:tr w:rsidR="007F7417" w:rsidRPr="003B066F" w14:paraId="11AEB0C2" w14:textId="77777777" w:rsidTr="007F7417">
        <w:trPr>
          <w:trHeight w:val="549"/>
          <w:jc w:val="center"/>
        </w:trPr>
        <w:tc>
          <w:tcPr>
            <w:tcW w:w="1248" w:type="dxa"/>
            <w:tcBorders>
              <w:top w:val="nil"/>
              <w:left w:val="single" w:sz="4" w:space="0" w:color="auto"/>
              <w:bottom w:val="single" w:sz="4" w:space="0" w:color="auto"/>
              <w:right w:val="single" w:sz="4" w:space="0" w:color="auto"/>
            </w:tcBorders>
            <w:shd w:val="clear" w:color="auto" w:fill="auto"/>
            <w:vAlign w:val="center"/>
            <w:hideMark/>
          </w:tcPr>
          <w:p w14:paraId="399F3EAC"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生態敏感</w:t>
            </w:r>
          </w:p>
        </w:tc>
        <w:tc>
          <w:tcPr>
            <w:tcW w:w="658" w:type="dxa"/>
            <w:tcBorders>
              <w:top w:val="nil"/>
              <w:left w:val="nil"/>
              <w:bottom w:val="single" w:sz="4" w:space="0" w:color="auto"/>
              <w:right w:val="single" w:sz="4" w:space="0" w:color="auto"/>
            </w:tcBorders>
            <w:shd w:val="clear" w:color="auto" w:fill="auto"/>
            <w:vAlign w:val="center"/>
            <w:hideMark/>
          </w:tcPr>
          <w:p w14:paraId="2D342E7E"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5</w:t>
            </w:r>
          </w:p>
        </w:tc>
        <w:tc>
          <w:tcPr>
            <w:tcW w:w="2040" w:type="dxa"/>
            <w:tcBorders>
              <w:top w:val="nil"/>
              <w:left w:val="nil"/>
              <w:bottom w:val="single" w:sz="4" w:space="0" w:color="auto"/>
              <w:right w:val="single" w:sz="4" w:space="0" w:color="auto"/>
            </w:tcBorders>
            <w:shd w:val="clear" w:color="auto" w:fill="auto"/>
            <w:vAlign w:val="center"/>
            <w:hideMark/>
          </w:tcPr>
          <w:p w14:paraId="45E861BA"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國家公園內之特別景觀、生態保護區</w:t>
            </w:r>
          </w:p>
        </w:tc>
        <w:tc>
          <w:tcPr>
            <w:tcW w:w="2528" w:type="dxa"/>
            <w:tcBorders>
              <w:top w:val="nil"/>
              <w:left w:val="nil"/>
              <w:bottom w:val="single" w:sz="4" w:space="0" w:color="auto"/>
              <w:right w:val="single" w:sz="4" w:space="0" w:color="auto"/>
            </w:tcBorders>
            <w:shd w:val="clear" w:color="auto" w:fill="auto"/>
            <w:vAlign w:val="center"/>
            <w:hideMark/>
          </w:tcPr>
          <w:p w14:paraId="7EFA011F"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國家公園法</w:t>
            </w:r>
          </w:p>
        </w:tc>
        <w:tc>
          <w:tcPr>
            <w:tcW w:w="2198" w:type="dxa"/>
            <w:tcBorders>
              <w:top w:val="nil"/>
              <w:left w:val="nil"/>
              <w:bottom w:val="single" w:sz="4" w:space="0" w:color="auto"/>
              <w:right w:val="single" w:sz="4" w:space="0" w:color="auto"/>
            </w:tcBorders>
            <w:shd w:val="clear" w:color="auto" w:fill="auto"/>
            <w:vAlign w:val="center"/>
            <w:hideMark/>
          </w:tcPr>
          <w:p w14:paraId="5809F952"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行政院農業委員會</w:t>
            </w:r>
          </w:p>
        </w:tc>
      </w:tr>
      <w:tr w:rsidR="007F7417" w:rsidRPr="003B066F" w14:paraId="2CEDC1E8" w14:textId="77777777" w:rsidTr="007F7417">
        <w:trPr>
          <w:trHeight w:val="366"/>
          <w:jc w:val="center"/>
        </w:trPr>
        <w:tc>
          <w:tcPr>
            <w:tcW w:w="1248" w:type="dxa"/>
            <w:tcBorders>
              <w:top w:val="nil"/>
              <w:left w:val="single" w:sz="4" w:space="0" w:color="auto"/>
              <w:bottom w:val="single" w:sz="4" w:space="0" w:color="auto"/>
              <w:right w:val="single" w:sz="4" w:space="0" w:color="auto"/>
            </w:tcBorders>
            <w:shd w:val="clear" w:color="auto" w:fill="auto"/>
            <w:vAlign w:val="center"/>
            <w:hideMark/>
          </w:tcPr>
          <w:p w14:paraId="75BFC084"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生態敏感</w:t>
            </w:r>
          </w:p>
        </w:tc>
        <w:tc>
          <w:tcPr>
            <w:tcW w:w="658" w:type="dxa"/>
            <w:tcBorders>
              <w:top w:val="nil"/>
              <w:left w:val="nil"/>
              <w:bottom w:val="single" w:sz="4" w:space="0" w:color="auto"/>
              <w:right w:val="single" w:sz="4" w:space="0" w:color="auto"/>
            </w:tcBorders>
            <w:shd w:val="clear" w:color="auto" w:fill="auto"/>
            <w:vAlign w:val="center"/>
            <w:hideMark/>
          </w:tcPr>
          <w:p w14:paraId="58497114"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6</w:t>
            </w:r>
          </w:p>
        </w:tc>
        <w:tc>
          <w:tcPr>
            <w:tcW w:w="2040" w:type="dxa"/>
            <w:tcBorders>
              <w:top w:val="nil"/>
              <w:left w:val="nil"/>
              <w:bottom w:val="single" w:sz="4" w:space="0" w:color="auto"/>
              <w:right w:val="single" w:sz="4" w:space="0" w:color="auto"/>
            </w:tcBorders>
            <w:shd w:val="clear" w:color="auto" w:fill="auto"/>
            <w:vAlign w:val="center"/>
            <w:hideMark/>
          </w:tcPr>
          <w:p w14:paraId="1483E01D"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自然保留區</w:t>
            </w:r>
          </w:p>
        </w:tc>
        <w:tc>
          <w:tcPr>
            <w:tcW w:w="2528" w:type="dxa"/>
            <w:tcBorders>
              <w:top w:val="nil"/>
              <w:left w:val="nil"/>
              <w:bottom w:val="single" w:sz="4" w:space="0" w:color="auto"/>
              <w:right w:val="single" w:sz="4" w:space="0" w:color="auto"/>
            </w:tcBorders>
            <w:shd w:val="clear" w:color="auto" w:fill="auto"/>
            <w:vAlign w:val="center"/>
            <w:hideMark/>
          </w:tcPr>
          <w:p w14:paraId="223975D4"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文化資產保存法</w:t>
            </w:r>
          </w:p>
        </w:tc>
        <w:tc>
          <w:tcPr>
            <w:tcW w:w="2198" w:type="dxa"/>
            <w:tcBorders>
              <w:top w:val="nil"/>
              <w:left w:val="nil"/>
              <w:bottom w:val="single" w:sz="4" w:space="0" w:color="auto"/>
              <w:right w:val="single" w:sz="4" w:space="0" w:color="auto"/>
            </w:tcBorders>
            <w:shd w:val="clear" w:color="auto" w:fill="auto"/>
            <w:vAlign w:val="center"/>
            <w:hideMark/>
          </w:tcPr>
          <w:p w14:paraId="116A0FD3"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行政院農業委員會</w:t>
            </w:r>
          </w:p>
        </w:tc>
      </w:tr>
      <w:tr w:rsidR="007F7417" w:rsidRPr="003B066F" w14:paraId="48DED1D4" w14:textId="77777777" w:rsidTr="007F7417">
        <w:trPr>
          <w:trHeight w:val="366"/>
          <w:jc w:val="center"/>
        </w:trPr>
        <w:tc>
          <w:tcPr>
            <w:tcW w:w="1248" w:type="dxa"/>
            <w:tcBorders>
              <w:top w:val="nil"/>
              <w:left w:val="single" w:sz="4" w:space="0" w:color="auto"/>
              <w:bottom w:val="single" w:sz="4" w:space="0" w:color="auto"/>
              <w:right w:val="single" w:sz="4" w:space="0" w:color="auto"/>
            </w:tcBorders>
            <w:shd w:val="clear" w:color="auto" w:fill="auto"/>
            <w:vAlign w:val="center"/>
            <w:hideMark/>
          </w:tcPr>
          <w:p w14:paraId="3834BA39"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生態敏感</w:t>
            </w:r>
          </w:p>
        </w:tc>
        <w:tc>
          <w:tcPr>
            <w:tcW w:w="658" w:type="dxa"/>
            <w:tcBorders>
              <w:top w:val="nil"/>
              <w:left w:val="nil"/>
              <w:bottom w:val="single" w:sz="4" w:space="0" w:color="auto"/>
              <w:right w:val="single" w:sz="4" w:space="0" w:color="auto"/>
            </w:tcBorders>
            <w:shd w:val="clear" w:color="auto" w:fill="auto"/>
            <w:vAlign w:val="center"/>
            <w:hideMark/>
          </w:tcPr>
          <w:p w14:paraId="59D8E77C"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7</w:t>
            </w:r>
          </w:p>
        </w:tc>
        <w:tc>
          <w:tcPr>
            <w:tcW w:w="2040" w:type="dxa"/>
            <w:tcBorders>
              <w:top w:val="nil"/>
              <w:left w:val="nil"/>
              <w:bottom w:val="single" w:sz="4" w:space="0" w:color="auto"/>
              <w:right w:val="single" w:sz="4" w:space="0" w:color="auto"/>
            </w:tcBorders>
            <w:shd w:val="clear" w:color="auto" w:fill="auto"/>
            <w:vAlign w:val="center"/>
            <w:hideMark/>
          </w:tcPr>
          <w:p w14:paraId="71356486"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野生動物保護區</w:t>
            </w:r>
          </w:p>
        </w:tc>
        <w:tc>
          <w:tcPr>
            <w:tcW w:w="2528" w:type="dxa"/>
            <w:tcBorders>
              <w:top w:val="nil"/>
              <w:left w:val="nil"/>
              <w:bottom w:val="single" w:sz="4" w:space="0" w:color="auto"/>
              <w:right w:val="single" w:sz="4" w:space="0" w:color="auto"/>
            </w:tcBorders>
            <w:shd w:val="clear" w:color="auto" w:fill="auto"/>
            <w:vAlign w:val="center"/>
            <w:hideMark/>
          </w:tcPr>
          <w:p w14:paraId="285E58C6"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野生動物保育法</w:t>
            </w:r>
          </w:p>
        </w:tc>
        <w:tc>
          <w:tcPr>
            <w:tcW w:w="2198" w:type="dxa"/>
            <w:tcBorders>
              <w:top w:val="nil"/>
              <w:left w:val="nil"/>
              <w:bottom w:val="single" w:sz="4" w:space="0" w:color="auto"/>
              <w:right w:val="single" w:sz="4" w:space="0" w:color="auto"/>
            </w:tcBorders>
            <w:shd w:val="clear" w:color="auto" w:fill="auto"/>
            <w:vAlign w:val="center"/>
            <w:hideMark/>
          </w:tcPr>
          <w:p w14:paraId="46807394"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行政院農業委員會</w:t>
            </w:r>
          </w:p>
        </w:tc>
      </w:tr>
      <w:tr w:rsidR="007F7417" w:rsidRPr="003B066F" w14:paraId="587C2BC4" w14:textId="77777777" w:rsidTr="007F7417">
        <w:trPr>
          <w:trHeight w:val="366"/>
          <w:jc w:val="center"/>
        </w:trPr>
        <w:tc>
          <w:tcPr>
            <w:tcW w:w="1248" w:type="dxa"/>
            <w:tcBorders>
              <w:top w:val="nil"/>
              <w:left w:val="single" w:sz="4" w:space="0" w:color="auto"/>
              <w:bottom w:val="single" w:sz="4" w:space="0" w:color="auto"/>
              <w:right w:val="single" w:sz="4" w:space="0" w:color="auto"/>
            </w:tcBorders>
            <w:shd w:val="clear" w:color="auto" w:fill="auto"/>
            <w:vAlign w:val="center"/>
            <w:hideMark/>
          </w:tcPr>
          <w:p w14:paraId="27247C6C"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生態敏感</w:t>
            </w:r>
          </w:p>
        </w:tc>
        <w:tc>
          <w:tcPr>
            <w:tcW w:w="658" w:type="dxa"/>
            <w:tcBorders>
              <w:top w:val="nil"/>
              <w:left w:val="nil"/>
              <w:bottom w:val="single" w:sz="4" w:space="0" w:color="auto"/>
              <w:right w:val="single" w:sz="4" w:space="0" w:color="auto"/>
            </w:tcBorders>
            <w:shd w:val="clear" w:color="auto" w:fill="auto"/>
            <w:vAlign w:val="center"/>
            <w:hideMark/>
          </w:tcPr>
          <w:p w14:paraId="3DC5FCDF"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8</w:t>
            </w:r>
          </w:p>
        </w:tc>
        <w:tc>
          <w:tcPr>
            <w:tcW w:w="2040" w:type="dxa"/>
            <w:tcBorders>
              <w:top w:val="nil"/>
              <w:left w:val="nil"/>
              <w:bottom w:val="single" w:sz="4" w:space="0" w:color="auto"/>
              <w:right w:val="single" w:sz="4" w:space="0" w:color="auto"/>
            </w:tcBorders>
            <w:shd w:val="clear" w:color="auto" w:fill="auto"/>
            <w:vAlign w:val="center"/>
            <w:hideMark/>
          </w:tcPr>
          <w:p w14:paraId="6F82D558"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野生動物重要棲息環境</w:t>
            </w:r>
          </w:p>
        </w:tc>
        <w:tc>
          <w:tcPr>
            <w:tcW w:w="2528" w:type="dxa"/>
            <w:tcBorders>
              <w:top w:val="nil"/>
              <w:left w:val="nil"/>
              <w:bottom w:val="single" w:sz="4" w:space="0" w:color="auto"/>
              <w:right w:val="single" w:sz="4" w:space="0" w:color="auto"/>
            </w:tcBorders>
            <w:shd w:val="clear" w:color="auto" w:fill="auto"/>
            <w:vAlign w:val="center"/>
            <w:hideMark/>
          </w:tcPr>
          <w:p w14:paraId="093F851C"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野生動物保育法</w:t>
            </w:r>
          </w:p>
        </w:tc>
        <w:tc>
          <w:tcPr>
            <w:tcW w:w="2198" w:type="dxa"/>
            <w:tcBorders>
              <w:top w:val="nil"/>
              <w:left w:val="nil"/>
              <w:bottom w:val="single" w:sz="4" w:space="0" w:color="auto"/>
              <w:right w:val="single" w:sz="4" w:space="0" w:color="auto"/>
            </w:tcBorders>
            <w:shd w:val="clear" w:color="auto" w:fill="auto"/>
            <w:vAlign w:val="center"/>
            <w:hideMark/>
          </w:tcPr>
          <w:p w14:paraId="64E24BA0"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行政院農業委員會</w:t>
            </w:r>
          </w:p>
        </w:tc>
      </w:tr>
      <w:tr w:rsidR="007F7417" w:rsidRPr="003B066F" w14:paraId="5FCA4F40" w14:textId="77777777" w:rsidTr="007F7417">
        <w:trPr>
          <w:trHeight w:val="366"/>
          <w:jc w:val="center"/>
        </w:trPr>
        <w:tc>
          <w:tcPr>
            <w:tcW w:w="1248" w:type="dxa"/>
            <w:tcBorders>
              <w:top w:val="nil"/>
              <w:left w:val="single" w:sz="4" w:space="0" w:color="auto"/>
              <w:bottom w:val="single" w:sz="4" w:space="0" w:color="auto"/>
              <w:right w:val="single" w:sz="4" w:space="0" w:color="auto"/>
            </w:tcBorders>
            <w:shd w:val="clear" w:color="auto" w:fill="auto"/>
            <w:vAlign w:val="center"/>
            <w:hideMark/>
          </w:tcPr>
          <w:p w14:paraId="2EA7D499"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生態敏感</w:t>
            </w:r>
          </w:p>
        </w:tc>
        <w:tc>
          <w:tcPr>
            <w:tcW w:w="658" w:type="dxa"/>
            <w:tcBorders>
              <w:top w:val="nil"/>
              <w:left w:val="nil"/>
              <w:bottom w:val="single" w:sz="4" w:space="0" w:color="auto"/>
              <w:right w:val="single" w:sz="4" w:space="0" w:color="auto"/>
            </w:tcBorders>
            <w:shd w:val="clear" w:color="auto" w:fill="auto"/>
            <w:vAlign w:val="center"/>
            <w:hideMark/>
          </w:tcPr>
          <w:p w14:paraId="7793B59D"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9</w:t>
            </w:r>
          </w:p>
        </w:tc>
        <w:tc>
          <w:tcPr>
            <w:tcW w:w="2040" w:type="dxa"/>
            <w:tcBorders>
              <w:top w:val="nil"/>
              <w:left w:val="nil"/>
              <w:bottom w:val="single" w:sz="4" w:space="0" w:color="auto"/>
              <w:right w:val="single" w:sz="4" w:space="0" w:color="auto"/>
            </w:tcBorders>
            <w:shd w:val="clear" w:color="auto" w:fill="auto"/>
            <w:vAlign w:val="center"/>
            <w:hideMark/>
          </w:tcPr>
          <w:p w14:paraId="78AB4589"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自然保護區</w:t>
            </w:r>
          </w:p>
        </w:tc>
        <w:tc>
          <w:tcPr>
            <w:tcW w:w="2528" w:type="dxa"/>
            <w:tcBorders>
              <w:top w:val="nil"/>
              <w:left w:val="nil"/>
              <w:bottom w:val="single" w:sz="4" w:space="0" w:color="auto"/>
              <w:right w:val="single" w:sz="4" w:space="0" w:color="auto"/>
            </w:tcBorders>
            <w:shd w:val="clear" w:color="auto" w:fill="auto"/>
            <w:vAlign w:val="center"/>
            <w:hideMark/>
          </w:tcPr>
          <w:p w14:paraId="5D97A290"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自然保護區設置管理辦法</w:t>
            </w:r>
            <w:r w:rsidRPr="003B066F">
              <w:rPr>
                <w:rFonts w:cs="Times New Roman"/>
                <w:kern w:val="0"/>
              </w:rPr>
              <w:t>(</w:t>
            </w:r>
            <w:r w:rsidRPr="003B066F">
              <w:rPr>
                <w:rFonts w:cs="Times New Roman"/>
                <w:kern w:val="0"/>
              </w:rPr>
              <w:t>森林法</w:t>
            </w:r>
            <w:r w:rsidRPr="003B066F">
              <w:rPr>
                <w:rFonts w:cs="Times New Roman"/>
                <w:kern w:val="0"/>
              </w:rPr>
              <w:t>)</w:t>
            </w:r>
          </w:p>
        </w:tc>
        <w:tc>
          <w:tcPr>
            <w:tcW w:w="2198" w:type="dxa"/>
            <w:tcBorders>
              <w:top w:val="nil"/>
              <w:left w:val="nil"/>
              <w:bottom w:val="single" w:sz="4" w:space="0" w:color="auto"/>
              <w:right w:val="single" w:sz="4" w:space="0" w:color="auto"/>
            </w:tcBorders>
            <w:shd w:val="clear" w:color="auto" w:fill="auto"/>
            <w:vAlign w:val="center"/>
            <w:hideMark/>
          </w:tcPr>
          <w:p w14:paraId="1D4449A7"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行政院農業委員會</w:t>
            </w:r>
          </w:p>
        </w:tc>
      </w:tr>
      <w:tr w:rsidR="007F7417" w:rsidRPr="003B066F" w14:paraId="0287A412" w14:textId="77777777" w:rsidTr="007F7417">
        <w:trPr>
          <w:trHeight w:val="732"/>
          <w:jc w:val="center"/>
        </w:trPr>
        <w:tc>
          <w:tcPr>
            <w:tcW w:w="1248" w:type="dxa"/>
            <w:tcBorders>
              <w:top w:val="nil"/>
              <w:left w:val="single" w:sz="4" w:space="0" w:color="auto"/>
              <w:bottom w:val="single" w:sz="4" w:space="0" w:color="auto"/>
              <w:right w:val="single" w:sz="4" w:space="0" w:color="auto"/>
            </w:tcBorders>
            <w:shd w:val="clear" w:color="auto" w:fill="auto"/>
            <w:vAlign w:val="center"/>
            <w:hideMark/>
          </w:tcPr>
          <w:p w14:paraId="6F4F444E"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生態敏感</w:t>
            </w:r>
          </w:p>
        </w:tc>
        <w:tc>
          <w:tcPr>
            <w:tcW w:w="658" w:type="dxa"/>
            <w:tcBorders>
              <w:top w:val="nil"/>
              <w:left w:val="nil"/>
              <w:bottom w:val="single" w:sz="4" w:space="0" w:color="auto"/>
              <w:right w:val="single" w:sz="4" w:space="0" w:color="auto"/>
            </w:tcBorders>
            <w:shd w:val="clear" w:color="auto" w:fill="auto"/>
            <w:vAlign w:val="center"/>
            <w:hideMark/>
          </w:tcPr>
          <w:p w14:paraId="4EFC606B"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10</w:t>
            </w:r>
          </w:p>
        </w:tc>
        <w:tc>
          <w:tcPr>
            <w:tcW w:w="2040" w:type="dxa"/>
            <w:tcBorders>
              <w:top w:val="nil"/>
              <w:left w:val="nil"/>
              <w:bottom w:val="single" w:sz="4" w:space="0" w:color="auto"/>
              <w:right w:val="single" w:sz="4" w:space="0" w:color="auto"/>
            </w:tcBorders>
            <w:shd w:val="clear" w:color="auto" w:fill="auto"/>
            <w:vAlign w:val="center"/>
            <w:hideMark/>
          </w:tcPr>
          <w:p w14:paraId="430BBAEB"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沿海自然保護區</w:t>
            </w:r>
          </w:p>
        </w:tc>
        <w:tc>
          <w:tcPr>
            <w:tcW w:w="2528" w:type="dxa"/>
            <w:tcBorders>
              <w:top w:val="nil"/>
              <w:left w:val="nil"/>
              <w:bottom w:val="single" w:sz="4" w:space="0" w:color="auto"/>
              <w:right w:val="single" w:sz="4" w:space="0" w:color="auto"/>
            </w:tcBorders>
            <w:shd w:val="clear" w:color="auto" w:fill="auto"/>
            <w:vAlign w:val="center"/>
            <w:hideMark/>
          </w:tcPr>
          <w:p w14:paraId="340E9F3D"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區域計畫法、行政院核定之「台灣沿海地區自然環境保護計畫」</w:t>
            </w:r>
          </w:p>
        </w:tc>
        <w:tc>
          <w:tcPr>
            <w:tcW w:w="2198" w:type="dxa"/>
            <w:tcBorders>
              <w:top w:val="nil"/>
              <w:left w:val="nil"/>
              <w:bottom w:val="single" w:sz="4" w:space="0" w:color="auto"/>
              <w:right w:val="single" w:sz="4" w:space="0" w:color="auto"/>
            </w:tcBorders>
            <w:shd w:val="clear" w:color="auto" w:fill="auto"/>
            <w:vAlign w:val="center"/>
            <w:hideMark/>
          </w:tcPr>
          <w:p w14:paraId="2FFFC725"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內政部</w:t>
            </w:r>
          </w:p>
        </w:tc>
      </w:tr>
      <w:tr w:rsidR="007F7417" w:rsidRPr="003B066F" w14:paraId="36067439" w14:textId="77777777" w:rsidTr="007F7417">
        <w:trPr>
          <w:trHeight w:val="366"/>
          <w:jc w:val="center"/>
        </w:trPr>
        <w:tc>
          <w:tcPr>
            <w:tcW w:w="1248" w:type="dxa"/>
            <w:tcBorders>
              <w:top w:val="nil"/>
              <w:left w:val="single" w:sz="4" w:space="0" w:color="auto"/>
              <w:bottom w:val="single" w:sz="4" w:space="0" w:color="auto"/>
              <w:right w:val="single" w:sz="4" w:space="0" w:color="auto"/>
            </w:tcBorders>
            <w:shd w:val="clear" w:color="auto" w:fill="auto"/>
            <w:vAlign w:val="center"/>
            <w:hideMark/>
          </w:tcPr>
          <w:p w14:paraId="28AE00E9"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文化景觀敏感</w:t>
            </w:r>
          </w:p>
        </w:tc>
        <w:tc>
          <w:tcPr>
            <w:tcW w:w="658" w:type="dxa"/>
            <w:tcBorders>
              <w:top w:val="nil"/>
              <w:left w:val="nil"/>
              <w:bottom w:val="single" w:sz="4" w:space="0" w:color="auto"/>
              <w:right w:val="single" w:sz="4" w:space="0" w:color="auto"/>
            </w:tcBorders>
            <w:shd w:val="clear" w:color="auto" w:fill="auto"/>
            <w:vAlign w:val="center"/>
            <w:hideMark/>
          </w:tcPr>
          <w:p w14:paraId="3665B13B"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11</w:t>
            </w:r>
          </w:p>
        </w:tc>
        <w:tc>
          <w:tcPr>
            <w:tcW w:w="2040" w:type="dxa"/>
            <w:tcBorders>
              <w:top w:val="nil"/>
              <w:left w:val="nil"/>
              <w:bottom w:val="single" w:sz="4" w:space="0" w:color="auto"/>
              <w:right w:val="single" w:sz="4" w:space="0" w:color="auto"/>
            </w:tcBorders>
            <w:shd w:val="clear" w:color="auto" w:fill="auto"/>
            <w:vAlign w:val="center"/>
            <w:hideMark/>
          </w:tcPr>
          <w:p w14:paraId="764CF2F5"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古蹟保存區</w:t>
            </w:r>
          </w:p>
        </w:tc>
        <w:tc>
          <w:tcPr>
            <w:tcW w:w="2528" w:type="dxa"/>
            <w:tcBorders>
              <w:top w:val="nil"/>
              <w:left w:val="nil"/>
              <w:bottom w:val="single" w:sz="4" w:space="0" w:color="auto"/>
              <w:right w:val="single" w:sz="4" w:space="0" w:color="auto"/>
            </w:tcBorders>
            <w:shd w:val="clear" w:color="auto" w:fill="auto"/>
            <w:vAlign w:val="center"/>
            <w:hideMark/>
          </w:tcPr>
          <w:p w14:paraId="011188A2"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文化資產保存法</w:t>
            </w:r>
          </w:p>
        </w:tc>
        <w:tc>
          <w:tcPr>
            <w:tcW w:w="2198" w:type="dxa"/>
            <w:tcBorders>
              <w:top w:val="nil"/>
              <w:left w:val="nil"/>
              <w:bottom w:val="single" w:sz="4" w:space="0" w:color="auto"/>
              <w:right w:val="single" w:sz="4" w:space="0" w:color="auto"/>
            </w:tcBorders>
            <w:shd w:val="clear" w:color="auto" w:fill="auto"/>
            <w:vAlign w:val="center"/>
            <w:hideMark/>
          </w:tcPr>
          <w:p w14:paraId="18B36A6C"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文化部</w:t>
            </w:r>
          </w:p>
        </w:tc>
      </w:tr>
      <w:tr w:rsidR="007F7417" w:rsidRPr="003B066F" w14:paraId="713DA7D0" w14:textId="77777777" w:rsidTr="007F7417">
        <w:trPr>
          <w:trHeight w:val="366"/>
          <w:jc w:val="center"/>
        </w:trPr>
        <w:tc>
          <w:tcPr>
            <w:tcW w:w="1248" w:type="dxa"/>
            <w:tcBorders>
              <w:top w:val="nil"/>
              <w:left w:val="single" w:sz="4" w:space="0" w:color="auto"/>
              <w:bottom w:val="single" w:sz="4" w:space="0" w:color="auto"/>
              <w:right w:val="single" w:sz="4" w:space="0" w:color="auto"/>
            </w:tcBorders>
            <w:shd w:val="clear" w:color="auto" w:fill="auto"/>
            <w:vAlign w:val="center"/>
            <w:hideMark/>
          </w:tcPr>
          <w:p w14:paraId="30A57C85"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文化景觀敏感</w:t>
            </w:r>
          </w:p>
        </w:tc>
        <w:tc>
          <w:tcPr>
            <w:tcW w:w="658" w:type="dxa"/>
            <w:tcBorders>
              <w:top w:val="nil"/>
              <w:left w:val="nil"/>
              <w:bottom w:val="single" w:sz="4" w:space="0" w:color="auto"/>
              <w:right w:val="single" w:sz="4" w:space="0" w:color="auto"/>
            </w:tcBorders>
            <w:shd w:val="clear" w:color="auto" w:fill="auto"/>
            <w:vAlign w:val="center"/>
            <w:hideMark/>
          </w:tcPr>
          <w:p w14:paraId="57A6D953"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12</w:t>
            </w:r>
          </w:p>
        </w:tc>
        <w:tc>
          <w:tcPr>
            <w:tcW w:w="2040" w:type="dxa"/>
            <w:tcBorders>
              <w:top w:val="nil"/>
              <w:left w:val="nil"/>
              <w:bottom w:val="single" w:sz="4" w:space="0" w:color="auto"/>
              <w:right w:val="single" w:sz="4" w:space="0" w:color="auto"/>
            </w:tcBorders>
            <w:shd w:val="clear" w:color="auto" w:fill="auto"/>
            <w:vAlign w:val="center"/>
            <w:hideMark/>
          </w:tcPr>
          <w:p w14:paraId="36EC2B48"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遺址</w:t>
            </w:r>
          </w:p>
        </w:tc>
        <w:tc>
          <w:tcPr>
            <w:tcW w:w="2528" w:type="dxa"/>
            <w:tcBorders>
              <w:top w:val="nil"/>
              <w:left w:val="nil"/>
              <w:bottom w:val="single" w:sz="4" w:space="0" w:color="auto"/>
              <w:right w:val="single" w:sz="4" w:space="0" w:color="auto"/>
            </w:tcBorders>
            <w:shd w:val="clear" w:color="auto" w:fill="auto"/>
            <w:vAlign w:val="center"/>
            <w:hideMark/>
          </w:tcPr>
          <w:p w14:paraId="1D4532BD"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文化資產保存法</w:t>
            </w:r>
          </w:p>
        </w:tc>
        <w:tc>
          <w:tcPr>
            <w:tcW w:w="2198" w:type="dxa"/>
            <w:tcBorders>
              <w:top w:val="nil"/>
              <w:left w:val="nil"/>
              <w:bottom w:val="single" w:sz="4" w:space="0" w:color="auto"/>
              <w:right w:val="single" w:sz="4" w:space="0" w:color="auto"/>
            </w:tcBorders>
            <w:shd w:val="clear" w:color="auto" w:fill="auto"/>
            <w:vAlign w:val="center"/>
            <w:hideMark/>
          </w:tcPr>
          <w:p w14:paraId="02B83E60"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文化部</w:t>
            </w:r>
          </w:p>
        </w:tc>
      </w:tr>
      <w:tr w:rsidR="007F7417" w:rsidRPr="003B066F" w14:paraId="3EEB8AF3" w14:textId="77777777" w:rsidTr="007F7417">
        <w:trPr>
          <w:trHeight w:val="366"/>
          <w:jc w:val="center"/>
        </w:trPr>
        <w:tc>
          <w:tcPr>
            <w:tcW w:w="1248" w:type="dxa"/>
            <w:tcBorders>
              <w:top w:val="nil"/>
              <w:left w:val="single" w:sz="4" w:space="0" w:color="auto"/>
              <w:bottom w:val="single" w:sz="4" w:space="0" w:color="auto"/>
              <w:right w:val="single" w:sz="4" w:space="0" w:color="auto"/>
            </w:tcBorders>
            <w:shd w:val="clear" w:color="auto" w:fill="auto"/>
            <w:vAlign w:val="center"/>
            <w:hideMark/>
          </w:tcPr>
          <w:p w14:paraId="655BC695"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文化景觀敏感</w:t>
            </w:r>
          </w:p>
        </w:tc>
        <w:tc>
          <w:tcPr>
            <w:tcW w:w="658" w:type="dxa"/>
            <w:tcBorders>
              <w:top w:val="nil"/>
              <w:left w:val="nil"/>
              <w:bottom w:val="single" w:sz="4" w:space="0" w:color="auto"/>
              <w:right w:val="single" w:sz="4" w:space="0" w:color="auto"/>
            </w:tcBorders>
            <w:shd w:val="clear" w:color="auto" w:fill="auto"/>
            <w:vAlign w:val="center"/>
            <w:hideMark/>
          </w:tcPr>
          <w:p w14:paraId="0CDE21D1"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13</w:t>
            </w:r>
          </w:p>
        </w:tc>
        <w:tc>
          <w:tcPr>
            <w:tcW w:w="2040" w:type="dxa"/>
            <w:tcBorders>
              <w:top w:val="nil"/>
              <w:left w:val="nil"/>
              <w:bottom w:val="single" w:sz="4" w:space="0" w:color="auto"/>
              <w:right w:val="single" w:sz="4" w:space="0" w:color="auto"/>
            </w:tcBorders>
            <w:shd w:val="clear" w:color="auto" w:fill="auto"/>
            <w:vAlign w:val="center"/>
            <w:hideMark/>
          </w:tcPr>
          <w:p w14:paraId="40C400AE"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重要聚落保存區</w:t>
            </w:r>
          </w:p>
        </w:tc>
        <w:tc>
          <w:tcPr>
            <w:tcW w:w="2528" w:type="dxa"/>
            <w:tcBorders>
              <w:top w:val="nil"/>
              <w:left w:val="nil"/>
              <w:bottom w:val="single" w:sz="4" w:space="0" w:color="auto"/>
              <w:right w:val="single" w:sz="4" w:space="0" w:color="auto"/>
            </w:tcBorders>
            <w:shd w:val="clear" w:color="auto" w:fill="auto"/>
            <w:vAlign w:val="center"/>
            <w:hideMark/>
          </w:tcPr>
          <w:p w14:paraId="3A5ADE11"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文化資產保存法</w:t>
            </w:r>
          </w:p>
        </w:tc>
        <w:tc>
          <w:tcPr>
            <w:tcW w:w="2198" w:type="dxa"/>
            <w:tcBorders>
              <w:top w:val="nil"/>
              <w:left w:val="nil"/>
              <w:bottom w:val="single" w:sz="4" w:space="0" w:color="auto"/>
              <w:right w:val="single" w:sz="4" w:space="0" w:color="auto"/>
            </w:tcBorders>
            <w:shd w:val="clear" w:color="auto" w:fill="auto"/>
            <w:vAlign w:val="center"/>
            <w:hideMark/>
          </w:tcPr>
          <w:p w14:paraId="4B05F742"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文化部</w:t>
            </w:r>
          </w:p>
        </w:tc>
      </w:tr>
      <w:tr w:rsidR="007F7417" w:rsidRPr="003B066F" w14:paraId="507A9A3D" w14:textId="77777777" w:rsidTr="007F7417">
        <w:trPr>
          <w:trHeight w:val="366"/>
          <w:jc w:val="center"/>
        </w:trPr>
        <w:tc>
          <w:tcPr>
            <w:tcW w:w="1248" w:type="dxa"/>
            <w:tcBorders>
              <w:top w:val="nil"/>
              <w:left w:val="single" w:sz="4" w:space="0" w:color="auto"/>
              <w:bottom w:val="single" w:sz="4" w:space="0" w:color="auto"/>
              <w:right w:val="single" w:sz="4" w:space="0" w:color="auto"/>
            </w:tcBorders>
            <w:shd w:val="clear" w:color="auto" w:fill="auto"/>
            <w:vAlign w:val="center"/>
            <w:hideMark/>
          </w:tcPr>
          <w:p w14:paraId="6D3E5C4C"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文化景觀敏感</w:t>
            </w:r>
          </w:p>
        </w:tc>
        <w:tc>
          <w:tcPr>
            <w:tcW w:w="658" w:type="dxa"/>
            <w:tcBorders>
              <w:top w:val="nil"/>
              <w:left w:val="nil"/>
              <w:bottom w:val="single" w:sz="4" w:space="0" w:color="auto"/>
              <w:right w:val="single" w:sz="4" w:space="0" w:color="auto"/>
            </w:tcBorders>
            <w:shd w:val="clear" w:color="auto" w:fill="auto"/>
            <w:vAlign w:val="center"/>
            <w:hideMark/>
          </w:tcPr>
          <w:p w14:paraId="0C67CF84"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14</w:t>
            </w:r>
          </w:p>
        </w:tc>
        <w:tc>
          <w:tcPr>
            <w:tcW w:w="2040" w:type="dxa"/>
            <w:tcBorders>
              <w:top w:val="nil"/>
              <w:left w:val="nil"/>
              <w:bottom w:val="single" w:sz="4" w:space="0" w:color="auto"/>
              <w:right w:val="single" w:sz="4" w:space="0" w:color="auto"/>
            </w:tcBorders>
            <w:shd w:val="clear" w:color="auto" w:fill="auto"/>
            <w:vAlign w:val="center"/>
            <w:hideMark/>
          </w:tcPr>
          <w:p w14:paraId="0590B0D5"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國家公園內之史蹟保存區</w:t>
            </w:r>
          </w:p>
        </w:tc>
        <w:tc>
          <w:tcPr>
            <w:tcW w:w="2528" w:type="dxa"/>
            <w:tcBorders>
              <w:top w:val="nil"/>
              <w:left w:val="nil"/>
              <w:bottom w:val="single" w:sz="4" w:space="0" w:color="auto"/>
              <w:right w:val="single" w:sz="4" w:space="0" w:color="auto"/>
            </w:tcBorders>
            <w:shd w:val="clear" w:color="auto" w:fill="auto"/>
            <w:vAlign w:val="center"/>
            <w:hideMark/>
          </w:tcPr>
          <w:p w14:paraId="1ADC7F7F"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國家公園法</w:t>
            </w:r>
          </w:p>
        </w:tc>
        <w:tc>
          <w:tcPr>
            <w:tcW w:w="2198" w:type="dxa"/>
            <w:tcBorders>
              <w:top w:val="nil"/>
              <w:left w:val="nil"/>
              <w:bottom w:val="single" w:sz="4" w:space="0" w:color="auto"/>
              <w:right w:val="single" w:sz="4" w:space="0" w:color="auto"/>
            </w:tcBorders>
            <w:shd w:val="clear" w:color="auto" w:fill="auto"/>
            <w:vAlign w:val="center"/>
            <w:hideMark/>
          </w:tcPr>
          <w:p w14:paraId="1813F3BF"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內政部</w:t>
            </w:r>
          </w:p>
        </w:tc>
      </w:tr>
      <w:tr w:rsidR="007F7417" w:rsidRPr="003B066F" w14:paraId="18085F9A" w14:textId="77777777" w:rsidTr="007F7417">
        <w:trPr>
          <w:trHeight w:val="916"/>
          <w:jc w:val="center"/>
        </w:trPr>
        <w:tc>
          <w:tcPr>
            <w:tcW w:w="1248" w:type="dxa"/>
            <w:tcBorders>
              <w:top w:val="nil"/>
              <w:left w:val="single" w:sz="4" w:space="0" w:color="auto"/>
              <w:bottom w:val="single" w:sz="4" w:space="0" w:color="auto"/>
              <w:right w:val="single" w:sz="4" w:space="0" w:color="auto"/>
            </w:tcBorders>
            <w:shd w:val="clear" w:color="auto" w:fill="auto"/>
            <w:vAlign w:val="center"/>
            <w:hideMark/>
          </w:tcPr>
          <w:p w14:paraId="0A7BE450"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資源利用敏感</w:t>
            </w:r>
          </w:p>
        </w:tc>
        <w:tc>
          <w:tcPr>
            <w:tcW w:w="658" w:type="dxa"/>
            <w:tcBorders>
              <w:top w:val="nil"/>
              <w:left w:val="nil"/>
              <w:bottom w:val="single" w:sz="4" w:space="0" w:color="auto"/>
              <w:right w:val="single" w:sz="4" w:space="0" w:color="auto"/>
            </w:tcBorders>
            <w:shd w:val="clear" w:color="auto" w:fill="auto"/>
            <w:vAlign w:val="center"/>
            <w:hideMark/>
          </w:tcPr>
          <w:p w14:paraId="4DF295D9"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15</w:t>
            </w:r>
          </w:p>
        </w:tc>
        <w:tc>
          <w:tcPr>
            <w:tcW w:w="2040" w:type="dxa"/>
            <w:tcBorders>
              <w:top w:val="nil"/>
              <w:left w:val="nil"/>
              <w:bottom w:val="single" w:sz="4" w:space="0" w:color="auto"/>
              <w:right w:val="single" w:sz="4" w:space="0" w:color="auto"/>
            </w:tcBorders>
            <w:shd w:val="clear" w:color="auto" w:fill="auto"/>
            <w:vAlign w:val="center"/>
            <w:hideMark/>
          </w:tcPr>
          <w:p w14:paraId="6E6B75EE"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飲用水水源水質保護區或飲用水取水口一定距離內之地區</w:t>
            </w:r>
          </w:p>
        </w:tc>
        <w:tc>
          <w:tcPr>
            <w:tcW w:w="2528" w:type="dxa"/>
            <w:tcBorders>
              <w:top w:val="nil"/>
              <w:left w:val="nil"/>
              <w:bottom w:val="single" w:sz="4" w:space="0" w:color="auto"/>
              <w:right w:val="single" w:sz="4" w:space="0" w:color="auto"/>
            </w:tcBorders>
            <w:shd w:val="clear" w:color="auto" w:fill="auto"/>
            <w:vAlign w:val="center"/>
            <w:hideMark/>
          </w:tcPr>
          <w:p w14:paraId="2B980BF8"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飲用水管理條例</w:t>
            </w:r>
          </w:p>
        </w:tc>
        <w:tc>
          <w:tcPr>
            <w:tcW w:w="2198" w:type="dxa"/>
            <w:tcBorders>
              <w:top w:val="nil"/>
              <w:left w:val="nil"/>
              <w:bottom w:val="single" w:sz="4" w:space="0" w:color="auto"/>
              <w:right w:val="single" w:sz="4" w:space="0" w:color="auto"/>
            </w:tcBorders>
            <w:shd w:val="clear" w:color="auto" w:fill="auto"/>
            <w:vAlign w:val="center"/>
            <w:hideMark/>
          </w:tcPr>
          <w:p w14:paraId="03100123"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行政院環境保護署</w:t>
            </w:r>
          </w:p>
        </w:tc>
      </w:tr>
      <w:tr w:rsidR="007F7417" w:rsidRPr="003B066F" w14:paraId="33123C24" w14:textId="77777777" w:rsidTr="007F7417">
        <w:trPr>
          <w:trHeight w:val="549"/>
          <w:jc w:val="center"/>
        </w:trPr>
        <w:tc>
          <w:tcPr>
            <w:tcW w:w="1248" w:type="dxa"/>
            <w:tcBorders>
              <w:top w:val="nil"/>
              <w:left w:val="single" w:sz="4" w:space="0" w:color="auto"/>
              <w:bottom w:val="single" w:sz="4" w:space="0" w:color="auto"/>
              <w:right w:val="single" w:sz="4" w:space="0" w:color="auto"/>
            </w:tcBorders>
            <w:shd w:val="clear" w:color="auto" w:fill="auto"/>
            <w:vAlign w:val="center"/>
            <w:hideMark/>
          </w:tcPr>
          <w:p w14:paraId="14486028"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資源利用敏感</w:t>
            </w:r>
          </w:p>
        </w:tc>
        <w:tc>
          <w:tcPr>
            <w:tcW w:w="658" w:type="dxa"/>
            <w:tcBorders>
              <w:top w:val="nil"/>
              <w:left w:val="nil"/>
              <w:bottom w:val="single" w:sz="4" w:space="0" w:color="auto"/>
              <w:right w:val="single" w:sz="4" w:space="0" w:color="auto"/>
            </w:tcBorders>
            <w:shd w:val="clear" w:color="auto" w:fill="auto"/>
            <w:vAlign w:val="center"/>
            <w:hideMark/>
          </w:tcPr>
          <w:p w14:paraId="379D9468"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16</w:t>
            </w:r>
          </w:p>
        </w:tc>
        <w:tc>
          <w:tcPr>
            <w:tcW w:w="2040" w:type="dxa"/>
            <w:tcBorders>
              <w:top w:val="nil"/>
              <w:left w:val="nil"/>
              <w:bottom w:val="single" w:sz="4" w:space="0" w:color="auto"/>
              <w:right w:val="single" w:sz="4" w:space="0" w:color="auto"/>
            </w:tcBorders>
            <w:shd w:val="clear" w:color="auto" w:fill="auto"/>
            <w:vAlign w:val="center"/>
            <w:hideMark/>
          </w:tcPr>
          <w:p w14:paraId="33532443"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水庫集水區</w:t>
            </w:r>
            <w:r w:rsidRPr="003B066F">
              <w:rPr>
                <w:rFonts w:cs="Times New Roman"/>
                <w:kern w:val="0"/>
              </w:rPr>
              <w:t>(</w:t>
            </w:r>
            <w:r w:rsidRPr="003B066F">
              <w:rPr>
                <w:rFonts w:cs="Times New Roman"/>
                <w:kern w:val="0"/>
              </w:rPr>
              <w:t>供家用或公共給水</w:t>
            </w:r>
            <w:r w:rsidRPr="003B066F">
              <w:rPr>
                <w:rFonts w:cs="Times New Roman"/>
                <w:kern w:val="0"/>
              </w:rPr>
              <w:t>)</w:t>
            </w:r>
          </w:p>
        </w:tc>
        <w:tc>
          <w:tcPr>
            <w:tcW w:w="2528" w:type="dxa"/>
            <w:tcBorders>
              <w:top w:val="nil"/>
              <w:left w:val="nil"/>
              <w:bottom w:val="single" w:sz="4" w:space="0" w:color="auto"/>
              <w:right w:val="single" w:sz="4" w:space="0" w:color="auto"/>
            </w:tcBorders>
            <w:shd w:val="clear" w:color="auto" w:fill="auto"/>
            <w:vAlign w:val="center"/>
            <w:hideMark/>
          </w:tcPr>
          <w:p w14:paraId="17A2E6F3"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區域計畫法</w:t>
            </w:r>
          </w:p>
        </w:tc>
        <w:tc>
          <w:tcPr>
            <w:tcW w:w="2198" w:type="dxa"/>
            <w:tcBorders>
              <w:top w:val="nil"/>
              <w:left w:val="nil"/>
              <w:bottom w:val="single" w:sz="4" w:space="0" w:color="auto"/>
              <w:right w:val="single" w:sz="4" w:space="0" w:color="auto"/>
            </w:tcBorders>
            <w:shd w:val="clear" w:color="auto" w:fill="auto"/>
            <w:vAlign w:val="center"/>
            <w:hideMark/>
          </w:tcPr>
          <w:p w14:paraId="5F82AC20"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經濟部查認，由內政部公告</w:t>
            </w:r>
          </w:p>
        </w:tc>
      </w:tr>
      <w:tr w:rsidR="007F7417" w:rsidRPr="003B066F" w14:paraId="437733DA" w14:textId="77777777" w:rsidTr="007F7417">
        <w:trPr>
          <w:trHeight w:val="366"/>
          <w:jc w:val="center"/>
        </w:trPr>
        <w:tc>
          <w:tcPr>
            <w:tcW w:w="1248" w:type="dxa"/>
            <w:tcBorders>
              <w:top w:val="nil"/>
              <w:left w:val="single" w:sz="4" w:space="0" w:color="auto"/>
              <w:bottom w:val="single" w:sz="4" w:space="0" w:color="auto"/>
              <w:right w:val="single" w:sz="4" w:space="0" w:color="auto"/>
            </w:tcBorders>
            <w:shd w:val="clear" w:color="auto" w:fill="auto"/>
            <w:vAlign w:val="center"/>
            <w:hideMark/>
          </w:tcPr>
          <w:p w14:paraId="5D99F5DC"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lastRenderedPageBreak/>
              <w:t>資源利用敏感</w:t>
            </w:r>
          </w:p>
        </w:tc>
        <w:tc>
          <w:tcPr>
            <w:tcW w:w="658" w:type="dxa"/>
            <w:tcBorders>
              <w:top w:val="nil"/>
              <w:left w:val="nil"/>
              <w:bottom w:val="single" w:sz="4" w:space="0" w:color="auto"/>
              <w:right w:val="single" w:sz="4" w:space="0" w:color="auto"/>
            </w:tcBorders>
            <w:shd w:val="clear" w:color="auto" w:fill="auto"/>
            <w:vAlign w:val="center"/>
            <w:hideMark/>
          </w:tcPr>
          <w:p w14:paraId="7679EF61"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17</w:t>
            </w:r>
          </w:p>
        </w:tc>
        <w:tc>
          <w:tcPr>
            <w:tcW w:w="2040" w:type="dxa"/>
            <w:tcBorders>
              <w:top w:val="nil"/>
              <w:left w:val="nil"/>
              <w:bottom w:val="single" w:sz="4" w:space="0" w:color="auto"/>
              <w:right w:val="single" w:sz="4" w:space="0" w:color="auto"/>
            </w:tcBorders>
            <w:shd w:val="clear" w:color="auto" w:fill="auto"/>
            <w:vAlign w:val="center"/>
            <w:hideMark/>
          </w:tcPr>
          <w:p w14:paraId="3EE1631C"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水庫蓄水範圍</w:t>
            </w:r>
          </w:p>
        </w:tc>
        <w:tc>
          <w:tcPr>
            <w:tcW w:w="2528" w:type="dxa"/>
            <w:tcBorders>
              <w:top w:val="nil"/>
              <w:left w:val="nil"/>
              <w:bottom w:val="single" w:sz="4" w:space="0" w:color="auto"/>
              <w:right w:val="single" w:sz="4" w:space="0" w:color="auto"/>
            </w:tcBorders>
            <w:shd w:val="clear" w:color="auto" w:fill="auto"/>
            <w:vAlign w:val="center"/>
            <w:hideMark/>
          </w:tcPr>
          <w:p w14:paraId="67A40136"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水利法、水庫蓄水範圍使用管理辦法</w:t>
            </w:r>
          </w:p>
        </w:tc>
        <w:tc>
          <w:tcPr>
            <w:tcW w:w="2198" w:type="dxa"/>
            <w:tcBorders>
              <w:top w:val="nil"/>
              <w:left w:val="nil"/>
              <w:bottom w:val="single" w:sz="4" w:space="0" w:color="auto"/>
              <w:right w:val="single" w:sz="4" w:space="0" w:color="auto"/>
            </w:tcBorders>
            <w:shd w:val="clear" w:color="auto" w:fill="auto"/>
            <w:vAlign w:val="center"/>
            <w:hideMark/>
          </w:tcPr>
          <w:p w14:paraId="19CF5EDE"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經濟部</w:t>
            </w:r>
          </w:p>
        </w:tc>
      </w:tr>
      <w:tr w:rsidR="007F7417" w:rsidRPr="003B066F" w14:paraId="1F10A62A" w14:textId="77777777" w:rsidTr="007F7417">
        <w:trPr>
          <w:trHeight w:val="732"/>
          <w:jc w:val="center"/>
        </w:trPr>
        <w:tc>
          <w:tcPr>
            <w:tcW w:w="1248" w:type="dxa"/>
            <w:tcBorders>
              <w:top w:val="nil"/>
              <w:left w:val="single" w:sz="4" w:space="0" w:color="auto"/>
              <w:bottom w:val="single" w:sz="4" w:space="0" w:color="auto"/>
              <w:right w:val="single" w:sz="4" w:space="0" w:color="auto"/>
            </w:tcBorders>
            <w:shd w:val="clear" w:color="auto" w:fill="auto"/>
            <w:vAlign w:val="center"/>
            <w:hideMark/>
          </w:tcPr>
          <w:p w14:paraId="4F0D1DCB"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資源利用敏感</w:t>
            </w:r>
          </w:p>
        </w:tc>
        <w:tc>
          <w:tcPr>
            <w:tcW w:w="658" w:type="dxa"/>
            <w:tcBorders>
              <w:top w:val="nil"/>
              <w:left w:val="nil"/>
              <w:bottom w:val="single" w:sz="4" w:space="0" w:color="auto"/>
              <w:right w:val="single" w:sz="4" w:space="0" w:color="auto"/>
            </w:tcBorders>
            <w:shd w:val="clear" w:color="auto" w:fill="auto"/>
            <w:vAlign w:val="center"/>
            <w:hideMark/>
          </w:tcPr>
          <w:p w14:paraId="453CC84B"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18-1</w:t>
            </w:r>
          </w:p>
        </w:tc>
        <w:tc>
          <w:tcPr>
            <w:tcW w:w="2040" w:type="dxa"/>
            <w:tcBorders>
              <w:top w:val="nil"/>
              <w:left w:val="nil"/>
              <w:bottom w:val="single" w:sz="4" w:space="0" w:color="auto"/>
              <w:right w:val="single" w:sz="4" w:space="0" w:color="auto"/>
            </w:tcBorders>
            <w:shd w:val="clear" w:color="auto" w:fill="auto"/>
            <w:vAlign w:val="center"/>
            <w:hideMark/>
          </w:tcPr>
          <w:p w14:paraId="47DCAD07"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森林</w:t>
            </w:r>
            <w:r w:rsidRPr="003B066F">
              <w:rPr>
                <w:rFonts w:cs="Times New Roman"/>
                <w:kern w:val="0"/>
              </w:rPr>
              <w:t>(</w:t>
            </w:r>
            <w:r w:rsidRPr="003B066F">
              <w:rPr>
                <w:rFonts w:cs="Times New Roman"/>
                <w:kern w:val="0"/>
              </w:rPr>
              <w:t>國有林事業區、保安林等森林地區</w:t>
            </w:r>
            <w:r w:rsidRPr="003B066F">
              <w:rPr>
                <w:rFonts w:cs="Times New Roman"/>
                <w:kern w:val="0"/>
              </w:rPr>
              <w:t>)</w:t>
            </w:r>
          </w:p>
        </w:tc>
        <w:tc>
          <w:tcPr>
            <w:tcW w:w="2528" w:type="dxa"/>
            <w:tcBorders>
              <w:top w:val="nil"/>
              <w:left w:val="nil"/>
              <w:bottom w:val="single" w:sz="4" w:space="0" w:color="auto"/>
              <w:right w:val="single" w:sz="4" w:space="0" w:color="auto"/>
            </w:tcBorders>
            <w:shd w:val="clear" w:color="auto" w:fill="auto"/>
            <w:vAlign w:val="center"/>
            <w:hideMark/>
          </w:tcPr>
          <w:p w14:paraId="77E6BFD4"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森林法</w:t>
            </w:r>
          </w:p>
        </w:tc>
        <w:tc>
          <w:tcPr>
            <w:tcW w:w="2198" w:type="dxa"/>
            <w:tcBorders>
              <w:top w:val="nil"/>
              <w:left w:val="nil"/>
              <w:bottom w:val="single" w:sz="4" w:space="0" w:color="auto"/>
              <w:right w:val="single" w:sz="4" w:space="0" w:color="auto"/>
            </w:tcBorders>
            <w:shd w:val="clear" w:color="auto" w:fill="auto"/>
            <w:vAlign w:val="center"/>
            <w:hideMark/>
          </w:tcPr>
          <w:p w14:paraId="6A5A237F"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行政院農業委員會</w:t>
            </w:r>
          </w:p>
        </w:tc>
      </w:tr>
      <w:tr w:rsidR="007F7417" w:rsidRPr="003B066F" w14:paraId="00E613B8" w14:textId="77777777" w:rsidTr="007F7417">
        <w:trPr>
          <w:trHeight w:val="549"/>
          <w:jc w:val="center"/>
        </w:trPr>
        <w:tc>
          <w:tcPr>
            <w:tcW w:w="1248" w:type="dxa"/>
            <w:tcBorders>
              <w:top w:val="nil"/>
              <w:left w:val="single" w:sz="4" w:space="0" w:color="auto"/>
              <w:bottom w:val="single" w:sz="4" w:space="0" w:color="auto"/>
              <w:right w:val="single" w:sz="4" w:space="0" w:color="auto"/>
            </w:tcBorders>
            <w:shd w:val="clear" w:color="auto" w:fill="auto"/>
            <w:vAlign w:val="center"/>
            <w:hideMark/>
          </w:tcPr>
          <w:p w14:paraId="5CC369BB"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資源利用敏感</w:t>
            </w:r>
          </w:p>
        </w:tc>
        <w:tc>
          <w:tcPr>
            <w:tcW w:w="658" w:type="dxa"/>
            <w:tcBorders>
              <w:top w:val="nil"/>
              <w:left w:val="nil"/>
              <w:bottom w:val="single" w:sz="4" w:space="0" w:color="auto"/>
              <w:right w:val="single" w:sz="4" w:space="0" w:color="auto"/>
            </w:tcBorders>
            <w:shd w:val="clear" w:color="auto" w:fill="auto"/>
            <w:vAlign w:val="center"/>
            <w:hideMark/>
          </w:tcPr>
          <w:p w14:paraId="4FBC07EB"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18-2</w:t>
            </w:r>
          </w:p>
        </w:tc>
        <w:tc>
          <w:tcPr>
            <w:tcW w:w="2040" w:type="dxa"/>
            <w:tcBorders>
              <w:top w:val="nil"/>
              <w:left w:val="nil"/>
              <w:bottom w:val="single" w:sz="4" w:space="0" w:color="auto"/>
              <w:right w:val="single" w:sz="4" w:space="0" w:color="auto"/>
            </w:tcBorders>
            <w:shd w:val="clear" w:color="auto" w:fill="auto"/>
            <w:vAlign w:val="center"/>
            <w:hideMark/>
          </w:tcPr>
          <w:p w14:paraId="7B88AC2B"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森林</w:t>
            </w:r>
            <w:r w:rsidRPr="003B066F">
              <w:rPr>
                <w:rFonts w:cs="Times New Roman"/>
                <w:kern w:val="0"/>
              </w:rPr>
              <w:t>(</w:t>
            </w:r>
            <w:r w:rsidRPr="003B066F">
              <w:rPr>
                <w:rFonts w:cs="Times New Roman"/>
                <w:kern w:val="0"/>
              </w:rPr>
              <w:t>區域計畫劃定之森林區</w:t>
            </w:r>
            <w:r w:rsidRPr="003B066F">
              <w:rPr>
                <w:rFonts w:cs="Times New Roman"/>
                <w:kern w:val="0"/>
              </w:rPr>
              <w:t>)</w:t>
            </w:r>
          </w:p>
        </w:tc>
        <w:tc>
          <w:tcPr>
            <w:tcW w:w="2528" w:type="dxa"/>
            <w:tcBorders>
              <w:top w:val="nil"/>
              <w:left w:val="nil"/>
              <w:bottom w:val="single" w:sz="4" w:space="0" w:color="auto"/>
              <w:right w:val="single" w:sz="4" w:space="0" w:color="auto"/>
            </w:tcBorders>
            <w:shd w:val="clear" w:color="auto" w:fill="auto"/>
            <w:vAlign w:val="center"/>
            <w:hideMark/>
          </w:tcPr>
          <w:p w14:paraId="4541D9BE"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區域計畫法</w:t>
            </w:r>
          </w:p>
        </w:tc>
        <w:tc>
          <w:tcPr>
            <w:tcW w:w="2198" w:type="dxa"/>
            <w:tcBorders>
              <w:top w:val="nil"/>
              <w:left w:val="nil"/>
              <w:bottom w:val="single" w:sz="4" w:space="0" w:color="auto"/>
              <w:right w:val="single" w:sz="4" w:space="0" w:color="auto"/>
            </w:tcBorders>
            <w:shd w:val="clear" w:color="auto" w:fill="auto"/>
            <w:vAlign w:val="center"/>
            <w:hideMark/>
          </w:tcPr>
          <w:p w14:paraId="0A4B2C10"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內政部</w:t>
            </w:r>
          </w:p>
        </w:tc>
      </w:tr>
      <w:tr w:rsidR="007F7417" w:rsidRPr="003B066F" w14:paraId="5C96206B" w14:textId="77777777" w:rsidTr="007F7417">
        <w:trPr>
          <w:trHeight w:val="732"/>
          <w:jc w:val="center"/>
        </w:trPr>
        <w:tc>
          <w:tcPr>
            <w:tcW w:w="1248" w:type="dxa"/>
            <w:tcBorders>
              <w:top w:val="nil"/>
              <w:left w:val="single" w:sz="4" w:space="0" w:color="auto"/>
              <w:bottom w:val="single" w:sz="4" w:space="0" w:color="auto"/>
              <w:right w:val="single" w:sz="4" w:space="0" w:color="auto"/>
            </w:tcBorders>
            <w:shd w:val="clear" w:color="auto" w:fill="auto"/>
            <w:vAlign w:val="center"/>
            <w:hideMark/>
          </w:tcPr>
          <w:p w14:paraId="158F2C46"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資源利用敏感</w:t>
            </w:r>
          </w:p>
        </w:tc>
        <w:tc>
          <w:tcPr>
            <w:tcW w:w="658" w:type="dxa"/>
            <w:tcBorders>
              <w:top w:val="nil"/>
              <w:left w:val="nil"/>
              <w:bottom w:val="single" w:sz="4" w:space="0" w:color="auto"/>
              <w:right w:val="single" w:sz="4" w:space="0" w:color="auto"/>
            </w:tcBorders>
            <w:shd w:val="clear" w:color="auto" w:fill="auto"/>
            <w:vAlign w:val="center"/>
            <w:hideMark/>
          </w:tcPr>
          <w:p w14:paraId="30A23646"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18-3</w:t>
            </w:r>
          </w:p>
        </w:tc>
        <w:tc>
          <w:tcPr>
            <w:tcW w:w="2040" w:type="dxa"/>
            <w:tcBorders>
              <w:top w:val="nil"/>
              <w:left w:val="nil"/>
              <w:bottom w:val="single" w:sz="4" w:space="0" w:color="auto"/>
              <w:right w:val="single" w:sz="4" w:space="0" w:color="auto"/>
            </w:tcBorders>
            <w:shd w:val="clear" w:color="auto" w:fill="auto"/>
            <w:vAlign w:val="center"/>
            <w:hideMark/>
          </w:tcPr>
          <w:p w14:paraId="5A08ED4A"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森林</w:t>
            </w:r>
            <w:r w:rsidRPr="003B066F">
              <w:rPr>
                <w:rFonts w:cs="Times New Roman"/>
                <w:kern w:val="0"/>
              </w:rPr>
              <w:t>(</w:t>
            </w:r>
            <w:r w:rsidRPr="003B066F">
              <w:rPr>
                <w:rFonts w:cs="Times New Roman"/>
                <w:kern w:val="0"/>
              </w:rPr>
              <w:t>大專院校實驗林地及林業試驗林地等森林地區</w:t>
            </w:r>
            <w:r w:rsidRPr="003B066F">
              <w:rPr>
                <w:rFonts w:cs="Times New Roman"/>
                <w:kern w:val="0"/>
              </w:rPr>
              <w:t>)</w:t>
            </w:r>
          </w:p>
        </w:tc>
        <w:tc>
          <w:tcPr>
            <w:tcW w:w="2528" w:type="dxa"/>
            <w:tcBorders>
              <w:top w:val="nil"/>
              <w:left w:val="nil"/>
              <w:bottom w:val="single" w:sz="4" w:space="0" w:color="auto"/>
              <w:right w:val="single" w:sz="4" w:space="0" w:color="auto"/>
            </w:tcBorders>
            <w:shd w:val="clear" w:color="auto" w:fill="auto"/>
            <w:vAlign w:val="center"/>
            <w:hideMark/>
          </w:tcPr>
          <w:p w14:paraId="23840783"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森林法</w:t>
            </w:r>
          </w:p>
        </w:tc>
        <w:tc>
          <w:tcPr>
            <w:tcW w:w="2198" w:type="dxa"/>
            <w:tcBorders>
              <w:top w:val="nil"/>
              <w:left w:val="nil"/>
              <w:bottom w:val="single" w:sz="4" w:space="0" w:color="auto"/>
              <w:right w:val="single" w:sz="4" w:space="0" w:color="auto"/>
            </w:tcBorders>
            <w:shd w:val="clear" w:color="auto" w:fill="auto"/>
            <w:vAlign w:val="center"/>
            <w:hideMark/>
          </w:tcPr>
          <w:p w14:paraId="1B2103A9"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教育部</w:t>
            </w:r>
          </w:p>
        </w:tc>
      </w:tr>
      <w:tr w:rsidR="007F7417" w:rsidRPr="003B066F" w14:paraId="40608825" w14:textId="77777777" w:rsidTr="007F7417">
        <w:trPr>
          <w:trHeight w:val="366"/>
          <w:jc w:val="center"/>
        </w:trPr>
        <w:tc>
          <w:tcPr>
            <w:tcW w:w="1248" w:type="dxa"/>
            <w:tcBorders>
              <w:top w:val="nil"/>
              <w:left w:val="single" w:sz="4" w:space="0" w:color="auto"/>
              <w:bottom w:val="single" w:sz="4" w:space="0" w:color="auto"/>
              <w:right w:val="single" w:sz="4" w:space="0" w:color="auto"/>
            </w:tcBorders>
            <w:shd w:val="clear" w:color="auto" w:fill="auto"/>
            <w:vAlign w:val="center"/>
            <w:hideMark/>
          </w:tcPr>
          <w:p w14:paraId="0666814A"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資源利用敏感</w:t>
            </w:r>
          </w:p>
        </w:tc>
        <w:tc>
          <w:tcPr>
            <w:tcW w:w="658" w:type="dxa"/>
            <w:tcBorders>
              <w:top w:val="nil"/>
              <w:left w:val="nil"/>
              <w:bottom w:val="single" w:sz="4" w:space="0" w:color="auto"/>
              <w:right w:val="single" w:sz="4" w:space="0" w:color="auto"/>
            </w:tcBorders>
            <w:shd w:val="clear" w:color="auto" w:fill="auto"/>
            <w:vAlign w:val="center"/>
            <w:hideMark/>
          </w:tcPr>
          <w:p w14:paraId="257AB440"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19</w:t>
            </w:r>
          </w:p>
        </w:tc>
        <w:tc>
          <w:tcPr>
            <w:tcW w:w="2040" w:type="dxa"/>
            <w:tcBorders>
              <w:top w:val="nil"/>
              <w:left w:val="nil"/>
              <w:bottom w:val="single" w:sz="4" w:space="0" w:color="auto"/>
              <w:right w:val="single" w:sz="4" w:space="0" w:color="auto"/>
            </w:tcBorders>
            <w:shd w:val="clear" w:color="auto" w:fill="auto"/>
            <w:vAlign w:val="center"/>
            <w:hideMark/>
          </w:tcPr>
          <w:p w14:paraId="6F61AFD9"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溫泉露頭及其一定範圍</w:t>
            </w:r>
          </w:p>
        </w:tc>
        <w:tc>
          <w:tcPr>
            <w:tcW w:w="2528" w:type="dxa"/>
            <w:tcBorders>
              <w:top w:val="nil"/>
              <w:left w:val="nil"/>
              <w:bottom w:val="single" w:sz="4" w:space="0" w:color="auto"/>
              <w:right w:val="single" w:sz="4" w:space="0" w:color="auto"/>
            </w:tcBorders>
            <w:shd w:val="clear" w:color="auto" w:fill="auto"/>
            <w:vAlign w:val="center"/>
            <w:hideMark/>
          </w:tcPr>
          <w:p w14:paraId="11A4054E"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溫泉法</w:t>
            </w:r>
          </w:p>
        </w:tc>
        <w:tc>
          <w:tcPr>
            <w:tcW w:w="2198" w:type="dxa"/>
            <w:tcBorders>
              <w:top w:val="nil"/>
              <w:left w:val="nil"/>
              <w:bottom w:val="single" w:sz="4" w:space="0" w:color="auto"/>
              <w:right w:val="single" w:sz="4" w:space="0" w:color="auto"/>
            </w:tcBorders>
            <w:shd w:val="clear" w:color="auto" w:fill="auto"/>
            <w:vAlign w:val="center"/>
            <w:hideMark/>
          </w:tcPr>
          <w:p w14:paraId="5C6C4359"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經濟部</w:t>
            </w:r>
          </w:p>
        </w:tc>
      </w:tr>
      <w:tr w:rsidR="007F7417" w:rsidRPr="003B066F" w14:paraId="5B442771" w14:textId="77777777" w:rsidTr="007F7417">
        <w:trPr>
          <w:trHeight w:val="366"/>
          <w:jc w:val="center"/>
        </w:trPr>
        <w:tc>
          <w:tcPr>
            <w:tcW w:w="1248" w:type="dxa"/>
            <w:tcBorders>
              <w:top w:val="nil"/>
              <w:left w:val="single" w:sz="4" w:space="0" w:color="auto"/>
              <w:bottom w:val="single" w:sz="4" w:space="0" w:color="auto"/>
              <w:right w:val="single" w:sz="4" w:space="0" w:color="auto"/>
            </w:tcBorders>
            <w:shd w:val="clear" w:color="auto" w:fill="auto"/>
            <w:vAlign w:val="center"/>
            <w:hideMark/>
          </w:tcPr>
          <w:p w14:paraId="5253D2F9"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資源利用敏感</w:t>
            </w:r>
          </w:p>
        </w:tc>
        <w:tc>
          <w:tcPr>
            <w:tcW w:w="658" w:type="dxa"/>
            <w:tcBorders>
              <w:top w:val="nil"/>
              <w:left w:val="nil"/>
              <w:bottom w:val="single" w:sz="4" w:space="0" w:color="auto"/>
              <w:right w:val="single" w:sz="4" w:space="0" w:color="auto"/>
            </w:tcBorders>
            <w:shd w:val="clear" w:color="auto" w:fill="auto"/>
            <w:vAlign w:val="center"/>
            <w:hideMark/>
          </w:tcPr>
          <w:p w14:paraId="74D18AFF"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20</w:t>
            </w:r>
          </w:p>
        </w:tc>
        <w:tc>
          <w:tcPr>
            <w:tcW w:w="2040" w:type="dxa"/>
            <w:tcBorders>
              <w:top w:val="nil"/>
              <w:left w:val="nil"/>
              <w:bottom w:val="single" w:sz="4" w:space="0" w:color="auto"/>
              <w:right w:val="single" w:sz="4" w:space="0" w:color="auto"/>
            </w:tcBorders>
            <w:shd w:val="clear" w:color="auto" w:fill="auto"/>
            <w:vAlign w:val="center"/>
            <w:hideMark/>
          </w:tcPr>
          <w:p w14:paraId="25CE5219"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水產動植物繁殖保育區</w:t>
            </w:r>
          </w:p>
        </w:tc>
        <w:tc>
          <w:tcPr>
            <w:tcW w:w="2528" w:type="dxa"/>
            <w:tcBorders>
              <w:top w:val="nil"/>
              <w:left w:val="nil"/>
              <w:bottom w:val="single" w:sz="4" w:space="0" w:color="auto"/>
              <w:right w:val="single" w:sz="4" w:space="0" w:color="auto"/>
            </w:tcBorders>
            <w:shd w:val="clear" w:color="auto" w:fill="auto"/>
            <w:vAlign w:val="center"/>
            <w:hideMark/>
          </w:tcPr>
          <w:p w14:paraId="77304D7D"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漁業法</w:t>
            </w:r>
          </w:p>
        </w:tc>
        <w:tc>
          <w:tcPr>
            <w:tcW w:w="2198" w:type="dxa"/>
            <w:tcBorders>
              <w:top w:val="nil"/>
              <w:left w:val="nil"/>
              <w:bottom w:val="single" w:sz="4" w:space="0" w:color="auto"/>
              <w:right w:val="single" w:sz="4" w:space="0" w:color="auto"/>
            </w:tcBorders>
            <w:shd w:val="clear" w:color="auto" w:fill="auto"/>
            <w:vAlign w:val="center"/>
            <w:hideMark/>
          </w:tcPr>
          <w:p w14:paraId="1319AE65"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行政院農業委員會</w:t>
            </w:r>
          </w:p>
        </w:tc>
      </w:tr>
    </w:tbl>
    <w:p w14:paraId="60A9F037" w14:textId="77777777" w:rsidR="007F7417" w:rsidRPr="003B066F" w:rsidRDefault="007F7417" w:rsidP="007F7417">
      <w:pPr>
        <w:pStyle w:val="ab"/>
        <w:rPr>
          <w:rFonts w:cs="Times New Roman"/>
        </w:rPr>
      </w:pPr>
      <w:bookmarkStart w:id="35" w:name="_Ref372311678"/>
      <w:bookmarkStart w:id="36" w:name="_Toc364779189"/>
      <w:bookmarkStart w:id="37" w:name="_Toc380495077"/>
      <w:bookmarkStart w:id="38" w:name="_Toc380585519"/>
      <w:r w:rsidRPr="003B066F">
        <w:rPr>
          <w:rFonts w:cs="Times New Roman"/>
        </w:rPr>
        <w:t>表</w:t>
      </w:r>
      <w:r w:rsidRPr="003B066F">
        <w:rPr>
          <w:rFonts w:cs="Times New Roman"/>
        </w:rPr>
        <w:t xml:space="preserve"> </w:t>
      </w:r>
      <w:r w:rsidRPr="003B066F">
        <w:rPr>
          <w:rFonts w:cs="Times New Roman"/>
        </w:rPr>
        <w:fldChar w:fldCharType="begin"/>
      </w:r>
      <w:r w:rsidRPr="003B066F">
        <w:rPr>
          <w:rFonts w:cs="Times New Roman"/>
        </w:rPr>
        <w:instrText xml:space="preserve"> SEQ </w:instrText>
      </w:r>
      <w:r w:rsidRPr="003B066F">
        <w:rPr>
          <w:rFonts w:cs="Times New Roman"/>
        </w:rPr>
        <w:instrText>表</w:instrText>
      </w:r>
      <w:r w:rsidRPr="003B066F">
        <w:rPr>
          <w:rFonts w:cs="Times New Roman"/>
        </w:rPr>
        <w:instrText xml:space="preserve"> \* ARABIC </w:instrText>
      </w:r>
      <w:r w:rsidRPr="003B066F">
        <w:rPr>
          <w:rFonts w:cs="Times New Roman"/>
        </w:rPr>
        <w:fldChar w:fldCharType="separate"/>
      </w:r>
      <w:r w:rsidR="00533A01">
        <w:rPr>
          <w:rFonts w:cs="Times New Roman"/>
          <w:noProof/>
        </w:rPr>
        <w:t>2</w:t>
      </w:r>
      <w:r w:rsidRPr="003B066F">
        <w:rPr>
          <w:rFonts w:cs="Times New Roman"/>
        </w:rPr>
        <w:fldChar w:fldCharType="end"/>
      </w:r>
      <w:bookmarkEnd w:id="35"/>
      <w:r w:rsidRPr="003B066F">
        <w:rPr>
          <w:rFonts w:cs="Times New Roman"/>
        </w:rPr>
        <w:t>環境敏感地區第</w:t>
      </w:r>
      <w:r w:rsidRPr="003B066F">
        <w:rPr>
          <w:rFonts w:cs="Times New Roman"/>
        </w:rPr>
        <w:t>2</w:t>
      </w:r>
      <w:r w:rsidRPr="003B066F">
        <w:rPr>
          <w:rFonts w:cs="Times New Roman"/>
        </w:rPr>
        <w:t>級項目</w:t>
      </w:r>
      <w:bookmarkEnd w:id="36"/>
      <w:bookmarkEnd w:id="37"/>
      <w:bookmarkEnd w:id="38"/>
    </w:p>
    <w:tbl>
      <w:tblPr>
        <w:tblW w:w="8647" w:type="dxa"/>
        <w:tblInd w:w="-114" w:type="dxa"/>
        <w:tblCellMar>
          <w:left w:w="28" w:type="dxa"/>
          <w:right w:w="28" w:type="dxa"/>
        </w:tblCellMar>
        <w:tblLook w:val="04A0" w:firstRow="1" w:lastRow="0" w:firstColumn="1" w:lastColumn="0" w:noHBand="0" w:noVBand="1"/>
      </w:tblPr>
      <w:tblGrid>
        <w:gridCol w:w="1192"/>
        <w:gridCol w:w="613"/>
        <w:gridCol w:w="2043"/>
        <w:gridCol w:w="2517"/>
        <w:gridCol w:w="2282"/>
      </w:tblGrid>
      <w:tr w:rsidR="007F7417" w:rsidRPr="003B066F" w14:paraId="09105205" w14:textId="77777777" w:rsidTr="007F7417">
        <w:trPr>
          <w:trHeight w:val="258"/>
          <w:tblHeader/>
        </w:trPr>
        <w:tc>
          <w:tcPr>
            <w:tcW w:w="11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27169D6" w14:textId="77777777" w:rsidR="007F7417" w:rsidRPr="003B066F" w:rsidRDefault="007F7417" w:rsidP="007F7417">
            <w:pPr>
              <w:widowControl/>
              <w:adjustRightInd/>
              <w:snapToGrid/>
              <w:spacing w:line="0" w:lineRule="atLeast"/>
              <w:jc w:val="center"/>
              <w:rPr>
                <w:rFonts w:cs="Times New Roman"/>
                <w:b/>
                <w:kern w:val="0"/>
              </w:rPr>
            </w:pPr>
            <w:r w:rsidRPr="003B066F">
              <w:rPr>
                <w:rFonts w:cs="Times New Roman"/>
                <w:b/>
                <w:kern w:val="0"/>
              </w:rPr>
              <w:t>分類</w:t>
            </w:r>
          </w:p>
        </w:tc>
        <w:tc>
          <w:tcPr>
            <w:tcW w:w="613"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03F61A40" w14:textId="77777777" w:rsidR="007F7417" w:rsidRPr="003B066F" w:rsidRDefault="007F7417" w:rsidP="007F7417">
            <w:pPr>
              <w:widowControl/>
              <w:adjustRightInd/>
              <w:snapToGrid/>
              <w:spacing w:line="0" w:lineRule="atLeast"/>
              <w:jc w:val="center"/>
              <w:rPr>
                <w:rFonts w:cs="Times New Roman"/>
                <w:b/>
                <w:kern w:val="0"/>
              </w:rPr>
            </w:pPr>
            <w:r w:rsidRPr="003B066F">
              <w:rPr>
                <w:rFonts w:cs="Times New Roman"/>
                <w:b/>
                <w:kern w:val="0"/>
              </w:rPr>
              <w:t>編號</w:t>
            </w:r>
          </w:p>
        </w:tc>
        <w:tc>
          <w:tcPr>
            <w:tcW w:w="2043"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359C51F" w14:textId="77777777" w:rsidR="007F7417" w:rsidRPr="003B066F" w:rsidRDefault="007F7417" w:rsidP="007F7417">
            <w:pPr>
              <w:widowControl/>
              <w:adjustRightInd/>
              <w:snapToGrid/>
              <w:spacing w:line="0" w:lineRule="atLeast"/>
              <w:jc w:val="center"/>
              <w:rPr>
                <w:rFonts w:cs="Times New Roman"/>
                <w:b/>
                <w:kern w:val="0"/>
              </w:rPr>
            </w:pPr>
            <w:r w:rsidRPr="003B066F">
              <w:rPr>
                <w:rFonts w:cs="Times New Roman"/>
                <w:b/>
                <w:kern w:val="0"/>
              </w:rPr>
              <w:t>項目</w:t>
            </w:r>
          </w:p>
        </w:tc>
        <w:tc>
          <w:tcPr>
            <w:tcW w:w="25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BEEC1" w14:textId="77777777" w:rsidR="007F7417" w:rsidRPr="003B066F" w:rsidRDefault="007F7417" w:rsidP="007F7417">
            <w:pPr>
              <w:widowControl/>
              <w:adjustRightInd/>
              <w:snapToGrid/>
              <w:spacing w:line="0" w:lineRule="atLeast"/>
              <w:jc w:val="center"/>
              <w:rPr>
                <w:rFonts w:cs="Times New Roman"/>
                <w:b/>
                <w:kern w:val="0"/>
              </w:rPr>
            </w:pPr>
            <w:r w:rsidRPr="003B066F">
              <w:rPr>
                <w:rFonts w:cs="Times New Roman"/>
                <w:b/>
                <w:kern w:val="0"/>
              </w:rPr>
              <w:t>相關法令及劃設依據</w:t>
            </w:r>
          </w:p>
        </w:tc>
        <w:tc>
          <w:tcPr>
            <w:tcW w:w="228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73360AA" w14:textId="77777777" w:rsidR="007F7417" w:rsidRPr="003B066F" w:rsidRDefault="007F7417" w:rsidP="007F7417">
            <w:pPr>
              <w:widowControl/>
              <w:adjustRightInd/>
              <w:snapToGrid/>
              <w:spacing w:line="0" w:lineRule="atLeast"/>
              <w:jc w:val="center"/>
              <w:rPr>
                <w:rFonts w:cs="Times New Roman"/>
                <w:b/>
                <w:kern w:val="0"/>
              </w:rPr>
            </w:pPr>
            <w:r w:rsidRPr="003B066F">
              <w:rPr>
                <w:rFonts w:cs="Times New Roman"/>
                <w:b/>
                <w:kern w:val="0"/>
              </w:rPr>
              <w:t>主管機關</w:t>
            </w:r>
          </w:p>
        </w:tc>
      </w:tr>
      <w:tr w:rsidR="007F7417" w:rsidRPr="003B066F" w14:paraId="6E2063CD" w14:textId="77777777" w:rsidTr="007F7417">
        <w:trPr>
          <w:trHeight w:val="776"/>
        </w:trPr>
        <w:tc>
          <w:tcPr>
            <w:tcW w:w="1192" w:type="dxa"/>
            <w:tcBorders>
              <w:top w:val="nil"/>
              <w:left w:val="single" w:sz="4" w:space="0" w:color="auto"/>
              <w:bottom w:val="single" w:sz="4" w:space="0" w:color="auto"/>
              <w:right w:val="single" w:sz="4" w:space="0" w:color="auto"/>
            </w:tcBorders>
            <w:shd w:val="clear" w:color="auto" w:fill="auto"/>
            <w:vAlign w:val="center"/>
            <w:hideMark/>
          </w:tcPr>
          <w:p w14:paraId="522751D2"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災害敏感</w:t>
            </w:r>
          </w:p>
        </w:tc>
        <w:tc>
          <w:tcPr>
            <w:tcW w:w="613" w:type="dxa"/>
            <w:tcBorders>
              <w:top w:val="nil"/>
              <w:left w:val="nil"/>
              <w:bottom w:val="single" w:sz="4" w:space="0" w:color="auto"/>
              <w:right w:val="single" w:sz="4" w:space="0" w:color="auto"/>
            </w:tcBorders>
            <w:shd w:val="clear" w:color="auto" w:fill="auto"/>
            <w:vAlign w:val="center"/>
            <w:hideMark/>
          </w:tcPr>
          <w:p w14:paraId="497AD47B"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1</w:t>
            </w:r>
          </w:p>
        </w:tc>
        <w:tc>
          <w:tcPr>
            <w:tcW w:w="2043" w:type="dxa"/>
            <w:tcBorders>
              <w:top w:val="nil"/>
              <w:left w:val="nil"/>
              <w:bottom w:val="single" w:sz="4" w:space="0" w:color="auto"/>
              <w:right w:val="single" w:sz="4" w:space="0" w:color="auto"/>
            </w:tcBorders>
            <w:shd w:val="clear" w:color="auto" w:fill="auto"/>
            <w:vAlign w:val="center"/>
            <w:hideMark/>
          </w:tcPr>
          <w:p w14:paraId="083661CE"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地質敏感區</w:t>
            </w:r>
            <w:r w:rsidRPr="003B066F">
              <w:rPr>
                <w:rFonts w:cs="Times New Roman"/>
                <w:kern w:val="0"/>
              </w:rPr>
              <w:t>(</w:t>
            </w:r>
            <w:r w:rsidRPr="003B066F">
              <w:rPr>
                <w:rFonts w:cs="Times New Roman"/>
                <w:kern w:val="0"/>
              </w:rPr>
              <w:t>活動斷層、山崩與地滑、土石流</w:t>
            </w:r>
            <w:r w:rsidRPr="003B066F">
              <w:rPr>
                <w:rFonts w:cs="Times New Roman"/>
                <w:kern w:val="0"/>
              </w:rPr>
              <w:t>)</w:t>
            </w:r>
          </w:p>
        </w:tc>
        <w:tc>
          <w:tcPr>
            <w:tcW w:w="2517" w:type="dxa"/>
            <w:tcBorders>
              <w:top w:val="nil"/>
              <w:left w:val="nil"/>
              <w:bottom w:val="single" w:sz="4" w:space="0" w:color="auto"/>
              <w:right w:val="single" w:sz="4" w:space="0" w:color="auto"/>
            </w:tcBorders>
            <w:shd w:val="clear" w:color="auto" w:fill="auto"/>
            <w:vAlign w:val="center"/>
            <w:hideMark/>
          </w:tcPr>
          <w:p w14:paraId="2952DDA0"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地質法</w:t>
            </w:r>
          </w:p>
        </w:tc>
        <w:tc>
          <w:tcPr>
            <w:tcW w:w="2282" w:type="dxa"/>
            <w:tcBorders>
              <w:top w:val="nil"/>
              <w:left w:val="nil"/>
              <w:bottom w:val="single" w:sz="4" w:space="0" w:color="auto"/>
              <w:right w:val="single" w:sz="4" w:space="0" w:color="auto"/>
            </w:tcBorders>
            <w:shd w:val="clear" w:color="auto" w:fill="auto"/>
            <w:vAlign w:val="center"/>
            <w:hideMark/>
          </w:tcPr>
          <w:p w14:paraId="6B0D0908"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經濟部</w:t>
            </w:r>
          </w:p>
        </w:tc>
      </w:tr>
      <w:tr w:rsidR="007F7417" w:rsidRPr="003B066F" w14:paraId="441740B2" w14:textId="77777777" w:rsidTr="007F7417">
        <w:trPr>
          <w:trHeight w:val="776"/>
        </w:trPr>
        <w:tc>
          <w:tcPr>
            <w:tcW w:w="1192" w:type="dxa"/>
            <w:tcBorders>
              <w:top w:val="nil"/>
              <w:left w:val="single" w:sz="4" w:space="0" w:color="auto"/>
              <w:bottom w:val="single" w:sz="4" w:space="0" w:color="auto"/>
              <w:right w:val="single" w:sz="4" w:space="0" w:color="auto"/>
            </w:tcBorders>
            <w:shd w:val="clear" w:color="auto" w:fill="auto"/>
            <w:vAlign w:val="center"/>
            <w:hideMark/>
          </w:tcPr>
          <w:p w14:paraId="6BA19EE4"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災害敏感</w:t>
            </w:r>
          </w:p>
        </w:tc>
        <w:tc>
          <w:tcPr>
            <w:tcW w:w="613" w:type="dxa"/>
            <w:tcBorders>
              <w:top w:val="nil"/>
              <w:left w:val="nil"/>
              <w:bottom w:val="single" w:sz="4" w:space="0" w:color="auto"/>
              <w:right w:val="single" w:sz="4" w:space="0" w:color="auto"/>
            </w:tcBorders>
            <w:shd w:val="clear" w:color="auto" w:fill="auto"/>
            <w:vAlign w:val="center"/>
            <w:hideMark/>
          </w:tcPr>
          <w:p w14:paraId="32596E91"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2</w:t>
            </w:r>
          </w:p>
        </w:tc>
        <w:tc>
          <w:tcPr>
            <w:tcW w:w="2043" w:type="dxa"/>
            <w:tcBorders>
              <w:top w:val="nil"/>
              <w:left w:val="nil"/>
              <w:bottom w:val="single" w:sz="4" w:space="0" w:color="auto"/>
              <w:right w:val="single" w:sz="4" w:space="0" w:color="auto"/>
            </w:tcBorders>
            <w:shd w:val="clear" w:color="auto" w:fill="auto"/>
            <w:vAlign w:val="center"/>
            <w:hideMark/>
          </w:tcPr>
          <w:p w14:paraId="2BF36D25"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洪氾區二級管制區及洪水平原二級管制區</w:t>
            </w:r>
          </w:p>
        </w:tc>
        <w:tc>
          <w:tcPr>
            <w:tcW w:w="2517" w:type="dxa"/>
            <w:tcBorders>
              <w:top w:val="nil"/>
              <w:left w:val="nil"/>
              <w:bottom w:val="single" w:sz="4" w:space="0" w:color="auto"/>
              <w:right w:val="single" w:sz="4" w:space="0" w:color="auto"/>
            </w:tcBorders>
            <w:shd w:val="clear" w:color="auto" w:fill="auto"/>
            <w:vAlign w:val="center"/>
            <w:hideMark/>
          </w:tcPr>
          <w:p w14:paraId="34AEEE52"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水利法、河川管理辦法、排水管理辦法、淡水河洪水平原管制辦法</w:t>
            </w:r>
          </w:p>
        </w:tc>
        <w:tc>
          <w:tcPr>
            <w:tcW w:w="2282" w:type="dxa"/>
            <w:tcBorders>
              <w:top w:val="nil"/>
              <w:left w:val="nil"/>
              <w:bottom w:val="single" w:sz="4" w:space="0" w:color="auto"/>
              <w:right w:val="single" w:sz="4" w:space="0" w:color="auto"/>
            </w:tcBorders>
            <w:shd w:val="clear" w:color="auto" w:fill="auto"/>
            <w:vAlign w:val="center"/>
            <w:hideMark/>
          </w:tcPr>
          <w:p w14:paraId="35F99D60"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經濟部</w:t>
            </w:r>
          </w:p>
        </w:tc>
      </w:tr>
      <w:tr w:rsidR="007F7417" w:rsidRPr="003B066F" w14:paraId="10623CC5" w14:textId="77777777" w:rsidTr="007F7417">
        <w:trPr>
          <w:trHeight w:val="517"/>
        </w:trPr>
        <w:tc>
          <w:tcPr>
            <w:tcW w:w="1192" w:type="dxa"/>
            <w:tcBorders>
              <w:top w:val="nil"/>
              <w:left w:val="single" w:sz="4" w:space="0" w:color="auto"/>
              <w:bottom w:val="single" w:sz="4" w:space="0" w:color="auto"/>
              <w:right w:val="single" w:sz="4" w:space="0" w:color="auto"/>
            </w:tcBorders>
            <w:shd w:val="clear" w:color="auto" w:fill="auto"/>
            <w:vAlign w:val="center"/>
            <w:hideMark/>
          </w:tcPr>
          <w:p w14:paraId="4B19B7D1"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災害敏感</w:t>
            </w:r>
          </w:p>
        </w:tc>
        <w:tc>
          <w:tcPr>
            <w:tcW w:w="613" w:type="dxa"/>
            <w:tcBorders>
              <w:top w:val="nil"/>
              <w:left w:val="nil"/>
              <w:bottom w:val="single" w:sz="4" w:space="0" w:color="auto"/>
              <w:right w:val="single" w:sz="4" w:space="0" w:color="auto"/>
            </w:tcBorders>
            <w:shd w:val="clear" w:color="auto" w:fill="auto"/>
            <w:vAlign w:val="center"/>
            <w:hideMark/>
          </w:tcPr>
          <w:p w14:paraId="34ADADE2"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3</w:t>
            </w:r>
          </w:p>
        </w:tc>
        <w:tc>
          <w:tcPr>
            <w:tcW w:w="2043" w:type="dxa"/>
            <w:tcBorders>
              <w:top w:val="nil"/>
              <w:left w:val="nil"/>
              <w:bottom w:val="single" w:sz="4" w:space="0" w:color="auto"/>
              <w:right w:val="single" w:sz="4" w:space="0" w:color="auto"/>
            </w:tcBorders>
            <w:shd w:val="clear" w:color="auto" w:fill="auto"/>
            <w:vAlign w:val="center"/>
            <w:hideMark/>
          </w:tcPr>
          <w:p w14:paraId="05F49298"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嚴重地層下陷區</w:t>
            </w:r>
          </w:p>
        </w:tc>
        <w:tc>
          <w:tcPr>
            <w:tcW w:w="2517" w:type="dxa"/>
            <w:tcBorders>
              <w:top w:val="nil"/>
              <w:left w:val="nil"/>
              <w:bottom w:val="single" w:sz="4" w:space="0" w:color="auto"/>
              <w:right w:val="single" w:sz="4" w:space="0" w:color="auto"/>
            </w:tcBorders>
            <w:shd w:val="clear" w:color="auto" w:fill="auto"/>
            <w:vAlign w:val="center"/>
            <w:hideMark/>
          </w:tcPr>
          <w:p w14:paraId="12A87C61"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嚴重地層下陷地區劃設作業規範</w:t>
            </w:r>
          </w:p>
        </w:tc>
        <w:tc>
          <w:tcPr>
            <w:tcW w:w="2282" w:type="dxa"/>
            <w:tcBorders>
              <w:top w:val="nil"/>
              <w:left w:val="nil"/>
              <w:bottom w:val="single" w:sz="4" w:space="0" w:color="auto"/>
              <w:right w:val="single" w:sz="4" w:space="0" w:color="auto"/>
            </w:tcBorders>
            <w:shd w:val="clear" w:color="auto" w:fill="auto"/>
            <w:vAlign w:val="center"/>
            <w:hideMark/>
          </w:tcPr>
          <w:p w14:paraId="64B860B0"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經濟部</w:t>
            </w:r>
          </w:p>
        </w:tc>
      </w:tr>
      <w:tr w:rsidR="007F7417" w:rsidRPr="003B066F" w14:paraId="7996C4CF" w14:textId="77777777" w:rsidTr="007F7417">
        <w:trPr>
          <w:trHeight w:val="258"/>
        </w:trPr>
        <w:tc>
          <w:tcPr>
            <w:tcW w:w="1192" w:type="dxa"/>
            <w:tcBorders>
              <w:top w:val="nil"/>
              <w:left w:val="single" w:sz="4" w:space="0" w:color="auto"/>
              <w:bottom w:val="single" w:sz="4" w:space="0" w:color="auto"/>
              <w:right w:val="single" w:sz="4" w:space="0" w:color="auto"/>
            </w:tcBorders>
            <w:shd w:val="clear" w:color="auto" w:fill="auto"/>
            <w:vAlign w:val="center"/>
            <w:hideMark/>
          </w:tcPr>
          <w:p w14:paraId="23C21C92"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災害敏感</w:t>
            </w:r>
          </w:p>
        </w:tc>
        <w:tc>
          <w:tcPr>
            <w:tcW w:w="613" w:type="dxa"/>
            <w:tcBorders>
              <w:top w:val="nil"/>
              <w:left w:val="nil"/>
              <w:bottom w:val="single" w:sz="4" w:space="0" w:color="auto"/>
              <w:right w:val="single" w:sz="4" w:space="0" w:color="auto"/>
            </w:tcBorders>
            <w:shd w:val="clear" w:color="auto" w:fill="auto"/>
            <w:vAlign w:val="center"/>
            <w:hideMark/>
          </w:tcPr>
          <w:p w14:paraId="68CEE00F"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4</w:t>
            </w:r>
          </w:p>
        </w:tc>
        <w:tc>
          <w:tcPr>
            <w:tcW w:w="2043" w:type="dxa"/>
            <w:tcBorders>
              <w:top w:val="nil"/>
              <w:left w:val="nil"/>
              <w:bottom w:val="single" w:sz="4" w:space="0" w:color="auto"/>
              <w:right w:val="single" w:sz="4" w:space="0" w:color="auto"/>
            </w:tcBorders>
            <w:shd w:val="clear" w:color="auto" w:fill="auto"/>
            <w:vAlign w:val="center"/>
            <w:hideMark/>
          </w:tcPr>
          <w:p w14:paraId="6376832D"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海堤區域</w:t>
            </w:r>
          </w:p>
        </w:tc>
        <w:tc>
          <w:tcPr>
            <w:tcW w:w="2517" w:type="dxa"/>
            <w:tcBorders>
              <w:top w:val="nil"/>
              <w:left w:val="nil"/>
              <w:bottom w:val="single" w:sz="4" w:space="0" w:color="auto"/>
              <w:right w:val="single" w:sz="4" w:space="0" w:color="auto"/>
            </w:tcBorders>
            <w:shd w:val="clear" w:color="auto" w:fill="auto"/>
            <w:vAlign w:val="center"/>
            <w:hideMark/>
          </w:tcPr>
          <w:p w14:paraId="54934C7C"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水利法、海堤管理辦法</w:t>
            </w:r>
          </w:p>
        </w:tc>
        <w:tc>
          <w:tcPr>
            <w:tcW w:w="2282" w:type="dxa"/>
            <w:tcBorders>
              <w:top w:val="nil"/>
              <w:left w:val="nil"/>
              <w:bottom w:val="single" w:sz="4" w:space="0" w:color="auto"/>
              <w:right w:val="single" w:sz="4" w:space="0" w:color="auto"/>
            </w:tcBorders>
            <w:shd w:val="clear" w:color="auto" w:fill="auto"/>
            <w:vAlign w:val="center"/>
            <w:hideMark/>
          </w:tcPr>
          <w:p w14:paraId="31EA038B"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經濟部</w:t>
            </w:r>
          </w:p>
        </w:tc>
      </w:tr>
      <w:tr w:rsidR="007F7417" w:rsidRPr="003B066F" w14:paraId="46123C3B" w14:textId="77777777" w:rsidTr="007F7417">
        <w:trPr>
          <w:trHeight w:val="517"/>
        </w:trPr>
        <w:tc>
          <w:tcPr>
            <w:tcW w:w="1192" w:type="dxa"/>
            <w:tcBorders>
              <w:top w:val="nil"/>
              <w:left w:val="single" w:sz="4" w:space="0" w:color="auto"/>
              <w:bottom w:val="single" w:sz="4" w:space="0" w:color="auto"/>
              <w:right w:val="single" w:sz="4" w:space="0" w:color="auto"/>
            </w:tcBorders>
            <w:shd w:val="clear" w:color="auto" w:fill="auto"/>
            <w:vAlign w:val="center"/>
            <w:hideMark/>
          </w:tcPr>
          <w:p w14:paraId="280926D2"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災害敏感</w:t>
            </w:r>
          </w:p>
        </w:tc>
        <w:tc>
          <w:tcPr>
            <w:tcW w:w="613" w:type="dxa"/>
            <w:tcBorders>
              <w:top w:val="nil"/>
              <w:left w:val="nil"/>
              <w:bottom w:val="single" w:sz="4" w:space="0" w:color="auto"/>
              <w:right w:val="single" w:sz="4" w:space="0" w:color="auto"/>
            </w:tcBorders>
            <w:shd w:val="clear" w:color="auto" w:fill="auto"/>
            <w:vAlign w:val="center"/>
            <w:hideMark/>
          </w:tcPr>
          <w:p w14:paraId="0223163E"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5</w:t>
            </w:r>
          </w:p>
        </w:tc>
        <w:tc>
          <w:tcPr>
            <w:tcW w:w="2043" w:type="dxa"/>
            <w:tcBorders>
              <w:top w:val="nil"/>
              <w:left w:val="nil"/>
              <w:bottom w:val="single" w:sz="4" w:space="0" w:color="auto"/>
              <w:right w:val="single" w:sz="4" w:space="0" w:color="auto"/>
            </w:tcBorders>
            <w:shd w:val="clear" w:color="auto" w:fill="auto"/>
            <w:vAlign w:val="center"/>
            <w:hideMark/>
          </w:tcPr>
          <w:p w14:paraId="1718F4BC"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淹水潛勢地區</w:t>
            </w:r>
          </w:p>
        </w:tc>
        <w:tc>
          <w:tcPr>
            <w:tcW w:w="2517" w:type="dxa"/>
            <w:tcBorders>
              <w:top w:val="nil"/>
              <w:left w:val="nil"/>
              <w:bottom w:val="single" w:sz="4" w:space="0" w:color="auto"/>
              <w:right w:val="single" w:sz="4" w:space="0" w:color="auto"/>
            </w:tcBorders>
            <w:shd w:val="clear" w:color="auto" w:fill="auto"/>
            <w:vAlign w:val="center"/>
            <w:hideMark/>
          </w:tcPr>
          <w:p w14:paraId="33718A38"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災害防救法、水災潛勢資料公開辦法</w:t>
            </w:r>
          </w:p>
        </w:tc>
        <w:tc>
          <w:tcPr>
            <w:tcW w:w="2282" w:type="dxa"/>
            <w:tcBorders>
              <w:top w:val="nil"/>
              <w:left w:val="nil"/>
              <w:bottom w:val="single" w:sz="4" w:space="0" w:color="auto"/>
              <w:right w:val="single" w:sz="4" w:space="0" w:color="auto"/>
            </w:tcBorders>
            <w:shd w:val="clear" w:color="auto" w:fill="auto"/>
            <w:vAlign w:val="center"/>
            <w:hideMark/>
          </w:tcPr>
          <w:p w14:paraId="25D0607C"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經濟部</w:t>
            </w:r>
          </w:p>
        </w:tc>
      </w:tr>
      <w:tr w:rsidR="007F7417" w:rsidRPr="003B066F" w14:paraId="0C7B05B3" w14:textId="77777777" w:rsidTr="007F7417">
        <w:trPr>
          <w:trHeight w:val="517"/>
        </w:trPr>
        <w:tc>
          <w:tcPr>
            <w:tcW w:w="1192" w:type="dxa"/>
            <w:tcBorders>
              <w:top w:val="nil"/>
              <w:left w:val="single" w:sz="4" w:space="0" w:color="auto"/>
              <w:bottom w:val="single" w:sz="4" w:space="0" w:color="auto"/>
              <w:right w:val="single" w:sz="4" w:space="0" w:color="auto"/>
            </w:tcBorders>
            <w:shd w:val="clear" w:color="auto" w:fill="auto"/>
            <w:vAlign w:val="center"/>
            <w:hideMark/>
          </w:tcPr>
          <w:p w14:paraId="449D6C57"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災害敏感</w:t>
            </w:r>
          </w:p>
        </w:tc>
        <w:tc>
          <w:tcPr>
            <w:tcW w:w="613" w:type="dxa"/>
            <w:tcBorders>
              <w:top w:val="nil"/>
              <w:left w:val="nil"/>
              <w:bottom w:val="single" w:sz="4" w:space="0" w:color="auto"/>
              <w:right w:val="single" w:sz="4" w:space="0" w:color="auto"/>
            </w:tcBorders>
            <w:shd w:val="clear" w:color="auto" w:fill="auto"/>
            <w:vAlign w:val="center"/>
            <w:hideMark/>
          </w:tcPr>
          <w:p w14:paraId="66521554"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6</w:t>
            </w:r>
          </w:p>
        </w:tc>
        <w:tc>
          <w:tcPr>
            <w:tcW w:w="2043" w:type="dxa"/>
            <w:tcBorders>
              <w:top w:val="nil"/>
              <w:left w:val="nil"/>
              <w:bottom w:val="single" w:sz="4" w:space="0" w:color="auto"/>
              <w:right w:val="single" w:sz="4" w:space="0" w:color="auto"/>
            </w:tcBorders>
            <w:shd w:val="clear" w:color="auto" w:fill="auto"/>
            <w:vAlign w:val="center"/>
            <w:hideMark/>
          </w:tcPr>
          <w:p w14:paraId="76091B8B"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山坡地</w:t>
            </w:r>
          </w:p>
        </w:tc>
        <w:tc>
          <w:tcPr>
            <w:tcW w:w="2517" w:type="dxa"/>
            <w:tcBorders>
              <w:top w:val="nil"/>
              <w:left w:val="nil"/>
              <w:bottom w:val="single" w:sz="4" w:space="0" w:color="auto"/>
              <w:right w:val="single" w:sz="4" w:space="0" w:color="auto"/>
            </w:tcBorders>
            <w:shd w:val="clear" w:color="auto" w:fill="auto"/>
            <w:vAlign w:val="center"/>
            <w:hideMark/>
          </w:tcPr>
          <w:p w14:paraId="56729024"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山坡地保育利用條例、水土保持法</w:t>
            </w:r>
          </w:p>
        </w:tc>
        <w:tc>
          <w:tcPr>
            <w:tcW w:w="2282" w:type="dxa"/>
            <w:tcBorders>
              <w:top w:val="nil"/>
              <w:left w:val="nil"/>
              <w:bottom w:val="single" w:sz="4" w:space="0" w:color="auto"/>
              <w:right w:val="single" w:sz="4" w:space="0" w:color="auto"/>
            </w:tcBorders>
            <w:shd w:val="clear" w:color="auto" w:fill="auto"/>
            <w:vAlign w:val="center"/>
            <w:hideMark/>
          </w:tcPr>
          <w:p w14:paraId="04109D9B"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行政院農業委員會</w:t>
            </w:r>
          </w:p>
        </w:tc>
      </w:tr>
      <w:tr w:rsidR="007F7417" w:rsidRPr="003B066F" w14:paraId="5BE6D09C" w14:textId="77777777" w:rsidTr="007F7417">
        <w:trPr>
          <w:trHeight w:val="776"/>
        </w:trPr>
        <w:tc>
          <w:tcPr>
            <w:tcW w:w="1192" w:type="dxa"/>
            <w:tcBorders>
              <w:top w:val="nil"/>
              <w:left w:val="single" w:sz="4" w:space="0" w:color="auto"/>
              <w:bottom w:val="single" w:sz="4" w:space="0" w:color="auto"/>
              <w:right w:val="single" w:sz="4" w:space="0" w:color="auto"/>
            </w:tcBorders>
            <w:shd w:val="clear" w:color="auto" w:fill="auto"/>
            <w:vAlign w:val="center"/>
            <w:hideMark/>
          </w:tcPr>
          <w:p w14:paraId="669654F4"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生態敏感</w:t>
            </w:r>
          </w:p>
        </w:tc>
        <w:tc>
          <w:tcPr>
            <w:tcW w:w="613" w:type="dxa"/>
            <w:tcBorders>
              <w:top w:val="nil"/>
              <w:left w:val="nil"/>
              <w:bottom w:val="single" w:sz="4" w:space="0" w:color="auto"/>
              <w:right w:val="single" w:sz="4" w:space="0" w:color="auto"/>
            </w:tcBorders>
            <w:shd w:val="clear" w:color="auto" w:fill="auto"/>
            <w:vAlign w:val="center"/>
            <w:hideMark/>
          </w:tcPr>
          <w:p w14:paraId="304605EF"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7</w:t>
            </w:r>
          </w:p>
        </w:tc>
        <w:tc>
          <w:tcPr>
            <w:tcW w:w="2043" w:type="dxa"/>
            <w:tcBorders>
              <w:top w:val="nil"/>
              <w:left w:val="nil"/>
              <w:bottom w:val="single" w:sz="4" w:space="0" w:color="auto"/>
              <w:right w:val="single" w:sz="4" w:space="0" w:color="auto"/>
            </w:tcBorders>
            <w:shd w:val="clear" w:color="auto" w:fill="auto"/>
            <w:vAlign w:val="center"/>
            <w:hideMark/>
          </w:tcPr>
          <w:p w14:paraId="095E6DE1"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沿海一般保護區</w:t>
            </w:r>
          </w:p>
        </w:tc>
        <w:tc>
          <w:tcPr>
            <w:tcW w:w="2517" w:type="dxa"/>
            <w:tcBorders>
              <w:top w:val="nil"/>
              <w:left w:val="nil"/>
              <w:bottom w:val="single" w:sz="4" w:space="0" w:color="auto"/>
              <w:right w:val="single" w:sz="4" w:space="0" w:color="auto"/>
            </w:tcBorders>
            <w:shd w:val="clear" w:color="auto" w:fill="auto"/>
            <w:vAlign w:val="center"/>
            <w:hideMark/>
          </w:tcPr>
          <w:p w14:paraId="06AA123B"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區域計畫法、行政院核定之「台灣沿海地區自然環境保護計畫」</w:t>
            </w:r>
          </w:p>
        </w:tc>
        <w:tc>
          <w:tcPr>
            <w:tcW w:w="2282" w:type="dxa"/>
            <w:tcBorders>
              <w:top w:val="nil"/>
              <w:left w:val="nil"/>
              <w:bottom w:val="single" w:sz="4" w:space="0" w:color="auto"/>
              <w:right w:val="single" w:sz="4" w:space="0" w:color="auto"/>
            </w:tcBorders>
            <w:shd w:val="clear" w:color="auto" w:fill="auto"/>
            <w:vAlign w:val="center"/>
            <w:hideMark/>
          </w:tcPr>
          <w:p w14:paraId="458A0B78"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內政部</w:t>
            </w:r>
          </w:p>
        </w:tc>
      </w:tr>
      <w:tr w:rsidR="007F7417" w:rsidRPr="003B066F" w14:paraId="7E80AF34" w14:textId="77777777" w:rsidTr="007F7417">
        <w:trPr>
          <w:trHeight w:val="258"/>
        </w:trPr>
        <w:tc>
          <w:tcPr>
            <w:tcW w:w="1192" w:type="dxa"/>
            <w:tcBorders>
              <w:top w:val="nil"/>
              <w:left w:val="single" w:sz="4" w:space="0" w:color="auto"/>
              <w:bottom w:val="single" w:sz="4" w:space="0" w:color="auto"/>
              <w:right w:val="single" w:sz="4" w:space="0" w:color="auto"/>
            </w:tcBorders>
            <w:shd w:val="clear" w:color="auto" w:fill="auto"/>
            <w:vAlign w:val="center"/>
            <w:hideMark/>
          </w:tcPr>
          <w:p w14:paraId="40DDDE98"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生態敏感</w:t>
            </w:r>
          </w:p>
        </w:tc>
        <w:tc>
          <w:tcPr>
            <w:tcW w:w="613" w:type="dxa"/>
            <w:tcBorders>
              <w:top w:val="nil"/>
              <w:left w:val="nil"/>
              <w:bottom w:val="single" w:sz="4" w:space="0" w:color="auto"/>
              <w:right w:val="single" w:sz="4" w:space="0" w:color="auto"/>
            </w:tcBorders>
            <w:shd w:val="clear" w:color="auto" w:fill="auto"/>
            <w:vAlign w:val="center"/>
            <w:hideMark/>
          </w:tcPr>
          <w:p w14:paraId="1AB1329B"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8</w:t>
            </w:r>
          </w:p>
        </w:tc>
        <w:tc>
          <w:tcPr>
            <w:tcW w:w="2043" w:type="dxa"/>
            <w:tcBorders>
              <w:top w:val="nil"/>
              <w:left w:val="nil"/>
              <w:bottom w:val="single" w:sz="4" w:space="0" w:color="auto"/>
              <w:right w:val="single" w:sz="4" w:space="0" w:color="auto"/>
            </w:tcBorders>
            <w:shd w:val="clear" w:color="auto" w:fill="auto"/>
            <w:vAlign w:val="center"/>
            <w:hideMark/>
          </w:tcPr>
          <w:p w14:paraId="1AEF1F6E"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海域區</w:t>
            </w:r>
          </w:p>
        </w:tc>
        <w:tc>
          <w:tcPr>
            <w:tcW w:w="2517" w:type="dxa"/>
            <w:tcBorders>
              <w:top w:val="nil"/>
              <w:left w:val="nil"/>
              <w:bottom w:val="single" w:sz="4" w:space="0" w:color="auto"/>
              <w:right w:val="single" w:sz="4" w:space="0" w:color="auto"/>
            </w:tcBorders>
            <w:shd w:val="clear" w:color="auto" w:fill="auto"/>
            <w:vAlign w:val="center"/>
            <w:hideMark/>
          </w:tcPr>
          <w:p w14:paraId="62957E80"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區域計畫法、區域計畫</w:t>
            </w:r>
          </w:p>
        </w:tc>
        <w:tc>
          <w:tcPr>
            <w:tcW w:w="2282" w:type="dxa"/>
            <w:tcBorders>
              <w:top w:val="nil"/>
              <w:left w:val="nil"/>
              <w:bottom w:val="single" w:sz="4" w:space="0" w:color="auto"/>
              <w:right w:val="single" w:sz="4" w:space="0" w:color="auto"/>
            </w:tcBorders>
            <w:shd w:val="clear" w:color="auto" w:fill="auto"/>
            <w:vAlign w:val="center"/>
            <w:hideMark/>
          </w:tcPr>
          <w:p w14:paraId="1C22CF8A"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內政部</w:t>
            </w:r>
          </w:p>
        </w:tc>
      </w:tr>
      <w:tr w:rsidR="007F7417" w:rsidRPr="003B066F" w14:paraId="389399AF" w14:textId="77777777" w:rsidTr="007F7417">
        <w:trPr>
          <w:trHeight w:val="517"/>
        </w:trPr>
        <w:tc>
          <w:tcPr>
            <w:tcW w:w="1192" w:type="dxa"/>
            <w:tcBorders>
              <w:top w:val="nil"/>
              <w:left w:val="single" w:sz="4" w:space="0" w:color="auto"/>
              <w:bottom w:val="single" w:sz="4" w:space="0" w:color="auto"/>
              <w:right w:val="single" w:sz="4" w:space="0" w:color="auto"/>
            </w:tcBorders>
            <w:shd w:val="clear" w:color="auto" w:fill="auto"/>
            <w:vAlign w:val="center"/>
            <w:hideMark/>
          </w:tcPr>
          <w:p w14:paraId="29CE686F"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生態敏感</w:t>
            </w:r>
          </w:p>
        </w:tc>
        <w:tc>
          <w:tcPr>
            <w:tcW w:w="613" w:type="dxa"/>
            <w:tcBorders>
              <w:top w:val="nil"/>
              <w:left w:val="nil"/>
              <w:bottom w:val="single" w:sz="4" w:space="0" w:color="auto"/>
              <w:right w:val="single" w:sz="4" w:space="0" w:color="auto"/>
            </w:tcBorders>
            <w:shd w:val="clear" w:color="auto" w:fill="auto"/>
            <w:vAlign w:val="center"/>
            <w:hideMark/>
          </w:tcPr>
          <w:p w14:paraId="6E893E9E"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9</w:t>
            </w:r>
          </w:p>
        </w:tc>
        <w:tc>
          <w:tcPr>
            <w:tcW w:w="2043" w:type="dxa"/>
            <w:tcBorders>
              <w:top w:val="nil"/>
              <w:left w:val="nil"/>
              <w:bottom w:val="single" w:sz="4" w:space="0" w:color="auto"/>
              <w:right w:val="single" w:sz="4" w:space="0" w:color="auto"/>
            </w:tcBorders>
            <w:shd w:val="clear" w:color="auto" w:fill="auto"/>
            <w:vAlign w:val="center"/>
            <w:hideMark/>
          </w:tcPr>
          <w:p w14:paraId="22341A80"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國家級及國家級之國家重要濕地</w:t>
            </w:r>
          </w:p>
        </w:tc>
        <w:tc>
          <w:tcPr>
            <w:tcW w:w="2517" w:type="dxa"/>
            <w:tcBorders>
              <w:top w:val="nil"/>
              <w:left w:val="nil"/>
              <w:bottom w:val="single" w:sz="4" w:space="0" w:color="auto"/>
              <w:right w:val="single" w:sz="4" w:space="0" w:color="auto"/>
            </w:tcBorders>
            <w:shd w:val="clear" w:color="auto" w:fill="auto"/>
            <w:vAlign w:val="center"/>
            <w:hideMark/>
          </w:tcPr>
          <w:p w14:paraId="43E977F1"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國家重要濕地保育計畫</w:t>
            </w:r>
            <w:r w:rsidRPr="003B066F">
              <w:rPr>
                <w:rFonts w:cs="Times New Roman"/>
                <w:kern w:val="0"/>
              </w:rPr>
              <w:t>(100-105</w:t>
            </w:r>
            <w:r w:rsidRPr="003B066F">
              <w:rPr>
                <w:rFonts w:cs="Times New Roman"/>
                <w:kern w:val="0"/>
              </w:rPr>
              <w:t>年</w:t>
            </w:r>
            <w:r w:rsidRPr="003B066F">
              <w:rPr>
                <w:rFonts w:cs="Times New Roman"/>
                <w:kern w:val="0"/>
              </w:rPr>
              <w:t>)</w:t>
            </w:r>
          </w:p>
        </w:tc>
        <w:tc>
          <w:tcPr>
            <w:tcW w:w="2282" w:type="dxa"/>
            <w:tcBorders>
              <w:top w:val="nil"/>
              <w:left w:val="nil"/>
              <w:bottom w:val="single" w:sz="4" w:space="0" w:color="auto"/>
              <w:right w:val="single" w:sz="4" w:space="0" w:color="auto"/>
            </w:tcBorders>
            <w:shd w:val="clear" w:color="auto" w:fill="auto"/>
            <w:vAlign w:val="center"/>
            <w:hideMark/>
          </w:tcPr>
          <w:p w14:paraId="6EAB316A"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內政部</w:t>
            </w:r>
          </w:p>
        </w:tc>
      </w:tr>
      <w:tr w:rsidR="007F7417" w:rsidRPr="003B066F" w14:paraId="7122A683" w14:textId="77777777" w:rsidTr="007F7417">
        <w:trPr>
          <w:trHeight w:val="517"/>
        </w:trPr>
        <w:tc>
          <w:tcPr>
            <w:tcW w:w="1192" w:type="dxa"/>
            <w:tcBorders>
              <w:top w:val="nil"/>
              <w:left w:val="single" w:sz="4" w:space="0" w:color="auto"/>
              <w:bottom w:val="single" w:sz="4" w:space="0" w:color="auto"/>
              <w:right w:val="single" w:sz="4" w:space="0" w:color="auto"/>
            </w:tcBorders>
            <w:shd w:val="clear" w:color="auto" w:fill="auto"/>
            <w:vAlign w:val="center"/>
            <w:hideMark/>
          </w:tcPr>
          <w:p w14:paraId="117B90E4"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文化景觀敏感</w:t>
            </w:r>
          </w:p>
        </w:tc>
        <w:tc>
          <w:tcPr>
            <w:tcW w:w="613" w:type="dxa"/>
            <w:tcBorders>
              <w:top w:val="nil"/>
              <w:left w:val="nil"/>
              <w:bottom w:val="single" w:sz="4" w:space="0" w:color="auto"/>
              <w:right w:val="single" w:sz="4" w:space="0" w:color="auto"/>
            </w:tcBorders>
            <w:shd w:val="clear" w:color="auto" w:fill="auto"/>
            <w:vAlign w:val="center"/>
            <w:hideMark/>
          </w:tcPr>
          <w:p w14:paraId="4C7224CA"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10</w:t>
            </w:r>
          </w:p>
        </w:tc>
        <w:tc>
          <w:tcPr>
            <w:tcW w:w="2043" w:type="dxa"/>
            <w:tcBorders>
              <w:top w:val="nil"/>
              <w:left w:val="nil"/>
              <w:bottom w:val="single" w:sz="4" w:space="0" w:color="auto"/>
              <w:right w:val="single" w:sz="4" w:space="0" w:color="auto"/>
            </w:tcBorders>
            <w:shd w:val="clear" w:color="auto" w:fill="auto"/>
            <w:vAlign w:val="center"/>
            <w:hideMark/>
          </w:tcPr>
          <w:p w14:paraId="51FA286E"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歷史建築</w:t>
            </w:r>
          </w:p>
        </w:tc>
        <w:tc>
          <w:tcPr>
            <w:tcW w:w="2517" w:type="dxa"/>
            <w:tcBorders>
              <w:top w:val="nil"/>
              <w:left w:val="nil"/>
              <w:bottom w:val="single" w:sz="4" w:space="0" w:color="auto"/>
              <w:right w:val="single" w:sz="4" w:space="0" w:color="auto"/>
            </w:tcBorders>
            <w:shd w:val="clear" w:color="auto" w:fill="auto"/>
            <w:vAlign w:val="center"/>
            <w:hideMark/>
          </w:tcPr>
          <w:p w14:paraId="04EDF601"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文化資產保存法</w:t>
            </w:r>
          </w:p>
        </w:tc>
        <w:tc>
          <w:tcPr>
            <w:tcW w:w="2282" w:type="dxa"/>
            <w:tcBorders>
              <w:top w:val="nil"/>
              <w:left w:val="nil"/>
              <w:bottom w:val="single" w:sz="4" w:space="0" w:color="auto"/>
              <w:right w:val="single" w:sz="4" w:space="0" w:color="auto"/>
            </w:tcBorders>
            <w:shd w:val="clear" w:color="auto" w:fill="auto"/>
            <w:vAlign w:val="center"/>
            <w:hideMark/>
          </w:tcPr>
          <w:p w14:paraId="38034960"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文化部</w:t>
            </w:r>
          </w:p>
        </w:tc>
      </w:tr>
      <w:tr w:rsidR="007F7417" w:rsidRPr="003B066F" w14:paraId="6DE4026A" w14:textId="77777777" w:rsidTr="007F7417">
        <w:trPr>
          <w:trHeight w:val="517"/>
        </w:trPr>
        <w:tc>
          <w:tcPr>
            <w:tcW w:w="1192" w:type="dxa"/>
            <w:tcBorders>
              <w:top w:val="nil"/>
              <w:left w:val="single" w:sz="4" w:space="0" w:color="auto"/>
              <w:bottom w:val="single" w:sz="4" w:space="0" w:color="auto"/>
              <w:right w:val="single" w:sz="4" w:space="0" w:color="auto"/>
            </w:tcBorders>
            <w:shd w:val="clear" w:color="auto" w:fill="auto"/>
            <w:vAlign w:val="center"/>
            <w:hideMark/>
          </w:tcPr>
          <w:p w14:paraId="595AEA19"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文化景觀敏感</w:t>
            </w:r>
          </w:p>
        </w:tc>
        <w:tc>
          <w:tcPr>
            <w:tcW w:w="613" w:type="dxa"/>
            <w:tcBorders>
              <w:top w:val="nil"/>
              <w:left w:val="nil"/>
              <w:bottom w:val="single" w:sz="4" w:space="0" w:color="auto"/>
              <w:right w:val="single" w:sz="4" w:space="0" w:color="auto"/>
            </w:tcBorders>
            <w:shd w:val="clear" w:color="auto" w:fill="auto"/>
            <w:vAlign w:val="center"/>
            <w:hideMark/>
          </w:tcPr>
          <w:p w14:paraId="0FD39A53"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11</w:t>
            </w:r>
          </w:p>
        </w:tc>
        <w:tc>
          <w:tcPr>
            <w:tcW w:w="2043" w:type="dxa"/>
            <w:tcBorders>
              <w:top w:val="nil"/>
              <w:left w:val="nil"/>
              <w:bottom w:val="single" w:sz="4" w:space="0" w:color="auto"/>
              <w:right w:val="single" w:sz="4" w:space="0" w:color="auto"/>
            </w:tcBorders>
            <w:shd w:val="clear" w:color="auto" w:fill="auto"/>
            <w:vAlign w:val="center"/>
            <w:hideMark/>
          </w:tcPr>
          <w:p w14:paraId="43D42271"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聚落保存區</w:t>
            </w:r>
          </w:p>
        </w:tc>
        <w:tc>
          <w:tcPr>
            <w:tcW w:w="2517" w:type="dxa"/>
            <w:tcBorders>
              <w:top w:val="nil"/>
              <w:left w:val="nil"/>
              <w:bottom w:val="single" w:sz="4" w:space="0" w:color="auto"/>
              <w:right w:val="single" w:sz="4" w:space="0" w:color="auto"/>
            </w:tcBorders>
            <w:shd w:val="clear" w:color="auto" w:fill="auto"/>
            <w:vAlign w:val="center"/>
            <w:hideMark/>
          </w:tcPr>
          <w:p w14:paraId="3C3A1D0C"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文化資產保存法</w:t>
            </w:r>
          </w:p>
        </w:tc>
        <w:tc>
          <w:tcPr>
            <w:tcW w:w="2282" w:type="dxa"/>
            <w:tcBorders>
              <w:top w:val="nil"/>
              <w:left w:val="nil"/>
              <w:bottom w:val="single" w:sz="4" w:space="0" w:color="auto"/>
              <w:right w:val="single" w:sz="4" w:space="0" w:color="auto"/>
            </w:tcBorders>
            <w:shd w:val="clear" w:color="auto" w:fill="auto"/>
            <w:vAlign w:val="center"/>
            <w:hideMark/>
          </w:tcPr>
          <w:p w14:paraId="1C792097"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文化部</w:t>
            </w:r>
          </w:p>
        </w:tc>
      </w:tr>
      <w:tr w:rsidR="007F7417" w:rsidRPr="003B066F" w14:paraId="3A42C053" w14:textId="77777777" w:rsidTr="007F7417">
        <w:trPr>
          <w:trHeight w:val="517"/>
        </w:trPr>
        <w:tc>
          <w:tcPr>
            <w:tcW w:w="1192" w:type="dxa"/>
            <w:tcBorders>
              <w:top w:val="nil"/>
              <w:left w:val="single" w:sz="4" w:space="0" w:color="auto"/>
              <w:bottom w:val="single" w:sz="4" w:space="0" w:color="auto"/>
              <w:right w:val="single" w:sz="4" w:space="0" w:color="auto"/>
            </w:tcBorders>
            <w:shd w:val="clear" w:color="auto" w:fill="auto"/>
            <w:vAlign w:val="center"/>
            <w:hideMark/>
          </w:tcPr>
          <w:p w14:paraId="5F3D9A3C"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文化景觀敏感</w:t>
            </w:r>
          </w:p>
        </w:tc>
        <w:tc>
          <w:tcPr>
            <w:tcW w:w="613" w:type="dxa"/>
            <w:tcBorders>
              <w:top w:val="nil"/>
              <w:left w:val="nil"/>
              <w:bottom w:val="single" w:sz="4" w:space="0" w:color="auto"/>
              <w:right w:val="single" w:sz="4" w:space="0" w:color="auto"/>
            </w:tcBorders>
            <w:shd w:val="clear" w:color="auto" w:fill="auto"/>
            <w:vAlign w:val="center"/>
            <w:hideMark/>
          </w:tcPr>
          <w:p w14:paraId="5952E835"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12</w:t>
            </w:r>
          </w:p>
        </w:tc>
        <w:tc>
          <w:tcPr>
            <w:tcW w:w="2043" w:type="dxa"/>
            <w:tcBorders>
              <w:top w:val="nil"/>
              <w:left w:val="nil"/>
              <w:bottom w:val="single" w:sz="4" w:space="0" w:color="auto"/>
              <w:right w:val="single" w:sz="4" w:space="0" w:color="auto"/>
            </w:tcBorders>
            <w:shd w:val="clear" w:color="auto" w:fill="auto"/>
            <w:vAlign w:val="center"/>
            <w:hideMark/>
          </w:tcPr>
          <w:p w14:paraId="5CA30F1F"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文化景觀保存區</w:t>
            </w:r>
          </w:p>
        </w:tc>
        <w:tc>
          <w:tcPr>
            <w:tcW w:w="2517" w:type="dxa"/>
            <w:tcBorders>
              <w:top w:val="nil"/>
              <w:left w:val="nil"/>
              <w:bottom w:val="single" w:sz="4" w:space="0" w:color="auto"/>
              <w:right w:val="single" w:sz="4" w:space="0" w:color="auto"/>
            </w:tcBorders>
            <w:shd w:val="clear" w:color="auto" w:fill="auto"/>
            <w:vAlign w:val="center"/>
            <w:hideMark/>
          </w:tcPr>
          <w:p w14:paraId="7687F83E"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文化資產保存法</w:t>
            </w:r>
          </w:p>
        </w:tc>
        <w:tc>
          <w:tcPr>
            <w:tcW w:w="2282" w:type="dxa"/>
            <w:tcBorders>
              <w:top w:val="nil"/>
              <w:left w:val="nil"/>
              <w:bottom w:val="single" w:sz="4" w:space="0" w:color="auto"/>
              <w:right w:val="single" w:sz="4" w:space="0" w:color="auto"/>
            </w:tcBorders>
            <w:shd w:val="clear" w:color="auto" w:fill="auto"/>
            <w:vAlign w:val="center"/>
            <w:hideMark/>
          </w:tcPr>
          <w:p w14:paraId="594B5683"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文化部</w:t>
            </w:r>
          </w:p>
        </w:tc>
      </w:tr>
      <w:tr w:rsidR="007F7417" w:rsidRPr="003B066F" w14:paraId="4C9B9233" w14:textId="77777777" w:rsidTr="007F7417">
        <w:trPr>
          <w:trHeight w:val="517"/>
        </w:trPr>
        <w:tc>
          <w:tcPr>
            <w:tcW w:w="1192" w:type="dxa"/>
            <w:tcBorders>
              <w:top w:val="nil"/>
              <w:left w:val="single" w:sz="4" w:space="0" w:color="auto"/>
              <w:bottom w:val="single" w:sz="4" w:space="0" w:color="auto"/>
              <w:right w:val="single" w:sz="4" w:space="0" w:color="auto"/>
            </w:tcBorders>
            <w:shd w:val="clear" w:color="auto" w:fill="auto"/>
            <w:vAlign w:val="center"/>
            <w:hideMark/>
          </w:tcPr>
          <w:p w14:paraId="2DD8F6BC"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lastRenderedPageBreak/>
              <w:t>文化景觀敏感</w:t>
            </w:r>
          </w:p>
        </w:tc>
        <w:tc>
          <w:tcPr>
            <w:tcW w:w="613" w:type="dxa"/>
            <w:tcBorders>
              <w:top w:val="nil"/>
              <w:left w:val="nil"/>
              <w:bottom w:val="single" w:sz="4" w:space="0" w:color="auto"/>
              <w:right w:val="single" w:sz="4" w:space="0" w:color="auto"/>
            </w:tcBorders>
            <w:shd w:val="clear" w:color="auto" w:fill="auto"/>
            <w:vAlign w:val="center"/>
            <w:hideMark/>
          </w:tcPr>
          <w:p w14:paraId="777E682E"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13</w:t>
            </w:r>
          </w:p>
        </w:tc>
        <w:tc>
          <w:tcPr>
            <w:tcW w:w="2043" w:type="dxa"/>
            <w:tcBorders>
              <w:top w:val="nil"/>
              <w:left w:val="nil"/>
              <w:bottom w:val="single" w:sz="4" w:space="0" w:color="auto"/>
              <w:right w:val="single" w:sz="4" w:space="0" w:color="auto"/>
            </w:tcBorders>
            <w:shd w:val="clear" w:color="auto" w:fill="auto"/>
            <w:vAlign w:val="center"/>
            <w:hideMark/>
          </w:tcPr>
          <w:p w14:paraId="476F9D67"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地質敏感區</w:t>
            </w:r>
            <w:r w:rsidRPr="003B066F">
              <w:rPr>
                <w:rFonts w:cs="Times New Roman"/>
                <w:kern w:val="0"/>
              </w:rPr>
              <w:t>(</w:t>
            </w:r>
            <w:r w:rsidRPr="003B066F">
              <w:rPr>
                <w:rFonts w:cs="Times New Roman"/>
                <w:kern w:val="0"/>
              </w:rPr>
              <w:t>地質遺跡</w:t>
            </w:r>
            <w:r w:rsidRPr="003B066F">
              <w:rPr>
                <w:rFonts w:cs="Times New Roman"/>
                <w:kern w:val="0"/>
              </w:rPr>
              <w:t>)</w:t>
            </w:r>
          </w:p>
        </w:tc>
        <w:tc>
          <w:tcPr>
            <w:tcW w:w="2517" w:type="dxa"/>
            <w:tcBorders>
              <w:top w:val="nil"/>
              <w:left w:val="nil"/>
              <w:bottom w:val="single" w:sz="4" w:space="0" w:color="auto"/>
              <w:right w:val="single" w:sz="4" w:space="0" w:color="auto"/>
            </w:tcBorders>
            <w:shd w:val="clear" w:color="auto" w:fill="auto"/>
            <w:vAlign w:val="center"/>
            <w:hideMark/>
          </w:tcPr>
          <w:p w14:paraId="1FF65974"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地質法</w:t>
            </w:r>
          </w:p>
        </w:tc>
        <w:tc>
          <w:tcPr>
            <w:tcW w:w="2282" w:type="dxa"/>
            <w:tcBorders>
              <w:top w:val="nil"/>
              <w:left w:val="nil"/>
              <w:bottom w:val="single" w:sz="4" w:space="0" w:color="auto"/>
              <w:right w:val="single" w:sz="4" w:space="0" w:color="auto"/>
            </w:tcBorders>
            <w:shd w:val="clear" w:color="auto" w:fill="auto"/>
            <w:vAlign w:val="center"/>
            <w:hideMark/>
          </w:tcPr>
          <w:p w14:paraId="48D2733C"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經濟部</w:t>
            </w:r>
          </w:p>
        </w:tc>
      </w:tr>
      <w:tr w:rsidR="007F7417" w:rsidRPr="003B066F" w14:paraId="17245C87" w14:textId="77777777" w:rsidTr="007F7417">
        <w:trPr>
          <w:trHeight w:val="517"/>
        </w:trPr>
        <w:tc>
          <w:tcPr>
            <w:tcW w:w="1192" w:type="dxa"/>
            <w:tcBorders>
              <w:top w:val="nil"/>
              <w:left w:val="single" w:sz="4" w:space="0" w:color="auto"/>
              <w:bottom w:val="single" w:sz="4" w:space="0" w:color="auto"/>
              <w:right w:val="single" w:sz="4" w:space="0" w:color="auto"/>
            </w:tcBorders>
            <w:shd w:val="clear" w:color="auto" w:fill="auto"/>
            <w:vAlign w:val="center"/>
            <w:hideMark/>
          </w:tcPr>
          <w:p w14:paraId="07447A5C"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文化景觀敏感</w:t>
            </w:r>
          </w:p>
        </w:tc>
        <w:tc>
          <w:tcPr>
            <w:tcW w:w="613" w:type="dxa"/>
            <w:tcBorders>
              <w:top w:val="nil"/>
              <w:left w:val="nil"/>
              <w:bottom w:val="single" w:sz="4" w:space="0" w:color="auto"/>
              <w:right w:val="single" w:sz="4" w:space="0" w:color="auto"/>
            </w:tcBorders>
            <w:shd w:val="clear" w:color="auto" w:fill="auto"/>
            <w:vAlign w:val="center"/>
            <w:hideMark/>
          </w:tcPr>
          <w:p w14:paraId="6916C801"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14</w:t>
            </w:r>
          </w:p>
        </w:tc>
        <w:tc>
          <w:tcPr>
            <w:tcW w:w="2043" w:type="dxa"/>
            <w:tcBorders>
              <w:top w:val="nil"/>
              <w:left w:val="nil"/>
              <w:bottom w:val="single" w:sz="4" w:space="0" w:color="auto"/>
              <w:right w:val="single" w:sz="4" w:space="0" w:color="auto"/>
            </w:tcBorders>
            <w:shd w:val="clear" w:color="auto" w:fill="auto"/>
            <w:vAlign w:val="center"/>
            <w:hideMark/>
          </w:tcPr>
          <w:p w14:paraId="2A03AB20"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國家公園內之一般管制區及遊憩區</w:t>
            </w:r>
          </w:p>
        </w:tc>
        <w:tc>
          <w:tcPr>
            <w:tcW w:w="2517" w:type="dxa"/>
            <w:tcBorders>
              <w:top w:val="nil"/>
              <w:left w:val="nil"/>
              <w:bottom w:val="single" w:sz="4" w:space="0" w:color="auto"/>
              <w:right w:val="single" w:sz="4" w:space="0" w:color="auto"/>
            </w:tcBorders>
            <w:shd w:val="clear" w:color="auto" w:fill="auto"/>
            <w:vAlign w:val="center"/>
            <w:hideMark/>
          </w:tcPr>
          <w:p w14:paraId="69C8BF84"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國家公園法</w:t>
            </w:r>
          </w:p>
        </w:tc>
        <w:tc>
          <w:tcPr>
            <w:tcW w:w="2282" w:type="dxa"/>
            <w:tcBorders>
              <w:top w:val="nil"/>
              <w:left w:val="nil"/>
              <w:bottom w:val="single" w:sz="4" w:space="0" w:color="auto"/>
              <w:right w:val="single" w:sz="4" w:space="0" w:color="auto"/>
            </w:tcBorders>
            <w:shd w:val="clear" w:color="auto" w:fill="auto"/>
            <w:vAlign w:val="center"/>
            <w:hideMark/>
          </w:tcPr>
          <w:p w14:paraId="55682370"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內政部</w:t>
            </w:r>
          </w:p>
        </w:tc>
      </w:tr>
      <w:tr w:rsidR="007F7417" w:rsidRPr="003B066F" w14:paraId="4B3648D2" w14:textId="77777777" w:rsidTr="007F7417">
        <w:trPr>
          <w:trHeight w:val="517"/>
        </w:trPr>
        <w:tc>
          <w:tcPr>
            <w:tcW w:w="1192" w:type="dxa"/>
            <w:tcBorders>
              <w:top w:val="nil"/>
              <w:left w:val="single" w:sz="4" w:space="0" w:color="auto"/>
              <w:bottom w:val="single" w:sz="4" w:space="0" w:color="auto"/>
              <w:right w:val="single" w:sz="4" w:space="0" w:color="auto"/>
            </w:tcBorders>
            <w:shd w:val="clear" w:color="auto" w:fill="auto"/>
            <w:vAlign w:val="center"/>
            <w:hideMark/>
          </w:tcPr>
          <w:p w14:paraId="68FE5C8A"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資源利用敏感</w:t>
            </w:r>
          </w:p>
        </w:tc>
        <w:tc>
          <w:tcPr>
            <w:tcW w:w="613" w:type="dxa"/>
            <w:tcBorders>
              <w:top w:val="nil"/>
              <w:left w:val="nil"/>
              <w:bottom w:val="single" w:sz="4" w:space="0" w:color="auto"/>
              <w:right w:val="single" w:sz="4" w:space="0" w:color="auto"/>
            </w:tcBorders>
            <w:shd w:val="clear" w:color="auto" w:fill="auto"/>
            <w:vAlign w:val="center"/>
            <w:hideMark/>
          </w:tcPr>
          <w:p w14:paraId="01310E80"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15</w:t>
            </w:r>
          </w:p>
        </w:tc>
        <w:tc>
          <w:tcPr>
            <w:tcW w:w="2043" w:type="dxa"/>
            <w:tcBorders>
              <w:top w:val="nil"/>
              <w:left w:val="nil"/>
              <w:bottom w:val="single" w:sz="4" w:space="0" w:color="auto"/>
              <w:right w:val="single" w:sz="4" w:space="0" w:color="auto"/>
            </w:tcBorders>
            <w:shd w:val="clear" w:color="auto" w:fill="auto"/>
            <w:vAlign w:val="center"/>
            <w:hideMark/>
          </w:tcPr>
          <w:p w14:paraId="5205FB59"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水庫集水區</w:t>
            </w:r>
            <w:r w:rsidRPr="003B066F">
              <w:rPr>
                <w:rFonts w:cs="Times New Roman"/>
                <w:kern w:val="0"/>
              </w:rPr>
              <w:t>(</w:t>
            </w:r>
            <w:r w:rsidRPr="003B066F">
              <w:rPr>
                <w:rFonts w:cs="Times New Roman"/>
                <w:kern w:val="0"/>
              </w:rPr>
              <w:t>非供家用或公共給水</w:t>
            </w:r>
            <w:r w:rsidRPr="003B066F">
              <w:rPr>
                <w:rFonts w:cs="Times New Roman"/>
                <w:kern w:val="0"/>
              </w:rPr>
              <w:t>)</w:t>
            </w:r>
          </w:p>
        </w:tc>
        <w:tc>
          <w:tcPr>
            <w:tcW w:w="2517" w:type="dxa"/>
            <w:tcBorders>
              <w:top w:val="nil"/>
              <w:left w:val="nil"/>
              <w:bottom w:val="single" w:sz="4" w:space="0" w:color="auto"/>
              <w:right w:val="single" w:sz="4" w:space="0" w:color="auto"/>
            </w:tcBorders>
            <w:shd w:val="clear" w:color="auto" w:fill="auto"/>
            <w:vAlign w:val="center"/>
            <w:hideMark/>
          </w:tcPr>
          <w:p w14:paraId="4A885DAC"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區域計畫法</w:t>
            </w:r>
          </w:p>
        </w:tc>
        <w:tc>
          <w:tcPr>
            <w:tcW w:w="2282" w:type="dxa"/>
            <w:tcBorders>
              <w:top w:val="nil"/>
              <w:left w:val="nil"/>
              <w:bottom w:val="single" w:sz="4" w:space="0" w:color="auto"/>
              <w:right w:val="single" w:sz="4" w:space="0" w:color="auto"/>
            </w:tcBorders>
            <w:shd w:val="clear" w:color="auto" w:fill="auto"/>
            <w:vAlign w:val="center"/>
            <w:hideMark/>
          </w:tcPr>
          <w:p w14:paraId="6C7E7AB4"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經濟部查認，由內政部公告</w:t>
            </w:r>
          </w:p>
        </w:tc>
      </w:tr>
      <w:tr w:rsidR="007F7417" w:rsidRPr="003B066F" w14:paraId="54E94AAB" w14:textId="77777777" w:rsidTr="007F7417">
        <w:trPr>
          <w:trHeight w:val="517"/>
        </w:trPr>
        <w:tc>
          <w:tcPr>
            <w:tcW w:w="1192" w:type="dxa"/>
            <w:tcBorders>
              <w:top w:val="nil"/>
              <w:left w:val="single" w:sz="4" w:space="0" w:color="auto"/>
              <w:bottom w:val="single" w:sz="4" w:space="0" w:color="auto"/>
              <w:right w:val="single" w:sz="4" w:space="0" w:color="auto"/>
            </w:tcBorders>
            <w:shd w:val="clear" w:color="auto" w:fill="auto"/>
            <w:vAlign w:val="center"/>
            <w:hideMark/>
          </w:tcPr>
          <w:p w14:paraId="7C947CD2"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資源利用敏感</w:t>
            </w:r>
          </w:p>
        </w:tc>
        <w:tc>
          <w:tcPr>
            <w:tcW w:w="613" w:type="dxa"/>
            <w:tcBorders>
              <w:top w:val="nil"/>
              <w:left w:val="nil"/>
              <w:bottom w:val="single" w:sz="4" w:space="0" w:color="auto"/>
              <w:right w:val="single" w:sz="4" w:space="0" w:color="auto"/>
            </w:tcBorders>
            <w:shd w:val="clear" w:color="auto" w:fill="auto"/>
            <w:vAlign w:val="center"/>
            <w:hideMark/>
          </w:tcPr>
          <w:p w14:paraId="67859101"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16</w:t>
            </w:r>
          </w:p>
        </w:tc>
        <w:tc>
          <w:tcPr>
            <w:tcW w:w="2043" w:type="dxa"/>
            <w:tcBorders>
              <w:top w:val="nil"/>
              <w:left w:val="nil"/>
              <w:bottom w:val="single" w:sz="4" w:space="0" w:color="auto"/>
              <w:right w:val="single" w:sz="4" w:space="0" w:color="auto"/>
            </w:tcBorders>
            <w:shd w:val="clear" w:color="auto" w:fill="auto"/>
            <w:vAlign w:val="center"/>
            <w:hideMark/>
          </w:tcPr>
          <w:p w14:paraId="0A18B200"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自來水水質水量保護區</w:t>
            </w:r>
          </w:p>
        </w:tc>
        <w:tc>
          <w:tcPr>
            <w:tcW w:w="2517" w:type="dxa"/>
            <w:tcBorders>
              <w:top w:val="nil"/>
              <w:left w:val="nil"/>
              <w:bottom w:val="single" w:sz="4" w:space="0" w:color="auto"/>
              <w:right w:val="single" w:sz="4" w:space="0" w:color="auto"/>
            </w:tcBorders>
            <w:shd w:val="clear" w:color="auto" w:fill="auto"/>
            <w:vAlign w:val="center"/>
            <w:hideMark/>
          </w:tcPr>
          <w:p w14:paraId="70716D48"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自來水法</w:t>
            </w:r>
          </w:p>
        </w:tc>
        <w:tc>
          <w:tcPr>
            <w:tcW w:w="2282" w:type="dxa"/>
            <w:tcBorders>
              <w:top w:val="nil"/>
              <w:left w:val="nil"/>
              <w:bottom w:val="single" w:sz="4" w:space="0" w:color="auto"/>
              <w:right w:val="single" w:sz="4" w:space="0" w:color="auto"/>
            </w:tcBorders>
            <w:shd w:val="clear" w:color="auto" w:fill="auto"/>
            <w:vAlign w:val="center"/>
            <w:hideMark/>
          </w:tcPr>
          <w:p w14:paraId="4A7A67B4"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經濟部</w:t>
            </w:r>
          </w:p>
        </w:tc>
      </w:tr>
      <w:tr w:rsidR="007F7417" w:rsidRPr="003B066F" w14:paraId="2145A5A6" w14:textId="77777777" w:rsidTr="007F7417">
        <w:trPr>
          <w:trHeight w:val="883"/>
        </w:trPr>
        <w:tc>
          <w:tcPr>
            <w:tcW w:w="1192" w:type="dxa"/>
            <w:tcBorders>
              <w:top w:val="nil"/>
              <w:left w:val="single" w:sz="4" w:space="0" w:color="auto"/>
              <w:bottom w:val="single" w:sz="4" w:space="0" w:color="auto"/>
              <w:right w:val="single" w:sz="4" w:space="0" w:color="auto"/>
            </w:tcBorders>
            <w:shd w:val="clear" w:color="auto" w:fill="auto"/>
            <w:vAlign w:val="center"/>
            <w:hideMark/>
          </w:tcPr>
          <w:p w14:paraId="14E259A4"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資源利用敏感</w:t>
            </w:r>
          </w:p>
        </w:tc>
        <w:tc>
          <w:tcPr>
            <w:tcW w:w="613" w:type="dxa"/>
            <w:tcBorders>
              <w:top w:val="nil"/>
              <w:left w:val="nil"/>
              <w:bottom w:val="single" w:sz="4" w:space="0" w:color="auto"/>
              <w:right w:val="single" w:sz="4" w:space="0" w:color="auto"/>
            </w:tcBorders>
            <w:shd w:val="clear" w:color="auto" w:fill="auto"/>
            <w:vAlign w:val="center"/>
            <w:hideMark/>
          </w:tcPr>
          <w:p w14:paraId="4A95A20C"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17</w:t>
            </w:r>
          </w:p>
        </w:tc>
        <w:tc>
          <w:tcPr>
            <w:tcW w:w="2043" w:type="dxa"/>
            <w:tcBorders>
              <w:top w:val="nil"/>
              <w:left w:val="nil"/>
              <w:bottom w:val="single" w:sz="4" w:space="0" w:color="auto"/>
              <w:right w:val="single" w:sz="4" w:space="0" w:color="auto"/>
            </w:tcBorders>
            <w:shd w:val="clear" w:color="auto" w:fill="auto"/>
            <w:vAlign w:val="center"/>
            <w:hideMark/>
          </w:tcPr>
          <w:p w14:paraId="69768C69"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優良農地</w:t>
            </w:r>
            <w:r w:rsidRPr="003B066F">
              <w:rPr>
                <w:rFonts w:cs="Times New Roman"/>
                <w:kern w:val="0"/>
              </w:rPr>
              <w:t>(</w:t>
            </w:r>
            <w:r w:rsidRPr="003B066F">
              <w:rPr>
                <w:rFonts w:cs="Times New Roman"/>
                <w:kern w:val="0"/>
              </w:rPr>
              <w:t>符合特定農業區劃定原則之地區</w:t>
            </w:r>
            <w:r w:rsidRPr="003B066F">
              <w:rPr>
                <w:rFonts w:cs="Times New Roman"/>
                <w:kern w:val="0"/>
              </w:rPr>
              <w:t>)</w:t>
            </w:r>
          </w:p>
        </w:tc>
        <w:tc>
          <w:tcPr>
            <w:tcW w:w="2517" w:type="dxa"/>
            <w:tcBorders>
              <w:top w:val="nil"/>
              <w:left w:val="nil"/>
              <w:bottom w:val="single" w:sz="4" w:space="0" w:color="auto"/>
              <w:right w:val="single" w:sz="4" w:space="0" w:color="auto"/>
            </w:tcBorders>
            <w:shd w:val="clear" w:color="auto" w:fill="auto"/>
            <w:vAlign w:val="center"/>
            <w:hideMark/>
          </w:tcPr>
          <w:p w14:paraId="03F58120"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農業發展條例、區域計畫法施行細則</w:t>
            </w:r>
          </w:p>
        </w:tc>
        <w:tc>
          <w:tcPr>
            <w:tcW w:w="2282" w:type="dxa"/>
            <w:tcBorders>
              <w:top w:val="nil"/>
              <w:left w:val="nil"/>
              <w:bottom w:val="single" w:sz="4" w:space="0" w:color="auto"/>
              <w:right w:val="single" w:sz="4" w:space="0" w:color="auto"/>
            </w:tcBorders>
            <w:shd w:val="clear" w:color="auto" w:fill="auto"/>
            <w:vAlign w:val="center"/>
            <w:hideMark/>
          </w:tcPr>
          <w:p w14:paraId="7C674817"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指農地資源空間規劃成果所劃設之第一種農業區，其範圍由行政院農委會查認，內政部</w:t>
            </w:r>
          </w:p>
        </w:tc>
      </w:tr>
      <w:tr w:rsidR="007F7417" w:rsidRPr="003B066F" w14:paraId="29E3A9FA" w14:textId="77777777" w:rsidTr="007F7417">
        <w:trPr>
          <w:trHeight w:val="776"/>
        </w:trPr>
        <w:tc>
          <w:tcPr>
            <w:tcW w:w="1192" w:type="dxa"/>
            <w:tcBorders>
              <w:top w:val="nil"/>
              <w:left w:val="single" w:sz="4" w:space="0" w:color="auto"/>
              <w:bottom w:val="single" w:sz="4" w:space="0" w:color="auto"/>
              <w:right w:val="single" w:sz="4" w:space="0" w:color="auto"/>
            </w:tcBorders>
            <w:shd w:val="clear" w:color="auto" w:fill="auto"/>
            <w:vAlign w:val="center"/>
            <w:hideMark/>
          </w:tcPr>
          <w:p w14:paraId="07F09E8F"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資源利用敏感</w:t>
            </w:r>
          </w:p>
        </w:tc>
        <w:tc>
          <w:tcPr>
            <w:tcW w:w="613" w:type="dxa"/>
            <w:tcBorders>
              <w:top w:val="nil"/>
              <w:left w:val="nil"/>
              <w:bottom w:val="single" w:sz="4" w:space="0" w:color="auto"/>
              <w:right w:val="single" w:sz="4" w:space="0" w:color="auto"/>
            </w:tcBorders>
            <w:shd w:val="clear" w:color="auto" w:fill="auto"/>
            <w:vAlign w:val="center"/>
            <w:hideMark/>
          </w:tcPr>
          <w:p w14:paraId="34FF91D7"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18</w:t>
            </w:r>
          </w:p>
        </w:tc>
        <w:tc>
          <w:tcPr>
            <w:tcW w:w="2043" w:type="dxa"/>
            <w:tcBorders>
              <w:top w:val="nil"/>
              <w:left w:val="nil"/>
              <w:bottom w:val="single" w:sz="4" w:space="0" w:color="auto"/>
              <w:right w:val="single" w:sz="4" w:space="0" w:color="auto"/>
            </w:tcBorders>
            <w:shd w:val="clear" w:color="auto" w:fill="auto"/>
            <w:vAlign w:val="center"/>
            <w:hideMark/>
          </w:tcPr>
          <w:p w14:paraId="4B8AC04B"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礦區</w:t>
            </w:r>
            <w:r w:rsidRPr="003B066F">
              <w:rPr>
                <w:rFonts w:cs="Times New Roman"/>
                <w:kern w:val="0"/>
              </w:rPr>
              <w:t>(</w:t>
            </w:r>
            <w:r w:rsidRPr="003B066F">
              <w:rPr>
                <w:rFonts w:cs="Times New Roman"/>
                <w:kern w:val="0"/>
              </w:rPr>
              <w:t>場</w:t>
            </w:r>
            <w:r w:rsidRPr="003B066F">
              <w:rPr>
                <w:rFonts w:cs="Times New Roman"/>
                <w:kern w:val="0"/>
              </w:rPr>
              <w:t>)</w:t>
            </w:r>
            <w:r w:rsidRPr="003B066F">
              <w:rPr>
                <w:rFonts w:cs="Times New Roman"/>
                <w:kern w:val="0"/>
              </w:rPr>
              <w:t>、礦業保留區、地下礦坑分布地區</w:t>
            </w:r>
          </w:p>
        </w:tc>
        <w:tc>
          <w:tcPr>
            <w:tcW w:w="2517" w:type="dxa"/>
            <w:tcBorders>
              <w:top w:val="nil"/>
              <w:left w:val="nil"/>
              <w:bottom w:val="single" w:sz="4" w:space="0" w:color="auto"/>
              <w:right w:val="single" w:sz="4" w:space="0" w:color="auto"/>
            </w:tcBorders>
            <w:shd w:val="clear" w:color="auto" w:fill="auto"/>
            <w:vAlign w:val="center"/>
            <w:hideMark/>
          </w:tcPr>
          <w:p w14:paraId="24FFD943"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礦業法</w:t>
            </w:r>
          </w:p>
        </w:tc>
        <w:tc>
          <w:tcPr>
            <w:tcW w:w="2282" w:type="dxa"/>
            <w:tcBorders>
              <w:top w:val="nil"/>
              <w:left w:val="nil"/>
              <w:bottom w:val="single" w:sz="4" w:space="0" w:color="auto"/>
              <w:right w:val="single" w:sz="4" w:space="0" w:color="auto"/>
            </w:tcBorders>
            <w:shd w:val="clear" w:color="auto" w:fill="auto"/>
            <w:vAlign w:val="center"/>
            <w:hideMark/>
          </w:tcPr>
          <w:p w14:paraId="063E94EB"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經濟部</w:t>
            </w:r>
          </w:p>
        </w:tc>
      </w:tr>
      <w:tr w:rsidR="007F7417" w:rsidRPr="003B066F" w14:paraId="470CF991" w14:textId="77777777" w:rsidTr="007F7417">
        <w:trPr>
          <w:trHeight w:val="517"/>
        </w:trPr>
        <w:tc>
          <w:tcPr>
            <w:tcW w:w="1192" w:type="dxa"/>
            <w:tcBorders>
              <w:top w:val="nil"/>
              <w:left w:val="single" w:sz="4" w:space="0" w:color="auto"/>
              <w:bottom w:val="single" w:sz="4" w:space="0" w:color="auto"/>
              <w:right w:val="single" w:sz="4" w:space="0" w:color="auto"/>
            </w:tcBorders>
            <w:shd w:val="clear" w:color="auto" w:fill="auto"/>
            <w:vAlign w:val="center"/>
            <w:hideMark/>
          </w:tcPr>
          <w:p w14:paraId="1DFCB4EA"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資源利用敏感</w:t>
            </w:r>
          </w:p>
        </w:tc>
        <w:tc>
          <w:tcPr>
            <w:tcW w:w="613" w:type="dxa"/>
            <w:tcBorders>
              <w:top w:val="nil"/>
              <w:left w:val="nil"/>
              <w:bottom w:val="single" w:sz="4" w:space="0" w:color="auto"/>
              <w:right w:val="single" w:sz="4" w:space="0" w:color="auto"/>
            </w:tcBorders>
            <w:shd w:val="clear" w:color="auto" w:fill="auto"/>
            <w:vAlign w:val="center"/>
            <w:hideMark/>
          </w:tcPr>
          <w:p w14:paraId="02B5275D"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19</w:t>
            </w:r>
          </w:p>
        </w:tc>
        <w:tc>
          <w:tcPr>
            <w:tcW w:w="2043" w:type="dxa"/>
            <w:tcBorders>
              <w:top w:val="nil"/>
              <w:left w:val="nil"/>
              <w:bottom w:val="single" w:sz="4" w:space="0" w:color="auto"/>
              <w:right w:val="single" w:sz="4" w:space="0" w:color="auto"/>
            </w:tcBorders>
            <w:shd w:val="clear" w:color="auto" w:fill="auto"/>
            <w:vAlign w:val="center"/>
            <w:hideMark/>
          </w:tcPr>
          <w:p w14:paraId="7AB3D0A8"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地質敏感區</w:t>
            </w:r>
            <w:r w:rsidRPr="003B066F">
              <w:rPr>
                <w:rFonts w:cs="Times New Roman"/>
                <w:kern w:val="0"/>
              </w:rPr>
              <w:t>(</w:t>
            </w:r>
            <w:r w:rsidRPr="003B066F">
              <w:rPr>
                <w:rFonts w:cs="Times New Roman"/>
                <w:kern w:val="0"/>
              </w:rPr>
              <w:t>地下水補注</w:t>
            </w:r>
            <w:r w:rsidRPr="003B066F">
              <w:rPr>
                <w:rFonts w:cs="Times New Roman"/>
                <w:kern w:val="0"/>
              </w:rPr>
              <w:t>)</w:t>
            </w:r>
          </w:p>
        </w:tc>
        <w:tc>
          <w:tcPr>
            <w:tcW w:w="2517" w:type="dxa"/>
            <w:tcBorders>
              <w:top w:val="nil"/>
              <w:left w:val="nil"/>
              <w:bottom w:val="single" w:sz="4" w:space="0" w:color="auto"/>
              <w:right w:val="single" w:sz="4" w:space="0" w:color="auto"/>
            </w:tcBorders>
            <w:shd w:val="clear" w:color="auto" w:fill="auto"/>
            <w:vAlign w:val="center"/>
            <w:hideMark/>
          </w:tcPr>
          <w:p w14:paraId="5F58ADE0"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地質法</w:t>
            </w:r>
          </w:p>
        </w:tc>
        <w:tc>
          <w:tcPr>
            <w:tcW w:w="2282" w:type="dxa"/>
            <w:tcBorders>
              <w:top w:val="nil"/>
              <w:left w:val="nil"/>
              <w:bottom w:val="single" w:sz="4" w:space="0" w:color="auto"/>
              <w:right w:val="single" w:sz="4" w:space="0" w:color="auto"/>
            </w:tcBorders>
            <w:shd w:val="clear" w:color="auto" w:fill="auto"/>
            <w:vAlign w:val="center"/>
            <w:hideMark/>
          </w:tcPr>
          <w:p w14:paraId="68134A0E"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經濟部</w:t>
            </w:r>
          </w:p>
        </w:tc>
      </w:tr>
      <w:tr w:rsidR="007F7417" w:rsidRPr="003B066F" w14:paraId="1ED86EEC" w14:textId="77777777" w:rsidTr="007F7417">
        <w:trPr>
          <w:trHeight w:val="517"/>
        </w:trPr>
        <w:tc>
          <w:tcPr>
            <w:tcW w:w="1192" w:type="dxa"/>
            <w:tcBorders>
              <w:top w:val="nil"/>
              <w:left w:val="single" w:sz="4" w:space="0" w:color="auto"/>
              <w:bottom w:val="single" w:sz="4" w:space="0" w:color="auto"/>
              <w:right w:val="single" w:sz="4" w:space="0" w:color="auto"/>
            </w:tcBorders>
            <w:shd w:val="clear" w:color="auto" w:fill="auto"/>
            <w:vAlign w:val="center"/>
            <w:hideMark/>
          </w:tcPr>
          <w:p w14:paraId="57CEFA87"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資源利用敏感</w:t>
            </w:r>
          </w:p>
        </w:tc>
        <w:tc>
          <w:tcPr>
            <w:tcW w:w="613" w:type="dxa"/>
            <w:tcBorders>
              <w:top w:val="nil"/>
              <w:left w:val="nil"/>
              <w:bottom w:val="single" w:sz="4" w:space="0" w:color="auto"/>
              <w:right w:val="single" w:sz="4" w:space="0" w:color="auto"/>
            </w:tcBorders>
            <w:shd w:val="clear" w:color="auto" w:fill="auto"/>
            <w:vAlign w:val="center"/>
            <w:hideMark/>
          </w:tcPr>
          <w:p w14:paraId="3A6DF87E"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20</w:t>
            </w:r>
          </w:p>
        </w:tc>
        <w:tc>
          <w:tcPr>
            <w:tcW w:w="2043" w:type="dxa"/>
            <w:tcBorders>
              <w:top w:val="nil"/>
              <w:left w:val="nil"/>
              <w:bottom w:val="single" w:sz="4" w:space="0" w:color="auto"/>
              <w:right w:val="single" w:sz="4" w:space="0" w:color="auto"/>
            </w:tcBorders>
            <w:shd w:val="clear" w:color="auto" w:fill="auto"/>
            <w:vAlign w:val="center"/>
            <w:hideMark/>
          </w:tcPr>
          <w:p w14:paraId="27E2BF62"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人工魚礁區及保護礁區</w:t>
            </w:r>
          </w:p>
        </w:tc>
        <w:tc>
          <w:tcPr>
            <w:tcW w:w="2517" w:type="dxa"/>
            <w:tcBorders>
              <w:top w:val="nil"/>
              <w:left w:val="nil"/>
              <w:bottom w:val="single" w:sz="4" w:space="0" w:color="auto"/>
              <w:right w:val="single" w:sz="4" w:space="0" w:color="auto"/>
            </w:tcBorders>
            <w:shd w:val="clear" w:color="auto" w:fill="auto"/>
            <w:vAlign w:val="center"/>
            <w:hideMark/>
          </w:tcPr>
          <w:p w14:paraId="40D4E2A0"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漁業法</w:t>
            </w:r>
          </w:p>
        </w:tc>
        <w:tc>
          <w:tcPr>
            <w:tcW w:w="2282" w:type="dxa"/>
            <w:tcBorders>
              <w:top w:val="nil"/>
              <w:left w:val="nil"/>
              <w:bottom w:val="single" w:sz="4" w:space="0" w:color="auto"/>
              <w:right w:val="single" w:sz="4" w:space="0" w:color="auto"/>
            </w:tcBorders>
            <w:shd w:val="clear" w:color="auto" w:fill="auto"/>
            <w:vAlign w:val="center"/>
            <w:hideMark/>
          </w:tcPr>
          <w:p w14:paraId="4206EDAA"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行政院農業委員會</w:t>
            </w:r>
          </w:p>
        </w:tc>
      </w:tr>
      <w:tr w:rsidR="007F7417" w:rsidRPr="003B066F" w14:paraId="463237FA" w14:textId="77777777" w:rsidTr="007F7417">
        <w:trPr>
          <w:trHeight w:val="517"/>
        </w:trPr>
        <w:tc>
          <w:tcPr>
            <w:tcW w:w="1192" w:type="dxa"/>
            <w:tcBorders>
              <w:top w:val="nil"/>
              <w:left w:val="single" w:sz="4" w:space="0" w:color="auto"/>
              <w:bottom w:val="single" w:sz="4" w:space="0" w:color="auto"/>
              <w:right w:val="single" w:sz="4" w:space="0" w:color="auto"/>
            </w:tcBorders>
            <w:shd w:val="clear" w:color="auto" w:fill="auto"/>
            <w:vAlign w:val="center"/>
            <w:hideMark/>
          </w:tcPr>
          <w:p w14:paraId="7024173E"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其他</w:t>
            </w:r>
          </w:p>
        </w:tc>
        <w:tc>
          <w:tcPr>
            <w:tcW w:w="613" w:type="dxa"/>
            <w:tcBorders>
              <w:top w:val="nil"/>
              <w:left w:val="nil"/>
              <w:bottom w:val="single" w:sz="4" w:space="0" w:color="auto"/>
              <w:right w:val="single" w:sz="4" w:space="0" w:color="auto"/>
            </w:tcBorders>
            <w:shd w:val="clear" w:color="auto" w:fill="auto"/>
            <w:vAlign w:val="center"/>
            <w:hideMark/>
          </w:tcPr>
          <w:p w14:paraId="339C989D"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21</w:t>
            </w:r>
          </w:p>
        </w:tc>
        <w:tc>
          <w:tcPr>
            <w:tcW w:w="2043" w:type="dxa"/>
            <w:tcBorders>
              <w:top w:val="nil"/>
              <w:left w:val="nil"/>
              <w:bottom w:val="single" w:sz="4" w:space="0" w:color="auto"/>
              <w:right w:val="single" w:sz="4" w:space="0" w:color="auto"/>
            </w:tcBorders>
            <w:shd w:val="clear" w:color="auto" w:fill="auto"/>
            <w:vAlign w:val="center"/>
            <w:hideMark/>
          </w:tcPr>
          <w:p w14:paraId="199798E0"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氣象法之禁止或限制建築地區</w:t>
            </w:r>
          </w:p>
        </w:tc>
        <w:tc>
          <w:tcPr>
            <w:tcW w:w="2517" w:type="dxa"/>
            <w:tcBorders>
              <w:top w:val="nil"/>
              <w:left w:val="nil"/>
              <w:bottom w:val="single" w:sz="4" w:space="0" w:color="auto"/>
              <w:right w:val="single" w:sz="4" w:space="0" w:color="auto"/>
            </w:tcBorders>
            <w:shd w:val="clear" w:color="auto" w:fill="auto"/>
            <w:vAlign w:val="center"/>
            <w:hideMark/>
          </w:tcPr>
          <w:p w14:paraId="67D09B0B"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氣象法</w:t>
            </w:r>
          </w:p>
        </w:tc>
        <w:tc>
          <w:tcPr>
            <w:tcW w:w="2282" w:type="dxa"/>
            <w:tcBorders>
              <w:top w:val="nil"/>
              <w:left w:val="nil"/>
              <w:bottom w:val="single" w:sz="4" w:space="0" w:color="auto"/>
              <w:right w:val="single" w:sz="4" w:space="0" w:color="auto"/>
            </w:tcBorders>
            <w:shd w:val="clear" w:color="auto" w:fill="auto"/>
            <w:vAlign w:val="center"/>
            <w:hideMark/>
          </w:tcPr>
          <w:p w14:paraId="48D8F4C0"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交通部</w:t>
            </w:r>
          </w:p>
        </w:tc>
      </w:tr>
      <w:tr w:rsidR="007F7417" w:rsidRPr="003B066F" w14:paraId="4988FA0D" w14:textId="77777777" w:rsidTr="007F7417">
        <w:trPr>
          <w:trHeight w:val="517"/>
        </w:trPr>
        <w:tc>
          <w:tcPr>
            <w:tcW w:w="1192" w:type="dxa"/>
            <w:tcBorders>
              <w:top w:val="nil"/>
              <w:left w:val="single" w:sz="4" w:space="0" w:color="auto"/>
              <w:bottom w:val="single" w:sz="4" w:space="0" w:color="auto"/>
              <w:right w:val="single" w:sz="4" w:space="0" w:color="auto"/>
            </w:tcBorders>
            <w:shd w:val="clear" w:color="auto" w:fill="auto"/>
            <w:vAlign w:val="center"/>
            <w:hideMark/>
          </w:tcPr>
          <w:p w14:paraId="0F9A3D93"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其他</w:t>
            </w:r>
          </w:p>
        </w:tc>
        <w:tc>
          <w:tcPr>
            <w:tcW w:w="613" w:type="dxa"/>
            <w:tcBorders>
              <w:top w:val="nil"/>
              <w:left w:val="nil"/>
              <w:bottom w:val="single" w:sz="4" w:space="0" w:color="auto"/>
              <w:right w:val="single" w:sz="4" w:space="0" w:color="auto"/>
            </w:tcBorders>
            <w:shd w:val="clear" w:color="auto" w:fill="auto"/>
            <w:vAlign w:val="center"/>
            <w:hideMark/>
          </w:tcPr>
          <w:p w14:paraId="2B38FC62"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22</w:t>
            </w:r>
          </w:p>
        </w:tc>
        <w:tc>
          <w:tcPr>
            <w:tcW w:w="2043" w:type="dxa"/>
            <w:tcBorders>
              <w:top w:val="nil"/>
              <w:left w:val="nil"/>
              <w:bottom w:val="single" w:sz="4" w:space="0" w:color="auto"/>
              <w:right w:val="single" w:sz="4" w:space="0" w:color="auto"/>
            </w:tcBorders>
            <w:shd w:val="clear" w:color="auto" w:fill="auto"/>
            <w:vAlign w:val="center"/>
            <w:hideMark/>
          </w:tcPr>
          <w:p w14:paraId="4436F61F"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電信法之禁止或限制建築地區</w:t>
            </w:r>
          </w:p>
        </w:tc>
        <w:tc>
          <w:tcPr>
            <w:tcW w:w="2517" w:type="dxa"/>
            <w:tcBorders>
              <w:top w:val="nil"/>
              <w:left w:val="nil"/>
              <w:bottom w:val="single" w:sz="4" w:space="0" w:color="auto"/>
              <w:right w:val="single" w:sz="4" w:space="0" w:color="auto"/>
            </w:tcBorders>
            <w:shd w:val="clear" w:color="auto" w:fill="auto"/>
            <w:vAlign w:val="center"/>
            <w:hideMark/>
          </w:tcPr>
          <w:p w14:paraId="0B8CD7C9"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電信法</w:t>
            </w:r>
          </w:p>
        </w:tc>
        <w:tc>
          <w:tcPr>
            <w:tcW w:w="2282" w:type="dxa"/>
            <w:tcBorders>
              <w:top w:val="nil"/>
              <w:left w:val="nil"/>
              <w:bottom w:val="single" w:sz="4" w:space="0" w:color="auto"/>
              <w:right w:val="single" w:sz="4" w:space="0" w:color="auto"/>
            </w:tcBorders>
            <w:shd w:val="clear" w:color="auto" w:fill="auto"/>
            <w:vAlign w:val="center"/>
            <w:hideMark/>
          </w:tcPr>
          <w:p w14:paraId="353EE94D"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國家通訊傳播委員會</w:t>
            </w:r>
          </w:p>
        </w:tc>
      </w:tr>
      <w:tr w:rsidR="007F7417" w:rsidRPr="003B066F" w14:paraId="4E760621" w14:textId="77777777" w:rsidTr="007F7417">
        <w:trPr>
          <w:trHeight w:val="1294"/>
        </w:trPr>
        <w:tc>
          <w:tcPr>
            <w:tcW w:w="1192" w:type="dxa"/>
            <w:tcBorders>
              <w:top w:val="nil"/>
              <w:left w:val="single" w:sz="4" w:space="0" w:color="auto"/>
              <w:bottom w:val="single" w:sz="4" w:space="0" w:color="auto"/>
              <w:right w:val="single" w:sz="4" w:space="0" w:color="auto"/>
            </w:tcBorders>
            <w:shd w:val="clear" w:color="auto" w:fill="auto"/>
            <w:vAlign w:val="center"/>
            <w:hideMark/>
          </w:tcPr>
          <w:p w14:paraId="26ED9EB7"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其他</w:t>
            </w:r>
          </w:p>
        </w:tc>
        <w:tc>
          <w:tcPr>
            <w:tcW w:w="613" w:type="dxa"/>
            <w:tcBorders>
              <w:top w:val="nil"/>
              <w:left w:val="nil"/>
              <w:bottom w:val="single" w:sz="4" w:space="0" w:color="auto"/>
              <w:right w:val="single" w:sz="4" w:space="0" w:color="auto"/>
            </w:tcBorders>
            <w:shd w:val="clear" w:color="auto" w:fill="auto"/>
            <w:vAlign w:val="center"/>
            <w:hideMark/>
          </w:tcPr>
          <w:p w14:paraId="04EE8BBB"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23</w:t>
            </w:r>
          </w:p>
        </w:tc>
        <w:tc>
          <w:tcPr>
            <w:tcW w:w="2043" w:type="dxa"/>
            <w:tcBorders>
              <w:top w:val="nil"/>
              <w:left w:val="nil"/>
              <w:bottom w:val="single" w:sz="4" w:space="0" w:color="auto"/>
              <w:right w:val="single" w:sz="4" w:space="0" w:color="auto"/>
            </w:tcBorders>
            <w:shd w:val="clear" w:color="auto" w:fill="auto"/>
            <w:vAlign w:val="center"/>
            <w:hideMark/>
          </w:tcPr>
          <w:p w14:paraId="4E732FB8"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民用航空法之禁止或限制建築地區或高度管制範圍</w:t>
            </w:r>
          </w:p>
        </w:tc>
        <w:tc>
          <w:tcPr>
            <w:tcW w:w="2517" w:type="dxa"/>
            <w:tcBorders>
              <w:top w:val="nil"/>
              <w:left w:val="nil"/>
              <w:bottom w:val="single" w:sz="4" w:space="0" w:color="auto"/>
              <w:right w:val="single" w:sz="4" w:space="0" w:color="auto"/>
            </w:tcBorders>
            <w:shd w:val="clear" w:color="auto" w:fill="auto"/>
            <w:vAlign w:val="center"/>
            <w:hideMark/>
          </w:tcPr>
          <w:p w14:paraId="33FA74D2"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民用航空法、航空站飛行場助航設備四周禁止限制建築物及其他障礙物高度管理辦法、航空站飛行場助航設備四周禁止或限制燈光照射角度管理辦法</w:t>
            </w:r>
          </w:p>
        </w:tc>
        <w:tc>
          <w:tcPr>
            <w:tcW w:w="2282" w:type="dxa"/>
            <w:tcBorders>
              <w:top w:val="nil"/>
              <w:left w:val="nil"/>
              <w:bottom w:val="single" w:sz="4" w:space="0" w:color="auto"/>
              <w:right w:val="single" w:sz="4" w:space="0" w:color="auto"/>
            </w:tcBorders>
            <w:shd w:val="clear" w:color="auto" w:fill="auto"/>
            <w:vAlign w:val="center"/>
            <w:hideMark/>
          </w:tcPr>
          <w:p w14:paraId="2A606100"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交通部</w:t>
            </w:r>
          </w:p>
        </w:tc>
      </w:tr>
      <w:tr w:rsidR="007F7417" w:rsidRPr="003B066F" w14:paraId="428990CC" w14:textId="77777777" w:rsidTr="007F7417">
        <w:trPr>
          <w:trHeight w:val="517"/>
        </w:trPr>
        <w:tc>
          <w:tcPr>
            <w:tcW w:w="1192" w:type="dxa"/>
            <w:tcBorders>
              <w:top w:val="nil"/>
              <w:left w:val="single" w:sz="4" w:space="0" w:color="auto"/>
              <w:bottom w:val="single" w:sz="4" w:space="0" w:color="auto"/>
              <w:right w:val="single" w:sz="4" w:space="0" w:color="auto"/>
            </w:tcBorders>
            <w:shd w:val="clear" w:color="auto" w:fill="auto"/>
            <w:vAlign w:val="center"/>
            <w:hideMark/>
          </w:tcPr>
          <w:p w14:paraId="20D6049F"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其他</w:t>
            </w:r>
          </w:p>
        </w:tc>
        <w:tc>
          <w:tcPr>
            <w:tcW w:w="613" w:type="dxa"/>
            <w:tcBorders>
              <w:top w:val="nil"/>
              <w:left w:val="nil"/>
              <w:bottom w:val="single" w:sz="4" w:space="0" w:color="auto"/>
              <w:right w:val="single" w:sz="4" w:space="0" w:color="auto"/>
            </w:tcBorders>
            <w:shd w:val="clear" w:color="auto" w:fill="auto"/>
            <w:vAlign w:val="center"/>
            <w:hideMark/>
          </w:tcPr>
          <w:p w14:paraId="4D7BF910"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24</w:t>
            </w:r>
          </w:p>
        </w:tc>
        <w:tc>
          <w:tcPr>
            <w:tcW w:w="2043" w:type="dxa"/>
            <w:tcBorders>
              <w:top w:val="nil"/>
              <w:left w:val="nil"/>
              <w:bottom w:val="single" w:sz="4" w:space="0" w:color="auto"/>
              <w:right w:val="single" w:sz="4" w:space="0" w:color="auto"/>
            </w:tcBorders>
            <w:shd w:val="clear" w:color="auto" w:fill="auto"/>
            <w:vAlign w:val="center"/>
            <w:hideMark/>
          </w:tcPr>
          <w:p w14:paraId="280EC896"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航空噪音防制區</w:t>
            </w:r>
          </w:p>
        </w:tc>
        <w:tc>
          <w:tcPr>
            <w:tcW w:w="2517" w:type="dxa"/>
            <w:tcBorders>
              <w:top w:val="nil"/>
              <w:left w:val="nil"/>
              <w:bottom w:val="single" w:sz="4" w:space="0" w:color="auto"/>
              <w:right w:val="single" w:sz="4" w:space="0" w:color="auto"/>
            </w:tcBorders>
            <w:shd w:val="clear" w:color="auto" w:fill="auto"/>
            <w:vAlign w:val="center"/>
            <w:hideMark/>
          </w:tcPr>
          <w:p w14:paraId="5A31D9F0"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噪音管制法、機場周圍地區航空噪音防治辦法</w:t>
            </w:r>
          </w:p>
        </w:tc>
        <w:tc>
          <w:tcPr>
            <w:tcW w:w="2282" w:type="dxa"/>
            <w:tcBorders>
              <w:top w:val="nil"/>
              <w:left w:val="nil"/>
              <w:bottom w:val="single" w:sz="4" w:space="0" w:color="auto"/>
              <w:right w:val="single" w:sz="4" w:space="0" w:color="auto"/>
            </w:tcBorders>
            <w:shd w:val="clear" w:color="auto" w:fill="auto"/>
            <w:vAlign w:val="center"/>
            <w:hideMark/>
          </w:tcPr>
          <w:p w14:paraId="4582B5E9"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行政院環境保護署</w:t>
            </w:r>
          </w:p>
        </w:tc>
      </w:tr>
      <w:tr w:rsidR="007F7417" w:rsidRPr="003B066F" w14:paraId="2A5F28AE" w14:textId="77777777" w:rsidTr="007F7417">
        <w:trPr>
          <w:trHeight w:val="776"/>
        </w:trPr>
        <w:tc>
          <w:tcPr>
            <w:tcW w:w="1192" w:type="dxa"/>
            <w:tcBorders>
              <w:top w:val="nil"/>
              <w:left w:val="single" w:sz="4" w:space="0" w:color="auto"/>
              <w:bottom w:val="single" w:sz="4" w:space="0" w:color="auto"/>
              <w:right w:val="single" w:sz="4" w:space="0" w:color="auto"/>
            </w:tcBorders>
            <w:shd w:val="clear" w:color="auto" w:fill="auto"/>
            <w:vAlign w:val="center"/>
            <w:hideMark/>
          </w:tcPr>
          <w:p w14:paraId="3284C431"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其他</w:t>
            </w:r>
          </w:p>
        </w:tc>
        <w:tc>
          <w:tcPr>
            <w:tcW w:w="613" w:type="dxa"/>
            <w:tcBorders>
              <w:top w:val="nil"/>
              <w:left w:val="nil"/>
              <w:bottom w:val="single" w:sz="4" w:space="0" w:color="auto"/>
              <w:right w:val="single" w:sz="4" w:space="0" w:color="auto"/>
            </w:tcBorders>
            <w:shd w:val="clear" w:color="auto" w:fill="auto"/>
            <w:vAlign w:val="center"/>
            <w:hideMark/>
          </w:tcPr>
          <w:p w14:paraId="2A675CBA"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25</w:t>
            </w:r>
          </w:p>
        </w:tc>
        <w:tc>
          <w:tcPr>
            <w:tcW w:w="2043" w:type="dxa"/>
            <w:tcBorders>
              <w:top w:val="nil"/>
              <w:left w:val="nil"/>
              <w:bottom w:val="single" w:sz="4" w:space="0" w:color="auto"/>
              <w:right w:val="single" w:sz="4" w:space="0" w:color="auto"/>
            </w:tcBorders>
            <w:shd w:val="clear" w:color="auto" w:fill="auto"/>
            <w:vAlign w:val="center"/>
            <w:hideMark/>
          </w:tcPr>
          <w:p w14:paraId="5A5D05A3"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核子反應器設施周圍之禁制區及低密度人口區</w:t>
            </w:r>
          </w:p>
        </w:tc>
        <w:tc>
          <w:tcPr>
            <w:tcW w:w="2517" w:type="dxa"/>
            <w:tcBorders>
              <w:top w:val="nil"/>
              <w:left w:val="nil"/>
              <w:bottom w:val="single" w:sz="4" w:space="0" w:color="auto"/>
              <w:right w:val="single" w:sz="4" w:space="0" w:color="auto"/>
            </w:tcBorders>
            <w:shd w:val="clear" w:color="auto" w:fill="auto"/>
            <w:vAlign w:val="center"/>
            <w:hideMark/>
          </w:tcPr>
          <w:p w14:paraId="3DAE35A7"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核子反應器設施管制法</w:t>
            </w:r>
          </w:p>
        </w:tc>
        <w:tc>
          <w:tcPr>
            <w:tcW w:w="2282" w:type="dxa"/>
            <w:tcBorders>
              <w:top w:val="nil"/>
              <w:left w:val="nil"/>
              <w:bottom w:val="single" w:sz="4" w:space="0" w:color="auto"/>
              <w:right w:val="single" w:sz="4" w:space="0" w:color="auto"/>
            </w:tcBorders>
            <w:shd w:val="clear" w:color="auto" w:fill="auto"/>
            <w:vAlign w:val="center"/>
            <w:hideMark/>
          </w:tcPr>
          <w:p w14:paraId="5F4D0FAC"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行政院原子能委員會</w:t>
            </w:r>
          </w:p>
        </w:tc>
      </w:tr>
      <w:tr w:rsidR="007F7417" w:rsidRPr="003B066F" w14:paraId="4308475F" w14:textId="77777777" w:rsidTr="007F7417">
        <w:trPr>
          <w:trHeight w:val="517"/>
        </w:trPr>
        <w:tc>
          <w:tcPr>
            <w:tcW w:w="1192" w:type="dxa"/>
            <w:tcBorders>
              <w:top w:val="nil"/>
              <w:left w:val="single" w:sz="4" w:space="0" w:color="auto"/>
              <w:bottom w:val="single" w:sz="4" w:space="0" w:color="auto"/>
              <w:right w:val="single" w:sz="4" w:space="0" w:color="auto"/>
            </w:tcBorders>
            <w:shd w:val="clear" w:color="auto" w:fill="auto"/>
            <w:vAlign w:val="center"/>
            <w:hideMark/>
          </w:tcPr>
          <w:p w14:paraId="1FA863F8"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其他</w:t>
            </w:r>
          </w:p>
        </w:tc>
        <w:tc>
          <w:tcPr>
            <w:tcW w:w="613" w:type="dxa"/>
            <w:tcBorders>
              <w:top w:val="nil"/>
              <w:left w:val="nil"/>
              <w:bottom w:val="single" w:sz="4" w:space="0" w:color="auto"/>
              <w:right w:val="single" w:sz="4" w:space="0" w:color="auto"/>
            </w:tcBorders>
            <w:shd w:val="clear" w:color="auto" w:fill="auto"/>
            <w:vAlign w:val="center"/>
            <w:hideMark/>
          </w:tcPr>
          <w:p w14:paraId="1A0FE2E2"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26</w:t>
            </w:r>
          </w:p>
        </w:tc>
        <w:tc>
          <w:tcPr>
            <w:tcW w:w="2043" w:type="dxa"/>
            <w:tcBorders>
              <w:top w:val="nil"/>
              <w:left w:val="nil"/>
              <w:bottom w:val="single" w:sz="4" w:space="0" w:color="auto"/>
              <w:right w:val="single" w:sz="4" w:space="0" w:color="auto"/>
            </w:tcBorders>
            <w:shd w:val="clear" w:color="auto" w:fill="auto"/>
            <w:vAlign w:val="center"/>
            <w:hideMark/>
          </w:tcPr>
          <w:p w14:paraId="6E7FBE02"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公路兩側禁建限建地區</w:t>
            </w:r>
          </w:p>
        </w:tc>
        <w:tc>
          <w:tcPr>
            <w:tcW w:w="2517" w:type="dxa"/>
            <w:tcBorders>
              <w:top w:val="nil"/>
              <w:left w:val="nil"/>
              <w:bottom w:val="single" w:sz="4" w:space="0" w:color="auto"/>
              <w:right w:val="single" w:sz="4" w:space="0" w:color="auto"/>
            </w:tcBorders>
            <w:shd w:val="clear" w:color="auto" w:fill="auto"/>
            <w:vAlign w:val="center"/>
            <w:hideMark/>
          </w:tcPr>
          <w:p w14:paraId="35A93EA0"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公路法、公路兩側公私有建築物與廣告物禁建限建辦法</w:t>
            </w:r>
          </w:p>
        </w:tc>
        <w:tc>
          <w:tcPr>
            <w:tcW w:w="2282" w:type="dxa"/>
            <w:tcBorders>
              <w:top w:val="nil"/>
              <w:left w:val="nil"/>
              <w:bottom w:val="single" w:sz="4" w:space="0" w:color="auto"/>
              <w:right w:val="single" w:sz="4" w:space="0" w:color="auto"/>
            </w:tcBorders>
            <w:shd w:val="clear" w:color="auto" w:fill="auto"/>
            <w:vAlign w:val="center"/>
            <w:hideMark/>
          </w:tcPr>
          <w:p w14:paraId="38D4492E"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交通部</w:t>
            </w:r>
          </w:p>
        </w:tc>
      </w:tr>
      <w:tr w:rsidR="007F7417" w:rsidRPr="003B066F" w14:paraId="67E778F7" w14:textId="77777777" w:rsidTr="007F7417">
        <w:trPr>
          <w:trHeight w:val="517"/>
        </w:trPr>
        <w:tc>
          <w:tcPr>
            <w:tcW w:w="1192" w:type="dxa"/>
            <w:tcBorders>
              <w:top w:val="nil"/>
              <w:left w:val="single" w:sz="4" w:space="0" w:color="auto"/>
              <w:bottom w:val="single" w:sz="4" w:space="0" w:color="auto"/>
              <w:right w:val="single" w:sz="4" w:space="0" w:color="auto"/>
            </w:tcBorders>
            <w:shd w:val="clear" w:color="auto" w:fill="auto"/>
            <w:vAlign w:val="center"/>
            <w:hideMark/>
          </w:tcPr>
          <w:p w14:paraId="2FA6E34D"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其他</w:t>
            </w:r>
          </w:p>
        </w:tc>
        <w:tc>
          <w:tcPr>
            <w:tcW w:w="613" w:type="dxa"/>
            <w:tcBorders>
              <w:top w:val="nil"/>
              <w:left w:val="nil"/>
              <w:bottom w:val="single" w:sz="4" w:space="0" w:color="auto"/>
              <w:right w:val="single" w:sz="4" w:space="0" w:color="auto"/>
            </w:tcBorders>
            <w:shd w:val="clear" w:color="auto" w:fill="auto"/>
            <w:vAlign w:val="center"/>
            <w:hideMark/>
          </w:tcPr>
          <w:p w14:paraId="306AC802"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27</w:t>
            </w:r>
          </w:p>
        </w:tc>
        <w:tc>
          <w:tcPr>
            <w:tcW w:w="2043" w:type="dxa"/>
            <w:tcBorders>
              <w:top w:val="nil"/>
              <w:left w:val="nil"/>
              <w:bottom w:val="single" w:sz="4" w:space="0" w:color="auto"/>
              <w:right w:val="single" w:sz="4" w:space="0" w:color="auto"/>
            </w:tcBorders>
            <w:shd w:val="clear" w:color="auto" w:fill="auto"/>
            <w:vAlign w:val="center"/>
            <w:hideMark/>
          </w:tcPr>
          <w:p w14:paraId="0B87AFB3"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大眾捷運系統兩側限建地區</w:t>
            </w:r>
          </w:p>
        </w:tc>
        <w:tc>
          <w:tcPr>
            <w:tcW w:w="2517" w:type="dxa"/>
            <w:tcBorders>
              <w:top w:val="nil"/>
              <w:left w:val="nil"/>
              <w:bottom w:val="single" w:sz="4" w:space="0" w:color="auto"/>
              <w:right w:val="single" w:sz="4" w:space="0" w:color="auto"/>
            </w:tcBorders>
            <w:shd w:val="clear" w:color="auto" w:fill="auto"/>
            <w:vAlign w:val="center"/>
            <w:hideMark/>
          </w:tcPr>
          <w:p w14:paraId="6F6C17A1"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大眾捷運法、大眾捷運系統兩側禁建限建辦法</w:t>
            </w:r>
          </w:p>
        </w:tc>
        <w:tc>
          <w:tcPr>
            <w:tcW w:w="2282" w:type="dxa"/>
            <w:tcBorders>
              <w:top w:val="nil"/>
              <w:left w:val="nil"/>
              <w:bottom w:val="single" w:sz="4" w:space="0" w:color="auto"/>
              <w:right w:val="single" w:sz="4" w:space="0" w:color="auto"/>
            </w:tcBorders>
            <w:shd w:val="clear" w:color="auto" w:fill="auto"/>
            <w:vAlign w:val="center"/>
            <w:hideMark/>
          </w:tcPr>
          <w:p w14:paraId="20D35EC5"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交通部</w:t>
            </w:r>
          </w:p>
        </w:tc>
      </w:tr>
      <w:tr w:rsidR="007F7417" w:rsidRPr="003B066F" w14:paraId="4D69D5B5" w14:textId="77777777" w:rsidTr="007F7417">
        <w:trPr>
          <w:trHeight w:val="517"/>
        </w:trPr>
        <w:tc>
          <w:tcPr>
            <w:tcW w:w="1192" w:type="dxa"/>
            <w:tcBorders>
              <w:top w:val="nil"/>
              <w:left w:val="single" w:sz="4" w:space="0" w:color="auto"/>
              <w:bottom w:val="single" w:sz="4" w:space="0" w:color="auto"/>
              <w:right w:val="single" w:sz="4" w:space="0" w:color="auto"/>
            </w:tcBorders>
            <w:shd w:val="clear" w:color="auto" w:fill="auto"/>
            <w:vAlign w:val="center"/>
            <w:hideMark/>
          </w:tcPr>
          <w:p w14:paraId="36188DEC"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其他</w:t>
            </w:r>
          </w:p>
        </w:tc>
        <w:tc>
          <w:tcPr>
            <w:tcW w:w="613" w:type="dxa"/>
            <w:tcBorders>
              <w:top w:val="nil"/>
              <w:left w:val="nil"/>
              <w:bottom w:val="single" w:sz="4" w:space="0" w:color="auto"/>
              <w:right w:val="single" w:sz="4" w:space="0" w:color="auto"/>
            </w:tcBorders>
            <w:shd w:val="clear" w:color="auto" w:fill="auto"/>
            <w:vAlign w:val="center"/>
            <w:hideMark/>
          </w:tcPr>
          <w:p w14:paraId="670969AE"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28</w:t>
            </w:r>
          </w:p>
        </w:tc>
        <w:tc>
          <w:tcPr>
            <w:tcW w:w="2043" w:type="dxa"/>
            <w:tcBorders>
              <w:top w:val="nil"/>
              <w:left w:val="nil"/>
              <w:bottom w:val="single" w:sz="4" w:space="0" w:color="auto"/>
              <w:right w:val="single" w:sz="4" w:space="0" w:color="auto"/>
            </w:tcBorders>
            <w:shd w:val="clear" w:color="auto" w:fill="auto"/>
            <w:vAlign w:val="center"/>
            <w:hideMark/>
          </w:tcPr>
          <w:p w14:paraId="6F2814F8"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高速鐵路兩側限建地區</w:t>
            </w:r>
          </w:p>
        </w:tc>
        <w:tc>
          <w:tcPr>
            <w:tcW w:w="2517" w:type="dxa"/>
            <w:tcBorders>
              <w:top w:val="nil"/>
              <w:left w:val="nil"/>
              <w:bottom w:val="single" w:sz="4" w:space="0" w:color="auto"/>
              <w:right w:val="single" w:sz="4" w:space="0" w:color="auto"/>
            </w:tcBorders>
            <w:shd w:val="clear" w:color="auto" w:fill="auto"/>
            <w:vAlign w:val="center"/>
            <w:hideMark/>
          </w:tcPr>
          <w:p w14:paraId="6FB96959"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獎勵民間參與交通建設毗鄰地區禁限建辦法</w:t>
            </w:r>
          </w:p>
        </w:tc>
        <w:tc>
          <w:tcPr>
            <w:tcW w:w="2282" w:type="dxa"/>
            <w:tcBorders>
              <w:top w:val="nil"/>
              <w:left w:val="nil"/>
              <w:bottom w:val="single" w:sz="4" w:space="0" w:color="auto"/>
              <w:right w:val="single" w:sz="4" w:space="0" w:color="auto"/>
            </w:tcBorders>
            <w:shd w:val="clear" w:color="auto" w:fill="auto"/>
            <w:vAlign w:val="center"/>
            <w:hideMark/>
          </w:tcPr>
          <w:p w14:paraId="370B73E4"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交通部</w:t>
            </w:r>
          </w:p>
        </w:tc>
      </w:tr>
      <w:tr w:rsidR="007F7417" w:rsidRPr="003B066F" w14:paraId="34A2C0D9" w14:textId="77777777" w:rsidTr="007F7417">
        <w:trPr>
          <w:trHeight w:val="1035"/>
        </w:trPr>
        <w:tc>
          <w:tcPr>
            <w:tcW w:w="1192" w:type="dxa"/>
            <w:tcBorders>
              <w:top w:val="nil"/>
              <w:left w:val="single" w:sz="4" w:space="0" w:color="auto"/>
              <w:bottom w:val="single" w:sz="4" w:space="0" w:color="auto"/>
              <w:right w:val="single" w:sz="4" w:space="0" w:color="auto"/>
            </w:tcBorders>
            <w:shd w:val="clear" w:color="auto" w:fill="auto"/>
            <w:vAlign w:val="center"/>
            <w:hideMark/>
          </w:tcPr>
          <w:p w14:paraId="70385F76"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lastRenderedPageBreak/>
              <w:t>其他</w:t>
            </w:r>
          </w:p>
        </w:tc>
        <w:tc>
          <w:tcPr>
            <w:tcW w:w="613" w:type="dxa"/>
            <w:tcBorders>
              <w:top w:val="nil"/>
              <w:left w:val="nil"/>
              <w:bottom w:val="single" w:sz="4" w:space="0" w:color="auto"/>
              <w:right w:val="single" w:sz="4" w:space="0" w:color="auto"/>
            </w:tcBorders>
            <w:shd w:val="clear" w:color="auto" w:fill="auto"/>
            <w:vAlign w:val="center"/>
            <w:hideMark/>
          </w:tcPr>
          <w:p w14:paraId="3DB3227C"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29</w:t>
            </w:r>
          </w:p>
        </w:tc>
        <w:tc>
          <w:tcPr>
            <w:tcW w:w="2043" w:type="dxa"/>
            <w:tcBorders>
              <w:top w:val="nil"/>
              <w:left w:val="nil"/>
              <w:bottom w:val="single" w:sz="4" w:space="0" w:color="auto"/>
              <w:right w:val="single" w:sz="4" w:space="0" w:color="auto"/>
            </w:tcBorders>
            <w:shd w:val="clear" w:color="auto" w:fill="auto"/>
            <w:vAlign w:val="center"/>
            <w:hideMark/>
          </w:tcPr>
          <w:p w14:paraId="1C3EC930"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海岸管制區、山地管制區、重要軍事設施管制區之禁建、限建地區</w:t>
            </w:r>
          </w:p>
        </w:tc>
        <w:tc>
          <w:tcPr>
            <w:tcW w:w="2517" w:type="dxa"/>
            <w:tcBorders>
              <w:top w:val="nil"/>
              <w:left w:val="nil"/>
              <w:bottom w:val="single" w:sz="4" w:space="0" w:color="auto"/>
              <w:right w:val="single" w:sz="4" w:space="0" w:color="auto"/>
            </w:tcBorders>
            <w:shd w:val="clear" w:color="auto" w:fill="auto"/>
            <w:vAlign w:val="center"/>
            <w:hideMark/>
          </w:tcPr>
          <w:p w14:paraId="2FB8FD9F"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國家安全法</w:t>
            </w:r>
          </w:p>
        </w:tc>
        <w:tc>
          <w:tcPr>
            <w:tcW w:w="2282" w:type="dxa"/>
            <w:tcBorders>
              <w:top w:val="nil"/>
              <w:left w:val="nil"/>
              <w:bottom w:val="single" w:sz="4" w:space="0" w:color="auto"/>
              <w:right w:val="single" w:sz="4" w:space="0" w:color="auto"/>
            </w:tcBorders>
            <w:shd w:val="clear" w:color="auto" w:fill="auto"/>
            <w:vAlign w:val="center"/>
            <w:hideMark/>
          </w:tcPr>
          <w:p w14:paraId="66E685AA"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國防部、行政院海巡署及內政部</w:t>
            </w:r>
          </w:p>
        </w:tc>
      </w:tr>
      <w:tr w:rsidR="007F7417" w:rsidRPr="003B066F" w14:paraId="14C3CF50" w14:textId="77777777" w:rsidTr="007F7417">
        <w:trPr>
          <w:trHeight w:val="258"/>
        </w:trPr>
        <w:tc>
          <w:tcPr>
            <w:tcW w:w="1192" w:type="dxa"/>
            <w:tcBorders>
              <w:top w:val="nil"/>
              <w:left w:val="single" w:sz="4" w:space="0" w:color="auto"/>
              <w:bottom w:val="single" w:sz="4" w:space="0" w:color="auto"/>
              <w:right w:val="single" w:sz="4" w:space="0" w:color="auto"/>
            </w:tcBorders>
            <w:shd w:val="clear" w:color="auto" w:fill="auto"/>
            <w:vAlign w:val="center"/>
            <w:hideMark/>
          </w:tcPr>
          <w:p w14:paraId="62CD027F"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其他</w:t>
            </w:r>
          </w:p>
        </w:tc>
        <w:tc>
          <w:tcPr>
            <w:tcW w:w="613" w:type="dxa"/>
            <w:tcBorders>
              <w:top w:val="nil"/>
              <w:left w:val="nil"/>
              <w:bottom w:val="single" w:sz="4" w:space="0" w:color="auto"/>
              <w:right w:val="single" w:sz="4" w:space="0" w:color="auto"/>
            </w:tcBorders>
            <w:shd w:val="clear" w:color="auto" w:fill="auto"/>
            <w:vAlign w:val="center"/>
            <w:hideMark/>
          </w:tcPr>
          <w:p w14:paraId="6DE5AEC8"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30</w:t>
            </w:r>
          </w:p>
        </w:tc>
        <w:tc>
          <w:tcPr>
            <w:tcW w:w="2043" w:type="dxa"/>
            <w:tcBorders>
              <w:top w:val="nil"/>
              <w:left w:val="nil"/>
              <w:bottom w:val="single" w:sz="4" w:space="0" w:color="auto"/>
              <w:right w:val="single" w:sz="4" w:space="0" w:color="auto"/>
            </w:tcBorders>
            <w:shd w:val="clear" w:color="auto" w:fill="auto"/>
            <w:vAlign w:val="center"/>
            <w:hideMark/>
          </w:tcPr>
          <w:p w14:paraId="1F6F1709"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要塞堡壘地帶</w:t>
            </w:r>
          </w:p>
        </w:tc>
        <w:tc>
          <w:tcPr>
            <w:tcW w:w="2517" w:type="dxa"/>
            <w:tcBorders>
              <w:top w:val="nil"/>
              <w:left w:val="nil"/>
              <w:bottom w:val="single" w:sz="4" w:space="0" w:color="auto"/>
              <w:right w:val="single" w:sz="4" w:space="0" w:color="auto"/>
            </w:tcBorders>
            <w:shd w:val="clear" w:color="auto" w:fill="auto"/>
            <w:vAlign w:val="center"/>
            <w:hideMark/>
          </w:tcPr>
          <w:p w14:paraId="03D368CC"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要塞堡壘地帶法</w:t>
            </w:r>
          </w:p>
        </w:tc>
        <w:tc>
          <w:tcPr>
            <w:tcW w:w="2282" w:type="dxa"/>
            <w:tcBorders>
              <w:top w:val="nil"/>
              <w:left w:val="nil"/>
              <w:bottom w:val="single" w:sz="4" w:space="0" w:color="auto"/>
              <w:right w:val="single" w:sz="4" w:space="0" w:color="auto"/>
            </w:tcBorders>
            <w:shd w:val="clear" w:color="auto" w:fill="auto"/>
            <w:vAlign w:val="center"/>
            <w:hideMark/>
          </w:tcPr>
          <w:p w14:paraId="60681A3F"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國防部</w:t>
            </w:r>
          </w:p>
        </w:tc>
      </w:tr>
      <w:tr w:rsidR="007F7417" w:rsidRPr="003B066F" w14:paraId="3D03BCB7" w14:textId="77777777" w:rsidTr="007F7417">
        <w:trPr>
          <w:trHeight w:val="517"/>
        </w:trPr>
        <w:tc>
          <w:tcPr>
            <w:tcW w:w="1192" w:type="dxa"/>
            <w:tcBorders>
              <w:top w:val="nil"/>
              <w:left w:val="single" w:sz="4" w:space="0" w:color="auto"/>
              <w:bottom w:val="single" w:sz="4" w:space="0" w:color="auto"/>
              <w:right w:val="single" w:sz="4" w:space="0" w:color="auto"/>
            </w:tcBorders>
            <w:shd w:val="clear" w:color="auto" w:fill="auto"/>
            <w:vAlign w:val="center"/>
            <w:hideMark/>
          </w:tcPr>
          <w:p w14:paraId="36F4DD2C"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其他</w:t>
            </w:r>
          </w:p>
        </w:tc>
        <w:tc>
          <w:tcPr>
            <w:tcW w:w="613" w:type="dxa"/>
            <w:tcBorders>
              <w:top w:val="nil"/>
              <w:left w:val="nil"/>
              <w:bottom w:val="single" w:sz="4" w:space="0" w:color="auto"/>
              <w:right w:val="single" w:sz="4" w:space="0" w:color="auto"/>
            </w:tcBorders>
            <w:shd w:val="clear" w:color="auto" w:fill="auto"/>
            <w:vAlign w:val="center"/>
            <w:hideMark/>
          </w:tcPr>
          <w:p w14:paraId="6AD5A1CC" w14:textId="77777777" w:rsidR="007F7417" w:rsidRPr="003B066F" w:rsidRDefault="007F7417" w:rsidP="007F7417">
            <w:pPr>
              <w:widowControl/>
              <w:adjustRightInd/>
              <w:snapToGrid/>
              <w:spacing w:line="0" w:lineRule="atLeast"/>
              <w:jc w:val="center"/>
              <w:rPr>
                <w:rFonts w:cs="Times New Roman"/>
                <w:kern w:val="0"/>
              </w:rPr>
            </w:pPr>
            <w:r w:rsidRPr="003B066F">
              <w:rPr>
                <w:rFonts w:cs="Times New Roman"/>
                <w:kern w:val="0"/>
              </w:rPr>
              <w:t>31</w:t>
            </w:r>
          </w:p>
        </w:tc>
        <w:tc>
          <w:tcPr>
            <w:tcW w:w="2043" w:type="dxa"/>
            <w:tcBorders>
              <w:top w:val="nil"/>
              <w:left w:val="nil"/>
              <w:bottom w:val="single" w:sz="4" w:space="0" w:color="auto"/>
              <w:right w:val="single" w:sz="4" w:space="0" w:color="auto"/>
            </w:tcBorders>
            <w:shd w:val="clear" w:color="auto" w:fill="auto"/>
            <w:vAlign w:val="center"/>
            <w:hideMark/>
          </w:tcPr>
          <w:p w14:paraId="20ACED85"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其他依法劃定應予限制開發或建築之地區</w:t>
            </w:r>
          </w:p>
        </w:tc>
        <w:tc>
          <w:tcPr>
            <w:tcW w:w="2517" w:type="dxa"/>
            <w:tcBorders>
              <w:top w:val="nil"/>
              <w:left w:val="nil"/>
              <w:bottom w:val="single" w:sz="4" w:space="0" w:color="auto"/>
              <w:right w:val="single" w:sz="4" w:space="0" w:color="auto"/>
            </w:tcBorders>
            <w:shd w:val="clear" w:color="auto" w:fill="auto"/>
            <w:vAlign w:val="center"/>
            <w:hideMark/>
          </w:tcPr>
          <w:p w14:paraId="2520DC10"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w:t>
            </w:r>
          </w:p>
        </w:tc>
        <w:tc>
          <w:tcPr>
            <w:tcW w:w="2282" w:type="dxa"/>
            <w:tcBorders>
              <w:top w:val="nil"/>
              <w:left w:val="nil"/>
              <w:bottom w:val="single" w:sz="4" w:space="0" w:color="auto"/>
              <w:right w:val="single" w:sz="4" w:space="0" w:color="auto"/>
            </w:tcBorders>
            <w:shd w:val="clear" w:color="auto" w:fill="auto"/>
            <w:vAlign w:val="center"/>
            <w:hideMark/>
          </w:tcPr>
          <w:p w14:paraId="78A715FE" w14:textId="77777777" w:rsidR="007F7417" w:rsidRPr="003B066F" w:rsidRDefault="007F7417" w:rsidP="007F7417">
            <w:pPr>
              <w:widowControl/>
              <w:adjustRightInd/>
              <w:snapToGrid/>
              <w:spacing w:line="0" w:lineRule="atLeast"/>
              <w:jc w:val="both"/>
              <w:rPr>
                <w:rFonts w:cs="Times New Roman"/>
                <w:kern w:val="0"/>
              </w:rPr>
            </w:pPr>
            <w:r w:rsidRPr="003B066F">
              <w:rPr>
                <w:rFonts w:cs="Times New Roman"/>
                <w:kern w:val="0"/>
              </w:rPr>
              <w:t>-</w:t>
            </w:r>
          </w:p>
        </w:tc>
      </w:tr>
    </w:tbl>
    <w:p w14:paraId="536B93AB" w14:textId="1F246A0F" w:rsidR="007F7417" w:rsidRPr="00E73708" w:rsidRDefault="007F7417" w:rsidP="007F7417">
      <w:pPr>
        <w:pStyle w:val="2"/>
      </w:pPr>
      <w:bookmarkStart w:id="39" w:name="_Toc379373955"/>
      <w:bookmarkStart w:id="40" w:name="_Toc380585448"/>
      <w:r w:rsidRPr="003B066F">
        <w:t>環境敏感圖資服務蒐集</w:t>
      </w:r>
      <w:r>
        <w:rPr>
          <w:rFonts w:hint="eastAsia"/>
        </w:rPr>
        <w:t>作業程序</w:t>
      </w:r>
      <w:bookmarkEnd w:id="39"/>
      <w:bookmarkEnd w:id="40"/>
    </w:p>
    <w:p w14:paraId="610CE322" w14:textId="77777777" w:rsidR="007F7417" w:rsidRPr="00E73708" w:rsidRDefault="007F7417" w:rsidP="007F7417">
      <w:pPr>
        <w:pStyle w:val="3"/>
        <w:tabs>
          <w:tab w:val="clear" w:pos="0"/>
          <w:tab w:val="num" w:pos="284"/>
        </w:tabs>
        <w:spacing w:before="180" w:after="180"/>
        <w:ind w:left="851"/>
      </w:pPr>
      <w:r w:rsidRPr="003B066F">
        <w:rPr>
          <w:rFonts w:cs="Times New Roman"/>
        </w:rPr>
        <w:t>挑選環境敏感地區圖資清單</w:t>
      </w:r>
    </w:p>
    <w:p w14:paraId="46726B4A" w14:textId="77777777" w:rsidR="007F7417" w:rsidRDefault="007F7417" w:rsidP="007F7417">
      <w:pPr>
        <w:pStyle w:val="ad"/>
        <w:ind w:left="480" w:firstLine="480"/>
      </w:pPr>
      <w:bookmarkStart w:id="41" w:name="_Toc379373956"/>
      <w:bookmarkEnd w:id="41"/>
      <w:r>
        <w:rPr>
          <w:rFonts w:hint="eastAsia"/>
        </w:rPr>
        <w:t>本計畫依據</w:t>
      </w:r>
      <w:r w:rsidRPr="003B066F">
        <w:rPr>
          <w:rFonts w:cs="Times New Roman"/>
        </w:rPr>
        <w:t>內政部營建署所提供環境敏感地區四大類敏感區第</w:t>
      </w:r>
      <w:r w:rsidRPr="003B066F">
        <w:rPr>
          <w:rFonts w:cs="Times New Roman"/>
        </w:rPr>
        <w:t>1</w:t>
      </w:r>
      <w:r w:rsidRPr="003B066F">
        <w:rPr>
          <w:rFonts w:cs="Times New Roman"/>
        </w:rPr>
        <w:t>級項目及環境敏感地區第</w:t>
      </w:r>
      <w:r w:rsidRPr="003B066F">
        <w:rPr>
          <w:rFonts w:cs="Times New Roman"/>
        </w:rPr>
        <w:t>2</w:t>
      </w:r>
      <w:r w:rsidRPr="003B066F">
        <w:rPr>
          <w:rFonts w:cs="Times New Roman"/>
        </w:rPr>
        <w:t>級項目清單</w:t>
      </w:r>
      <w:r>
        <w:rPr>
          <w:rFonts w:cs="Times New Roman" w:hint="eastAsia"/>
        </w:rPr>
        <w:t>來挑選服務清單，</w:t>
      </w:r>
      <w:r w:rsidRPr="003B066F">
        <w:rPr>
          <w:rFonts w:cs="Times New Roman"/>
        </w:rPr>
        <w:t>透過挑選</w:t>
      </w:r>
      <w:r>
        <w:rPr>
          <w:rFonts w:cs="Times New Roman" w:hint="eastAsia"/>
        </w:rPr>
        <w:t>單一</w:t>
      </w:r>
      <w:r>
        <w:rPr>
          <w:rFonts w:cs="Times New Roman"/>
        </w:rPr>
        <w:t>權責單位</w:t>
      </w:r>
      <w:r w:rsidRPr="003B066F">
        <w:rPr>
          <w:rFonts w:cs="Times New Roman"/>
        </w:rPr>
        <w:t>且</w:t>
      </w:r>
      <w:r>
        <w:rPr>
          <w:rFonts w:cs="Times New Roman" w:hint="eastAsia"/>
        </w:rPr>
        <w:t>單位內已</w:t>
      </w:r>
      <w:r w:rsidRPr="003B066F">
        <w:rPr>
          <w:rFonts w:cs="Times New Roman"/>
        </w:rPr>
        <w:t>備有</w:t>
      </w:r>
      <w:r>
        <w:rPr>
          <w:rFonts w:cs="Times New Roman" w:hint="eastAsia"/>
        </w:rPr>
        <w:t>該項圖資</w:t>
      </w:r>
      <w:r w:rsidRPr="003B066F">
        <w:rPr>
          <w:rFonts w:cs="Times New Roman"/>
        </w:rPr>
        <w:t>數值檔為原則，例如已發佈於</w:t>
      </w:r>
      <w:r w:rsidRPr="003B066F">
        <w:rPr>
          <w:rFonts w:cs="Times New Roman"/>
        </w:rPr>
        <w:t xml:space="preserve">TGOS </w:t>
      </w:r>
      <w:r w:rsidRPr="003B066F">
        <w:rPr>
          <w:rFonts w:cs="Times New Roman"/>
        </w:rPr>
        <w:t>上的圖資</w:t>
      </w:r>
      <w:r>
        <w:rPr>
          <w:rFonts w:cs="Times New Roman" w:hint="eastAsia"/>
        </w:rPr>
        <w:t>項目</w:t>
      </w:r>
      <w:r w:rsidRPr="003B066F">
        <w:rPr>
          <w:rFonts w:cs="Times New Roman"/>
        </w:rPr>
        <w:t>，可提高資訊共享；</w:t>
      </w:r>
      <w:r>
        <w:rPr>
          <w:rFonts w:cs="Times New Roman" w:hint="eastAsia"/>
        </w:rPr>
        <w:t>若無數值檔則暫不考慮此圖資；進一步與權責單位接洽是否有網路服務</w:t>
      </w:r>
      <w:r>
        <w:rPr>
          <w:rFonts w:cs="Times New Roman" w:hint="eastAsia"/>
        </w:rPr>
        <w:t>(WMS</w:t>
      </w:r>
      <w:r>
        <w:rPr>
          <w:rFonts w:cs="Times New Roman" w:hint="eastAsia"/>
        </w:rPr>
        <w:t>及</w:t>
      </w:r>
      <w:r>
        <w:rPr>
          <w:rFonts w:cs="Times New Roman" w:hint="eastAsia"/>
        </w:rPr>
        <w:t>WFS)</w:t>
      </w:r>
      <w:r>
        <w:rPr>
          <w:rFonts w:cs="Times New Roman" w:hint="eastAsia"/>
        </w:rPr>
        <w:t>，若權責單位備有數值檔卻無網路服務作業，調查取得實體檔案後轉由</w:t>
      </w:r>
      <w:r>
        <w:rPr>
          <w:rFonts w:cs="Times New Roman" w:hint="eastAsia"/>
        </w:rPr>
        <w:t>TGOS</w:t>
      </w:r>
      <w:r>
        <w:rPr>
          <w:rFonts w:cs="Times New Roman" w:hint="eastAsia"/>
        </w:rPr>
        <w:t>代為發佈服務；如</w:t>
      </w:r>
      <w:r>
        <w:rPr>
          <w:rFonts w:cs="Times New Roman"/>
        </w:rPr>
        <w:fldChar w:fldCharType="begin"/>
      </w:r>
      <w:r>
        <w:rPr>
          <w:rFonts w:cs="Times New Roman"/>
        </w:rPr>
        <w:instrText xml:space="preserve"> </w:instrText>
      </w:r>
      <w:r>
        <w:rPr>
          <w:rFonts w:cs="Times New Roman" w:hint="eastAsia"/>
        </w:rPr>
        <w:instrText>REF _Ref380410601 \h</w:instrText>
      </w:r>
      <w:r>
        <w:rPr>
          <w:rFonts w:cs="Times New Roman"/>
        </w:rPr>
        <w:instrText xml:space="preserve"> </w:instrText>
      </w:r>
      <w:r>
        <w:rPr>
          <w:rFonts w:cs="Times New Roman"/>
        </w:rPr>
      </w:r>
      <w:r>
        <w:rPr>
          <w:rFonts w:cs="Times New Roman"/>
        </w:rPr>
        <w:fldChar w:fldCharType="separate"/>
      </w:r>
      <w:r w:rsidR="00533A01">
        <w:rPr>
          <w:rFonts w:hint="eastAsia"/>
        </w:rPr>
        <w:t>圖</w:t>
      </w:r>
      <w:r w:rsidR="00533A01">
        <w:rPr>
          <w:rFonts w:hint="eastAsia"/>
        </w:rPr>
        <w:t xml:space="preserve"> </w:t>
      </w:r>
      <w:r w:rsidR="00533A01">
        <w:rPr>
          <w:noProof/>
        </w:rPr>
        <w:t>2</w:t>
      </w:r>
      <w:r>
        <w:rPr>
          <w:rFonts w:cs="Times New Roman"/>
        </w:rPr>
        <w:fldChar w:fldCharType="end"/>
      </w:r>
      <w:r>
        <w:rPr>
          <w:rFonts w:cs="Times New Roman" w:hint="eastAsia"/>
        </w:rPr>
        <w:t>所示。</w:t>
      </w:r>
    </w:p>
    <w:p w14:paraId="2E8ACADA" w14:textId="166FB8A8" w:rsidR="007F7417" w:rsidRDefault="00BB02A2" w:rsidP="007F7417">
      <w:r>
        <w:object w:dxaOrig="11225" w:dyaOrig="4195" w14:anchorId="48026963">
          <v:shape id="_x0000_i1026" type="#_x0000_t75" style="width:6in;height:162.15pt" o:ole="">
            <v:imagedata r:id="rId14" o:title=""/>
          </v:shape>
          <o:OLEObject Type="Embed" ProgID="Visio.Drawing.11" ShapeID="_x0000_i1026" DrawAspect="Content" ObjectID="_1454951900" r:id="rId15"/>
        </w:object>
      </w:r>
    </w:p>
    <w:p w14:paraId="1D94E64A" w14:textId="77777777" w:rsidR="007F7417" w:rsidRDefault="007F7417" w:rsidP="007F7417">
      <w:pPr>
        <w:pStyle w:val="ab"/>
      </w:pPr>
      <w:bookmarkStart w:id="42" w:name="_Ref380410601"/>
      <w:bookmarkStart w:id="43" w:name="_Toc380482513"/>
      <w:bookmarkStart w:id="44" w:name="_Toc3805854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33A01">
        <w:rPr>
          <w:noProof/>
        </w:rPr>
        <w:t>2</w:t>
      </w:r>
      <w:r>
        <w:fldChar w:fldCharType="end"/>
      </w:r>
      <w:bookmarkEnd w:id="42"/>
      <w:r w:rsidRPr="00E73708">
        <w:rPr>
          <w:rFonts w:hint="eastAsia"/>
        </w:rPr>
        <w:t>挑選環境敏感地區圖資</w:t>
      </w:r>
      <w:r>
        <w:rPr>
          <w:rFonts w:hint="eastAsia"/>
        </w:rPr>
        <w:t>流程圖</w:t>
      </w:r>
      <w:bookmarkEnd w:id="43"/>
      <w:bookmarkEnd w:id="44"/>
    </w:p>
    <w:p w14:paraId="7453573B" w14:textId="77777777" w:rsidR="007F7417" w:rsidRDefault="007F7417" w:rsidP="007F7417">
      <w:pPr>
        <w:pStyle w:val="ad"/>
        <w:ind w:left="480" w:firstLine="480"/>
      </w:pPr>
      <w:r w:rsidRPr="003B066F">
        <w:t>經與</w:t>
      </w:r>
      <w:r w:rsidRPr="003B066F">
        <w:t xml:space="preserve">  </w:t>
      </w:r>
      <w:r w:rsidRPr="003B066F">
        <w:t>貴會多次研商後，本計畫納入應用程式</w:t>
      </w:r>
      <w:r w:rsidRPr="003B066F">
        <w:t>API</w:t>
      </w:r>
      <w:r w:rsidRPr="003B066F">
        <w:t>引用之環境敏感地區圖資清單如</w:t>
      </w:r>
      <w:r>
        <w:fldChar w:fldCharType="begin"/>
      </w:r>
      <w:r>
        <w:instrText xml:space="preserve"> REF _Ref380412012 \h </w:instrText>
      </w:r>
      <w:r>
        <w:fldChar w:fldCharType="separate"/>
      </w:r>
      <w:r w:rsidR="00533A01">
        <w:rPr>
          <w:rFonts w:hint="eastAsia"/>
        </w:rPr>
        <w:t>表</w:t>
      </w:r>
      <w:r w:rsidR="00533A01">
        <w:rPr>
          <w:rFonts w:hint="eastAsia"/>
        </w:rPr>
        <w:t xml:space="preserve"> </w:t>
      </w:r>
      <w:r w:rsidR="00533A01">
        <w:rPr>
          <w:noProof/>
        </w:rPr>
        <w:t>3</w:t>
      </w:r>
      <w:r>
        <w:fldChar w:fldCharType="end"/>
      </w:r>
      <w:r w:rsidRPr="003B066F">
        <w:t>所示，共包含</w:t>
      </w:r>
      <w:r w:rsidRPr="003B066F">
        <w:t>3</w:t>
      </w:r>
      <w:r w:rsidRPr="003B066F">
        <w:t>類型環境敏感地區、並計有</w:t>
      </w:r>
      <w:r w:rsidRPr="003B066F">
        <w:t>21</w:t>
      </w:r>
      <w:r w:rsidRPr="003B066F">
        <w:t>項環境敏感圖資清單，來自</w:t>
      </w:r>
      <w:r w:rsidRPr="003B066F">
        <w:t>9</w:t>
      </w:r>
      <w:r w:rsidRPr="003B066F">
        <w:t>個政府機關。</w:t>
      </w:r>
    </w:p>
    <w:p w14:paraId="3C467509" w14:textId="77777777" w:rsidR="007F7417" w:rsidRPr="00523CAC" w:rsidRDefault="007F7417" w:rsidP="007F7417">
      <w:pPr>
        <w:pStyle w:val="ab"/>
      </w:pPr>
      <w:bookmarkStart w:id="45" w:name="_Ref380412012"/>
      <w:bookmarkStart w:id="46" w:name="_Toc380495078"/>
      <w:bookmarkStart w:id="47" w:name="_Toc38058552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533A01">
        <w:rPr>
          <w:noProof/>
        </w:rPr>
        <w:t>3</w:t>
      </w:r>
      <w:r>
        <w:fldChar w:fldCharType="end"/>
      </w:r>
      <w:bookmarkEnd w:id="45"/>
      <w:r w:rsidRPr="003B066F">
        <w:rPr>
          <w:rFonts w:cs="Times New Roman"/>
        </w:rPr>
        <w:t>本計畫環境敏感圖資服務項目</w:t>
      </w:r>
      <w:bookmarkEnd w:id="46"/>
      <w:bookmarkEnd w:id="47"/>
    </w:p>
    <w:tbl>
      <w:tblPr>
        <w:tblStyle w:val="af2"/>
        <w:tblW w:w="7753" w:type="dxa"/>
        <w:jc w:val="center"/>
        <w:tblLook w:val="04A0" w:firstRow="1" w:lastRow="0" w:firstColumn="1" w:lastColumn="0" w:noHBand="0" w:noVBand="1"/>
      </w:tblPr>
      <w:tblGrid>
        <w:gridCol w:w="959"/>
        <w:gridCol w:w="709"/>
        <w:gridCol w:w="2693"/>
        <w:gridCol w:w="3392"/>
      </w:tblGrid>
      <w:tr w:rsidR="007F7417" w:rsidRPr="003B066F" w14:paraId="2483D211" w14:textId="77777777" w:rsidTr="007F7417">
        <w:trPr>
          <w:trHeight w:val="319"/>
          <w:tblHeader/>
          <w:jc w:val="center"/>
        </w:trPr>
        <w:tc>
          <w:tcPr>
            <w:tcW w:w="959" w:type="dxa"/>
            <w:shd w:val="clear" w:color="auto" w:fill="D9D9D9" w:themeFill="background1" w:themeFillShade="D9"/>
            <w:hideMark/>
          </w:tcPr>
          <w:p w14:paraId="7604A4D2" w14:textId="77777777" w:rsidR="007F7417" w:rsidRPr="003B066F" w:rsidRDefault="007F7417" w:rsidP="007F7417">
            <w:pPr>
              <w:jc w:val="center"/>
              <w:rPr>
                <w:rFonts w:cs="Times New Roman"/>
                <w:b/>
              </w:rPr>
            </w:pPr>
            <w:r w:rsidRPr="003B066F">
              <w:rPr>
                <w:rFonts w:cs="Times New Roman"/>
                <w:b/>
              </w:rPr>
              <w:t>流水號</w:t>
            </w:r>
          </w:p>
        </w:tc>
        <w:tc>
          <w:tcPr>
            <w:tcW w:w="709" w:type="dxa"/>
            <w:shd w:val="clear" w:color="auto" w:fill="D9D9D9" w:themeFill="background1" w:themeFillShade="D9"/>
            <w:hideMark/>
          </w:tcPr>
          <w:p w14:paraId="2B34023A" w14:textId="77777777" w:rsidR="007F7417" w:rsidRPr="003B066F" w:rsidRDefault="007F7417" w:rsidP="007F7417">
            <w:pPr>
              <w:rPr>
                <w:rFonts w:cs="Times New Roman"/>
                <w:b/>
              </w:rPr>
            </w:pPr>
            <w:r w:rsidRPr="003B066F">
              <w:rPr>
                <w:rFonts w:cs="Times New Roman"/>
                <w:b/>
              </w:rPr>
              <w:t>分類</w:t>
            </w:r>
          </w:p>
        </w:tc>
        <w:tc>
          <w:tcPr>
            <w:tcW w:w="2693" w:type="dxa"/>
            <w:shd w:val="clear" w:color="auto" w:fill="D9D9D9" w:themeFill="background1" w:themeFillShade="D9"/>
            <w:hideMark/>
          </w:tcPr>
          <w:p w14:paraId="05464151" w14:textId="77777777" w:rsidR="007F7417" w:rsidRPr="003B066F" w:rsidRDefault="007F7417" w:rsidP="007F7417">
            <w:pPr>
              <w:rPr>
                <w:rFonts w:cs="Times New Roman"/>
                <w:b/>
              </w:rPr>
            </w:pPr>
            <w:r w:rsidRPr="003B066F">
              <w:rPr>
                <w:rFonts w:cs="Times New Roman"/>
                <w:b/>
              </w:rPr>
              <w:t>資料項目</w:t>
            </w:r>
          </w:p>
        </w:tc>
        <w:tc>
          <w:tcPr>
            <w:tcW w:w="3392" w:type="dxa"/>
            <w:shd w:val="clear" w:color="auto" w:fill="D9D9D9" w:themeFill="background1" w:themeFillShade="D9"/>
            <w:hideMark/>
          </w:tcPr>
          <w:p w14:paraId="73447685" w14:textId="77777777" w:rsidR="007F7417" w:rsidRPr="003B066F" w:rsidRDefault="007F7417" w:rsidP="007F7417">
            <w:pPr>
              <w:rPr>
                <w:rFonts w:cs="Times New Roman"/>
                <w:b/>
              </w:rPr>
            </w:pPr>
            <w:r w:rsidRPr="003B066F">
              <w:rPr>
                <w:rFonts w:cs="Times New Roman"/>
                <w:b/>
              </w:rPr>
              <w:t>權責單位</w:t>
            </w:r>
          </w:p>
        </w:tc>
      </w:tr>
      <w:tr w:rsidR="007F7417" w:rsidRPr="003B066F" w14:paraId="31282695" w14:textId="77777777" w:rsidTr="007F7417">
        <w:trPr>
          <w:trHeight w:val="319"/>
          <w:jc w:val="center"/>
        </w:trPr>
        <w:tc>
          <w:tcPr>
            <w:tcW w:w="959" w:type="dxa"/>
            <w:hideMark/>
          </w:tcPr>
          <w:p w14:paraId="701E927E" w14:textId="77777777" w:rsidR="007F7417" w:rsidRPr="003B066F" w:rsidRDefault="007F7417" w:rsidP="007F7417">
            <w:pPr>
              <w:jc w:val="center"/>
              <w:rPr>
                <w:rFonts w:cs="Times New Roman"/>
              </w:rPr>
            </w:pPr>
            <w:r w:rsidRPr="003B066F">
              <w:rPr>
                <w:rFonts w:cs="Times New Roman"/>
              </w:rPr>
              <w:t>1</w:t>
            </w:r>
          </w:p>
        </w:tc>
        <w:tc>
          <w:tcPr>
            <w:tcW w:w="709" w:type="dxa"/>
            <w:vMerge w:val="restart"/>
            <w:vAlign w:val="center"/>
            <w:hideMark/>
          </w:tcPr>
          <w:p w14:paraId="5FE6CE14" w14:textId="77777777" w:rsidR="007F7417" w:rsidRPr="003B066F" w:rsidRDefault="007F7417" w:rsidP="007F7417">
            <w:pPr>
              <w:jc w:val="center"/>
              <w:rPr>
                <w:rFonts w:cs="Times New Roman"/>
              </w:rPr>
            </w:pPr>
            <w:r w:rsidRPr="003B066F">
              <w:rPr>
                <w:rFonts w:cs="Times New Roman"/>
              </w:rPr>
              <w:t>生態敏感</w:t>
            </w:r>
          </w:p>
        </w:tc>
        <w:tc>
          <w:tcPr>
            <w:tcW w:w="2693" w:type="dxa"/>
            <w:hideMark/>
          </w:tcPr>
          <w:p w14:paraId="347CBB18" w14:textId="77777777" w:rsidR="007F7417" w:rsidRPr="003B066F" w:rsidRDefault="007F7417" w:rsidP="007F7417">
            <w:pPr>
              <w:jc w:val="both"/>
              <w:rPr>
                <w:rFonts w:cs="Times New Roman"/>
              </w:rPr>
            </w:pPr>
            <w:r w:rsidRPr="003B066F">
              <w:rPr>
                <w:rFonts w:cs="Times New Roman"/>
              </w:rPr>
              <w:t>台灣沿海保護區</w:t>
            </w:r>
          </w:p>
        </w:tc>
        <w:tc>
          <w:tcPr>
            <w:tcW w:w="3392" w:type="dxa"/>
            <w:hideMark/>
          </w:tcPr>
          <w:p w14:paraId="30225BCA" w14:textId="77777777" w:rsidR="007F7417" w:rsidRPr="003B066F" w:rsidRDefault="007F7417" w:rsidP="007F7417">
            <w:pPr>
              <w:jc w:val="both"/>
              <w:rPr>
                <w:rFonts w:cs="Times New Roman"/>
              </w:rPr>
            </w:pPr>
            <w:r w:rsidRPr="003B066F">
              <w:rPr>
                <w:rFonts w:cs="Times New Roman"/>
              </w:rPr>
              <w:t>內政部營建署</w:t>
            </w:r>
          </w:p>
        </w:tc>
      </w:tr>
      <w:tr w:rsidR="007F7417" w:rsidRPr="003B066F" w14:paraId="5AC65D35" w14:textId="77777777" w:rsidTr="007F7417">
        <w:trPr>
          <w:trHeight w:val="319"/>
          <w:jc w:val="center"/>
        </w:trPr>
        <w:tc>
          <w:tcPr>
            <w:tcW w:w="959" w:type="dxa"/>
            <w:hideMark/>
          </w:tcPr>
          <w:p w14:paraId="6C5CDF91" w14:textId="77777777" w:rsidR="007F7417" w:rsidRPr="003B066F" w:rsidRDefault="007F7417" w:rsidP="007F7417">
            <w:pPr>
              <w:jc w:val="center"/>
              <w:rPr>
                <w:rFonts w:cs="Times New Roman"/>
              </w:rPr>
            </w:pPr>
            <w:r w:rsidRPr="003B066F">
              <w:rPr>
                <w:rFonts w:cs="Times New Roman"/>
              </w:rPr>
              <w:t>2</w:t>
            </w:r>
          </w:p>
        </w:tc>
        <w:tc>
          <w:tcPr>
            <w:tcW w:w="709" w:type="dxa"/>
            <w:vMerge/>
            <w:vAlign w:val="center"/>
            <w:hideMark/>
          </w:tcPr>
          <w:p w14:paraId="41F9BBC8" w14:textId="77777777" w:rsidR="007F7417" w:rsidRPr="003B066F" w:rsidRDefault="007F7417" w:rsidP="007F7417">
            <w:pPr>
              <w:jc w:val="center"/>
              <w:rPr>
                <w:rFonts w:cs="Times New Roman"/>
              </w:rPr>
            </w:pPr>
          </w:p>
        </w:tc>
        <w:tc>
          <w:tcPr>
            <w:tcW w:w="2693" w:type="dxa"/>
            <w:hideMark/>
          </w:tcPr>
          <w:p w14:paraId="24A5B61C" w14:textId="77777777" w:rsidR="007F7417" w:rsidRPr="003B066F" w:rsidRDefault="007F7417" w:rsidP="007F7417">
            <w:pPr>
              <w:jc w:val="both"/>
              <w:rPr>
                <w:rFonts w:cs="Times New Roman"/>
              </w:rPr>
            </w:pPr>
            <w:r w:rsidRPr="003B066F">
              <w:rPr>
                <w:rFonts w:cs="Times New Roman"/>
              </w:rPr>
              <w:t>自然保護區</w:t>
            </w:r>
          </w:p>
        </w:tc>
        <w:tc>
          <w:tcPr>
            <w:tcW w:w="3392" w:type="dxa"/>
            <w:hideMark/>
          </w:tcPr>
          <w:p w14:paraId="04480A78" w14:textId="77777777" w:rsidR="007F7417" w:rsidRPr="003B066F" w:rsidRDefault="007F7417" w:rsidP="007F7417">
            <w:pPr>
              <w:jc w:val="both"/>
              <w:rPr>
                <w:rFonts w:cs="Times New Roman"/>
              </w:rPr>
            </w:pPr>
            <w:r w:rsidRPr="003B066F">
              <w:rPr>
                <w:rFonts w:cs="Times New Roman"/>
              </w:rPr>
              <w:t>行政院農委會林務局</w:t>
            </w:r>
          </w:p>
        </w:tc>
      </w:tr>
      <w:tr w:rsidR="007F7417" w:rsidRPr="003B066F" w14:paraId="07709184" w14:textId="77777777" w:rsidTr="007F7417">
        <w:trPr>
          <w:trHeight w:val="319"/>
          <w:jc w:val="center"/>
        </w:trPr>
        <w:tc>
          <w:tcPr>
            <w:tcW w:w="959" w:type="dxa"/>
            <w:hideMark/>
          </w:tcPr>
          <w:p w14:paraId="06F29C44" w14:textId="77777777" w:rsidR="007F7417" w:rsidRPr="003B066F" w:rsidRDefault="007F7417" w:rsidP="007F7417">
            <w:pPr>
              <w:jc w:val="center"/>
              <w:rPr>
                <w:rFonts w:cs="Times New Roman"/>
              </w:rPr>
            </w:pPr>
            <w:r w:rsidRPr="003B066F">
              <w:rPr>
                <w:rFonts w:cs="Times New Roman"/>
              </w:rPr>
              <w:t>3</w:t>
            </w:r>
          </w:p>
        </w:tc>
        <w:tc>
          <w:tcPr>
            <w:tcW w:w="709" w:type="dxa"/>
            <w:vMerge/>
            <w:vAlign w:val="center"/>
            <w:hideMark/>
          </w:tcPr>
          <w:p w14:paraId="2461804C" w14:textId="77777777" w:rsidR="007F7417" w:rsidRPr="003B066F" w:rsidRDefault="007F7417" w:rsidP="007F7417">
            <w:pPr>
              <w:jc w:val="center"/>
              <w:rPr>
                <w:rFonts w:cs="Times New Roman"/>
              </w:rPr>
            </w:pPr>
          </w:p>
        </w:tc>
        <w:tc>
          <w:tcPr>
            <w:tcW w:w="2693" w:type="dxa"/>
            <w:hideMark/>
          </w:tcPr>
          <w:p w14:paraId="4B83A1CD" w14:textId="77777777" w:rsidR="007F7417" w:rsidRPr="003B066F" w:rsidRDefault="007F7417" w:rsidP="007F7417">
            <w:pPr>
              <w:jc w:val="both"/>
              <w:rPr>
                <w:rFonts w:cs="Times New Roman"/>
              </w:rPr>
            </w:pPr>
            <w:r w:rsidRPr="003B066F">
              <w:rPr>
                <w:rFonts w:cs="Times New Roman"/>
              </w:rPr>
              <w:t>自然保留區</w:t>
            </w:r>
          </w:p>
        </w:tc>
        <w:tc>
          <w:tcPr>
            <w:tcW w:w="3392" w:type="dxa"/>
            <w:hideMark/>
          </w:tcPr>
          <w:p w14:paraId="13E3062C" w14:textId="77777777" w:rsidR="007F7417" w:rsidRPr="003B066F" w:rsidRDefault="007F7417" w:rsidP="007F7417">
            <w:pPr>
              <w:jc w:val="both"/>
              <w:rPr>
                <w:rFonts w:cs="Times New Roman"/>
              </w:rPr>
            </w:pPr>
            <w:r w:rsidRPr="003B066F">
              <w:rPr>
                <w:rFonts w:cs="Times New Roman"/>
              </w:rPr>
              <w:t>行政院農委會林務局</w:t>
            </w:r>
          </w:p>
        </w:tc>
      </w:tr>
      <w:tr w:rsidR="007F7417" w:rsidRPr="003B066F" w14:paraId="261CF437" w14:textId="77777777" w:rsidTr="007F7417">
        <w:trPr>
          <w:trHeight w:val="319"/>
          <w:jc w:val="center"/>
        </w:trPr>
        <w:tc>
          <w:tcPr>
            <w:tcW w:w="959" w:type="dxa"/>
            <w:hideMark/>
          </w:tcPr>
          <w:p w14:paraId="048B2C08" w14:textId="77777777" w:rsidR="007F7417" w:rsidRPr="003B066F" w:rsidRDefault="007F7417" w:rsidP="007F7417">
            <w:pPr>
              <w:jc w:val="center"/>
              <w:rPr>
                <w:rFonts w:cs="Times New Roman"/>
              </w:rPr>
            </w:pPr>
            <w:r w:rsidRPr="003B066F">
              <w:rPr>
                <w:rFonts w:cs="Times New Roman"/>
              </w:rPr>
              <w:t>4</w:t>
            </w:r>
          </w:p>
        </w:tc>
        <w:tc>
          <w:tcPr>
            <w:tcW w:w="709" w:type="dxa"/>
            <w:vMerge/>
            <w:vAlign w:val="center"/>
            <w:hideMark/>
          </w:tcPr>
          <w:p w14:paraId="6A24CF6C" w14:textId="77777777" w:rsidR="007F7417" w:rsidRPr="003B066F" w:rsidRDefault="007F7417" w:rsidP="007F7417">
            <w:pPr>
              <w:jc w:val="center"/>
              <w:rPr>
                <w:rFonts w:cs="Times New Roman"/>
              </w:rPr>
            </w:pPr>
          </w:p>
        </w:tc>
        <w:tc>
          <w:tcPr>
            <w:tcW w:w="2693" w:type="dxa"/>
            <w:hideMark/>
          </w:tcPr>
          <w:p w14:paraId="21365BFF" w14:textId="77777777" w:rsidR="007F7417" w:rsidRPr="003B066F" w:rsidRDefault="007F7417" w:rsidP="007F7417">
            <w:pPr>
              <w:jc w:val="both"/>
              <w:rPr>
                <w:rFonts w:cs="Times New Roman"/>
              </w:rPr>
            </w:pPr>
            <w:r w:rsidRPr="003B066F">
              <w:rPr>
                <w:rFonts w:cs="Times New Roman"/>
              </w:rPr>
              <w:t>野生動物保護區</w:t>
            </w:r>
          </w:p>
        </w:tc>
        <w:tc>
          <w:tcPr>
            <w:tcW w:w="3392" w:type="dxa"/>
            <w:hideMark/>
          </w:tcPr>
          <w:p w14:paraId="3D73FF7B" w14:textId="77777777" w:rsidR="007F7417" w:rsidRPr="003B066F" w:rsidRDefault="007F7417" w:rsidP="007F7417">
            <w:pPr>
              <w:jc w:val="both"/>
              <w:rPr>
                <w:rFonts w:cs="Times New Roman"/>
              </w:rPr>
            </w:pPr>
            <w:r w:rsidRPr="003B066F">
              <w:rPr>
                <w:rFonts w:cs="Times New Roman"/>
              </w:rPr>
              <w:t>行政院農委會林務局</w:t>
            </w:r>
          </w:p>
        </w:tc>
      </w:tr>
      <w:tr w:rsidR="007F7417" w:rsidRPr="003B066F" w14:paraId="4C82B935" w14:textId="77777777" w:rsidTr="007F7417">
        <w:trPr>
          <w:trHeight w:val="319"/>
          <w:jc w:val="center"/>
        </w:trPr>
        <w:tc>
          <w:tcPr>
            <w:tcW w:w="959" w:type="dxa"/>
            <w:hideMark/>
          </w:tcPr>
          <w:p w14:paraId="3FD1B65A" w14:textId="77777777" w:rsidR="007F7417" w:rsidRPr="003B066F" w:rsidRDefault="007F7417" w:rsidP="007F7417">
            <w:pPr>
              <w:jc w:val="center"/>
              <w:rPr>
                <w:rFonts w:cs="Times New Roman"/>
              </w:rPr>
            </w:pPr>
            <w:r w:rsidRPr="003B066F">
              <w:rPr>
                <w:rFonts w:cs="Times New Roman"/>
              </w:rPr>
              <w:t>5</w:t>
            </w:r>
          </w:p>
        </w:tc>
        <w:tc>
          <w:tcPr>
            <w:tcW w:w="709" w:type="dxa"/>
            <w:vMerge/>
            <w:vAlign w:val="center"/>
            <w:hideMark/>
          </w:tcPr>
          <w:p w14:paraId="6B4D6266" w14:textId="77777777" w:rsidR="007F7417" w:rsidRPr="003B066F" w:rsidRDefault="007F7417" w:rsidP="007F7417">
            <w:pPr>
              <w:jc w:val="center"/>
              <w:rPr>
                <w:rFonts w:cs="Times New Roman"/>
              </w:rPr>
            </w:pPr>
          </w:p>
        </w:tc>
        <w:tc>
          <w:tcPr>
            <w:tcW w:w="2693" w:type="dxa"/>
            <w:hideMark/>
          </w:tcPr>
          <w:p w14:paraId="12C4DCBE" w14:textId="77777777" w:rsidR="007F7417" w:rsidRPr="003B066F" w:rsidRDefault="007F7417" w:rsidP="007F7417">
            <w:pPr>
              <w:jc w:val="both"/>
              <w:rPr>
                <w:rFonts w:cs="Times New Roman"/>
              </w:rPr>
            </w:pPr>
            <w:r w:rsidRPr="003B066F">
              <w:rPr>
                <w:rFonts w:cs="Times New Roman"/>
              </w:rPr>
              <w:t>野生動物棲息環境</w:t>
            </w:r>
          </w:p>
        </w:tc>
        <w:tc>
          <w:tcPr>
            <w:tcW w:w="3392" w:type="dxa"/>
            <w:hideMark/>
          </w:tcPr>
          <w:p w14:paraId="255517E7" w14:textId="77777777" w:rsidR="007F7417" w:rsidRPr="003B066F" w:rsidRDefault="007F7417" w:rsidP="007F7417">
            <w:pPr>
              <w:jc w:val="both"/>
              <w:rPr>
                <w:rFonts w:cs="Times New Roman"/>
              </w:rPr>
            </w:pPr>
            <w:r w:rsidRPr="003B066F">
              <w:rPr>
                <w:rFonts w:cs="Times New Roman"/>
              </w:rPr>
              <w:t>行政院農委會林務局</w:t>
            </w:r>
          </w:p>
        </w:tc>
      </w:tr>
      <w:tr w:rsidR="007F7417" w:rsidRPr="003B066F" w14:paraId="56E46BA9" w14:textId="77777777" w:rsidTr="007F7417">
        <w:trPr>
          <w:trHeight w:val="319"/>
          <w:jc w:val="center"/>
        </w:trPr>
        <w:tc>
          <w:tcPr>
            <w:tcW w:w="959" w:type="dxa"/>
            <w:hideMark/>
          </w:tcPr>
          <w:p w14:paraId="4E07FA3F" w14:textId="77777777" w:rsidR="007F7417" w:rsidRPr="003B066F" w:rsidRDefault="007F7417" w:rsidP="007F7417">
            <w:pPr>
              <w:jc w:val="center"/>
              <w:rPr>
                <w:rFonts w:cs="Times New Roman"/>
              </w:rPr>
            </w:pPr>
            <w:r w:rsidRPr="003B066F">
              <w:rPr>
                <w:rFonts w:cs="Times New Roman"/>
              </w:rPr>
              <w:t>6</w:t>
            </w:r>
          </w:p>
        </w:tc>
        <w:tc>
          <w:tcPr>
            <w:tcW w:w="709" w:type="dxa"/>
            <w:vMerge/>
            <w:vAlign w:val="center"/>
            <w:hideMark/>
          </w:tcPr>
          <w:p w14:paraId="2318347B" w14:textId="77777777" w:rsidR="007F7417" w:rsidRPr="003B066F" w:rsidRDefault="007F7417" w:rsidP="007F7417">
            <w:pPr>
              <w:jc w:val="center"/>
              <w:rPr>
                <w:rFonts w:cs="Times New Roman"/>
              </w:rPr>
            </w:pPr>
          </w:p>
        </w:tc>
        <w:tc>
          <w:tcPr>
            <w:tcW w:w="2693" w:type="dxa"/>
            <w:hideMark/>
          </w:tcPr>
          <w:p w14:paraId="72A2143E" w14:textId="77777777" w:rsidR="007F7417" w:rsidRPr="003B066F" w:rsidRDefault="007F7417" w:rsidP="007F7417">
            <w:pPr>
              <w:jc w:val="both"/>
              <w:rPr>
                <w:rFonts w:cs="Times New Roman"/>
              </w:rPr>
            </w:pPr>
            <w:r w:rsidRPr="003B066F">
              <w:rPr>
                <w:rFonts w:cs="Times New Roman"/>
              </w:rPr>
              <w:t>國家風景區</w:t>
            </w:r>
          </w:p>
        </w:tc>
        <w:tc>
          <w:tcPr>
            <w:tcW w:w="3392" w:type="dxa"/>
            <w:hideMark/>
          </w:tcPr>
          <w:p w14:paraId="4EEF8C41" w14:textId="77777777" w:rsidR="007F7417" w:rsidRPr="003B066F" w:rsidRDefault="007F7417" w:rsidP="007F7417">
            <w:pPr>
              <w:jc w:val="both"/>
              <w:rPr>
                <w:rFonts w:cs="Times New Roman"/>
              </w:rPr>
            </w:pPr>
            <w:r w:rsidRPr="003B066F">
              <w:rPr>
                <w:rFonts w:cs="Times New Roman"/>
              </w:rPr>
              <w:t>交通部觀光局</w:t>
            </w:r>
          </w:p>
        </w:tc>
      </w:tr>
      <w:tr w:rsidR="007F7417" w:rsidRPr="003B066F" w14:paraId="16F0D921" w14:textId="77777777" w:rsidTr="007F7417">
        <w:trPr>
          <w:trHeight w:val="319"/>
          <w:jc w:val="center"/>
        </w:trPr>
        <w:tc>
          <w:tcPr>
            <w:tcW w:w="959" w:type="dxa"/>
            <w:hideMark/>
          </w:tcPr>
          <w:p w14:paraId="14030844" w14:textId="77777777" w:rsidR="007F7417" w:rsidRPr="003B066F" w:rsidRDefault="007F7417" w:rsidP="007F7417">
            <w:pPr>
              <w:jc w:val="center"/>
              <w:rPr>
                <w:rFonts w:cs="Times New Roman"/>
              </w:rPr>
            </w:pPr>
            <w:r w:rsidRPr="003B066F">
              <w:rPr>
                <w:rFonts w:cs="Times New Roman"/>
              </w:rPr>
              <w:t>7</w:t>
            </w:r>
          </w:p>
        </w:tc>
        <w:tc>
          <w:tcPr>
            <w:tcW w:w="709" w:type="dxa"/>
            <w:vMerge/>
            <w:vAlign w:val="center"/>
            <w:hideMark/>
          </w:tcPr>
          <w:p w14:paraId="5360D252" w14:textId="77777777" w:rsidR="007F7417" w:rsidRPr="003B066F" w:rsidRDefault="007F7417" w:rsidP="007F7417">
            <w:pPr>
              <w:jc w:val="center"/>
              <w:rPr>
                <w:rFonts w:cs="Times New Roman"/>
              </w:rPr>
            </w:pPr>
          </w:p>
        </w:tc>
        <w:tc>
          <w:tcPr>
            <w:tcW w:w="2693" w:type="dxa"/>
            <w:hideMark/>
          </w:tcPr>
          <w:p w14:paraId="447187C7" w14:textId="77777777" w:rsidR="007F7417" w:rsidRPr="003B066F" w:rsidRDefault="007F7417" w:rsidP="007F7417">
            <w:pPr>
              <w:jc w:val="both"/>
              <w:rPr>
                <w:rFonts w:cs="Times New Roman"/>
              </w:rPr>
            </w:pPr>
            <w:r w:rsidRPr="003B066F">
              <w:rPr>
                <w:rFonts w:cs="Times New Roman"/>
              </w:rPr>
              <w:t>國家公園範圍及分區圖</w:t>
            </w:r>
          </w:p>
        </w:tc>
        <w:tc>
          <w:tcPr>
            <w:tcW w:w="3392" w:type="dxa"/>
            <w:hideMark/>
          </w:tcPr>
          <w:p w14:paraId="5272BE06" w14:textId="77777777" w:rsidR="007F7417" w:rsidRPr="003B066F" w:rsidRDefault="007F7417" w:rsidP="007F7417">
            <w:pPr>
              <w:jc w:val="both"/>
              <w:rPr>
                <w:rFonts w:cs="Times New Roman"/>
              </w:rPr>
            </w:pPr>
            <w:r w:rsidRPr="003B066F">
              <w:rPr>
                <w:rFonts w:cs="Times New Roman"/>
              </w:rPr>
              <w:t>內政部營建署</w:t>
            </w:r>
          </w:p>
        </w:tc>
      </w:tr>
      <w:tr w:rsidR="007F7417" w:rsidRPr="003B066F" w14:paraId="65F198C6" w14:textId="77777777" w:rsidTr="007F7417">
        <w:trPr>
          <w:trHeight w:val="319"/>
          <w:jc w:val="center"/>
        </w:trPr>
        <w:tc>
          <w:tcPr>
            <w:tcW w:w="959" w:type="dxa"/>
            <w:hideMark/>
          </w:tcPr>
          <w:p w14:paraId="30C67E83" w14:textId="77777777" w:rsidR="007F7417" w:rsidRPr="003B066F" w:rsidRDefault="007F7417" w:rsidP="007F7417">
            <w:pPr>
              <w:jc w:val="center"/>
              <w:rPr>
                <w:rFonts w:cs="Times New Roman"/>
              </w:rPr>
            </w:pPr>
            <w:r w:rsidRPr="003B066F">
              <w:rPr>
                <w:rFonts w:cs="Times New Roman"/>
              </w:rPr>
              <w:t>8</w:t>
            </w:r>
          </w:p>
        </w:tc>
        <w:tc>
          <w:tcPr>
            <w:tcW w:w="709" w:type="dxa"/>
            <w:vMerge w:val="restart"/>
            <w:vAlign w:val="center"/>
            <w:hideMark/>
          </w:tcPr>
          <w:p w14:paraId="49F031EB" w14:textId="77777777" w:rsidR="007F7417" w:rsidRPr="003B066F" w:rsidRDefault="007F7417" w:rsidP="007F7417">
            <w:pPr>
              <w:jc w:val="center"/>
              <w:rPr>
                <w:rFonts w:cs="Times New Roman"/>
              </w:rPr>
            </w:pPr>
            <w:r w:rsidRPr="003B066F">
              <w:rPr>
                <w:rFonts w:cs="Times New Roman"/>
              </w:rPr>
              <w:t>災害敏感</w:t>
            </w:r>
          </w:p>
        </w:tc>
        <w:tc>
          <w:tcPr>
            <w:tcW w:w="2693" w:type="dxa"/>
            <w:hideMark/>
          </w:tcPr>
          <w:p w14:paraId="1EB7E568" w14:textId="77777777" w:rsidR="007F7417" w:rsidRPr="003B066F" w:rsidRDefault="007F7417" w:rsidP="007F7417">
            <w:pPr>
              <w:jc w:val="both"/>
              <w:rPr>
                <w:rFonts w:cs="Times New Roman"/>
              </w:rPr>
            </w:pPr>
            <w:r w:rsidRPr="003B066F">
              <w:rPr>
                <w:rFonts w:cs="Times New Roman"/>
              </w:rPr>
              <w:t>特定水土保持區</w:t>
            </w:r>
          </w:p>
        </w:tc>
        <w:tc>
          <w:tcPr>
            <w:tcW w:w="3392" w:type="dxa"/>
            <w:hideMark/>
          </w:tcPr>
          <w:p w14:paraId="0FE882E1" w14:textId="77777777" w:rsidR="007F7417" w:rsidRPr="003B066F" w:rsidRDefault="007F7417" w:rsidP="007F7417">
            <w:pPr>
              <w:jc w:val="both"/>
              <w:rPr>
                <w:rFonts w:cs="Times New Roman"/>
              </w:rPr>
            </w:pPr>
            <w:r w:rsidRPr="003B066F">
              <w:rPr>
                <w:rFonts w:cs="Times New Roman"/>
              </w:rPr>
              <w:t>行政院農業委員會水土保持局</w:t>
            </w:r>
          </w:p>
        </w:tc>
      </w:tr>
      <w:tr w:rsidR="007F7417" w:rsidRPr="003B066F" w14:paraId="053226A5" w14:textId="77777777" w:rsidTr="007F7417">
        <w:trPr>
          <w:trHeight w:val="319"/>
          <w:jc w:val="center"/>
        </w:trPr>
        <w:tc>
          <w:tcPr>
            <w:tcW w:w="959" w:type="dxa"/>
            <w:hideMark/>
          </w:tcPr>
          <w:p w14:paraId="007ED620" w14:textId="77777777" w:rsidR="007F7417" w:rsidRPr="003B066F" w:rsidRDefault="007F7417" w:rsidP="007F7417">
            <w:pPr>
              <w:jc w:val="center"/>
              <w:rPr>
                <w:rFonts w:cs="Times New Roman"/>
              </w:rPr>
            </w:pPr>
            <w:r w:rsidRPr="003B066F">
              <w:rPr>
                <w:rFonts w:cs="Times New Roman"/>
              </w:rPr>
              <w:t>9</w:t>
            </w:r>
          </w:p>
        </w:tc>
        <w:tc>
          <w:tcPr>
            <w:tcW w:w="709" w:type="dxa"/>
            <w:vMerge/>
            <w:vAlign w:val="center"/>
            <w:hideMark/>
          </w:tcPr>
          <w:p w14:paraId="1CE93636" w14:textId="77777777" w:rsidR="007F7417" w:rsidRPr="003B066F" w:rsidRDefault="007F7417" w:rsidP="007F7417">
            <w:pPr>
              <w:jc w:val="center"/>
              <w:rPr>
                <w:rFonts w:cs="Times New Roman"/>
              </w:rPr>
            </w:pPr>
          </w:p>
        </w:tc>
        <w:tc>
          <w:tcPr>
            <w:tcW w:w="2693" w:type="dxa"/>
            <w:hideMark/>
          </w:tcPr>
          <w:p w14:paraId="39D16C04" w14:textId="77777777" w:rsidR="007F7417" w:rsidRPr="003B066F" w:rsidRDefault="007F7417" w:rsidP="007F7417">
            <w:pPr>
              <w:jc w:val="both"/>
              <w:rPr>
                <w:rFonts w:cs="Times New Roman"/>
              </w:rPr>
            </w:pPr>
            <w:r w:rsidRPr="003B066F">
              <w:rPr>
                <w:rFonts w:cs="Times New Roman"/>
              </w:rPr>
              <w:t>土石流潛勢溪流</w:t>
            </w:r>
          </w:p>
        </w:tc>
        <w:tc>
          <w:tcPr>
            <w:tcW w:w="3392" w:type="dxa"/>
            <w:hideMark/>
          </w:tcPr>
          <w:p w14:paraId="3229B5D9" w14:textId="77777777" w:rsidR="007F7417" w:rsidRPr="003B066F" w:rsidRDefault="007F7417" w:rsidP="007F7417">
            <w:pPr>
              <w:jc w:val="both"/>
              <w:rPr>
                <w:rFonts w:cs="Times New Roman"/>
              </w:rPr>
            </w:pPr>
            <w:r w:rsidRPr="003B066F">
              <w:rPr>
                <w:rFonts w:cs="Times New Roman"/>
              </w:rPr>
              <w:t>行政院農業委員會水土保持局</w:t>
            </w:r>
          </w:p>
        </w:tc>
      </w:tr>
      <w:tr w:rsidR="007F7417" w:rsidRPr="003B066F" w14:paraId="58A39944" w14:textId="77777777" w:rsidTr="007F7417">
        <w:trPr>
          <w:trHeight w:val="319"/>
          <w:jc w:val="center"/>
        </w:trPr>
        <w:tc>
          <w:tcPr>
            <w:tcW w:w="959" w:type="dxa"/>
            <w:hideMark/>
          </w:tcPr>
          <w:p w14:paraId="70012F20" w14:textId="77777777" w:rsidR="007F7417" w:rsidRPr="003B066F" w:rsidRDefault="007F7417" w:rsidP="007F7417">
            <w:pPr>
              <w:jc w:val="center"/>
              <w:rPr>
                <w:rFonts w:cs="Times New Roman"/>
              </w:rPr>
            </w:pPr>
            <w:r w:rsidRPr="003B066F">
              <w:rPr>
                <w:rFonts w:cs="Times New Roman"/>
              </w:rPr>
              <w:t>10</w:t>
            </w:r>
          </w:p>
        </w:tc>
        <w:tc>
          <w:tcPr>
            <w:tcW w:w="709" w:type="dxa"/>
            <w:vMerge/>
            <w:vAlign w:val="center"/>
            <w:hideMark/>
          </w:tcPr>
          <w:p w14:paraId="7879DEC0" w14:textId="77777777" w:rsidR="007F7417" w:rsidRPr="003B066F" w:rsidRDefault="007F7417" w:rsidP="007F7417">
            <w:pPr>
              <w:jc w:val="center"/>
              <w:rPr>
                <w:rFonts w:cs="Times New Roman"/>
              </w:rPr>
            </w:pPr>
          </w:p>
        </w:tc>
        <w:tc>
          <w:tcPr>
            <w:tcW w:w="2693" w:type="dxa"/>
            <w:hideMark/>
          </w:tcPr>
          <w:p w14:paraId="76635CF7" w14:textId="77777777" w:rsidR="007F7417" w:rsidRPr="003B066F" w:rsidRDefault="007F7417" w:rsidP="007F7417">
            <w:pPr>
              <w:jc w:val="both"/>
              <w:rPr>
                <w:rFonts w:cs="Times New Roman"/>
              </w:rPr>
            </w:pPr>
            <w:r w:rsidRPr="003B066F">
              <w:rPr>
                <w:rFonts w:cs="Times New Roman"/>
              </w:rPr>
              <w:t>山坡地</w:t>
            </w:r>
          </w:p>
        </w:tc>
        <w:tc>
          <w:tcPr>
            <w:tcW w:w="3392" w:type="dxa"/>
            <w:hideMark/>
          </w:tcPr>
          <w:p w14:paraId="5CF25B40" w14:textId="77777777" w:rsidR="007F7417" w:rsidRPr="003B066F" w:rsidRDefault="007F7417" w:rsidP="007F7417">
            <w:pPr>
              <w:jc w:val="both"/>
              <w:rPr>
                <w:rFonts w:cs="Times New Roman"/>
              </w:rPr>
            </w:pPr>
            <w:r w:rsidRPr="003B066F">
              <w:rPr>
                <w:rFonts w:cs="Times New Roman"/>
              </w:rPr>
              <w:t>行政院農業委員會水土保持局</w:t>
            </w:r>
          </w:p>
        </w:tc>
      </w:tr>
      <w:tr w:rsidR="007F7417" w:rsidRPr="003B066F" w14:paraId="6BA43EDC" w14:textId="77777777" w:rsidTr="007F7417">
        <w:trPr>
          <w:trHeight w:val="319"/>
          <w:jc w:val="center"/>
        </w:trPr>
        <w:tc>
          <w:tcPr>
            <w:tcW w:w="959" w:type="dxa"/>
            <w:hideMark/>
          </w:tcPr>
          <w:p w14:paraId="173B9894" w14:textId="77777777" w:rsidR="007F7417" w:rsidRPr="003B066F" w:rsidRDefault="007F7417" w:rsidP="007F7417">
            <w:pPr>
              <w:jc w:val="center"/>
              <w:rPr>
                <w:rFonts w:cs="Times New Roman"/>
              </w:rPr>
            </w:pPr>
            <w:r w:rsidRPr="003B066F">
              <w:rPr>
                <w:rFonts w:cs="Times New Roman"/>
              </w:rPr>
              <w:t>11</w:t>
            </w:r>
          </w:p>
        </w:tc>
        <w:tc>
          <w:tcPr>
            <w:tcW w:w="709" w:type="dxa"/>
            <w:vMerge/>
            <w:vAlign w:val="center"/>
            <w:hideMark/>
          </w:tcPr>
          <w:p w14:paraId="64591531" w14:textId="77777777" w:rsidR="007F7417" w:rsidRPr="003B066F" w:rsidRDefault="007F7417" w:rsidP="007F7417">
            <w:pPr>
              <w:jc w:val="center"/>
              <w:rPr>
                <w:rFonts w:cs="Times New Roman"/>
              </w:rPr>
            </w:pPr>
          </w:p>
        </w:tc>
        <w:tc>
          <w:tcPr>
            <w:tcW w:w="2693" w:type="dxa"/>
            <w:hideMark/>
          </w:tcPr>
          <w:p w14:paraId="488EF82E" w14:textId="77777777" w:rsidR="007F7417" w:rsidRPr="003B066F" w:rsidRDefault="007F7417" w:rsidP="007F7417">
            <w:pPr>
              <w:jc w:val="both"/>
              <w:rPr>
                <w:rFonts w:cs="Times New Roman"/>
              </w:rPr>
            </w:pPr>
            <w:r w:rsidRPr="003B066F">
              <w:rPr>
                <w:rFonts w:cs="Times New Roman"/>
              </w:rPr>
              <w:t>嚴重地層下陷地區圖</w:t>
            </w:r>
          </w:p>
        </w:tc>
        <w:tc>
          <w:tcPr>
            <w:tcW w:w="3392" w:type="dxa"/>
            <w:hideMark/>
          </w:tcPr>
          <w:p w14:paraId="2FD3CE76" w14:textId="77777777" w:rsidR="007F7417" w:rsidRPr="003B066F" w:rsidRDefault="007F7417" w:rsidP="007F7417">
            <w:pPr>
              <w:jc w:val="both"/>
              <w:rPr>
                <w:rFonts w:cs="Times New Roman"/>
              </w:rPr>
            </w:pPr>
            <w:r w:rsidRPr="003B066F">
              <w:rPr>
                <w:rFonts w:cs="Times New Roman"/>
              </w:rPr>
              <w:t>經濟部水利署</w:t>
            </w:r>
          </w:p>
        </w:tc>
      </w:tr>
      <w:tr w:rsidR="007F7417" w:rsidRPr="003B066F" w14:paraId="5FA1CB9C" w14:textId="77777777" w:rsidTr="007F7417">
        <w:trPr>
          <w:trHeight w:val="319"/>
          <w:jc w:val="center"/>
        </w:trPr>
        <w:tc>
          <w:tcPr>
            <w:tcW w:w="959" w:type="dxa"/>
            <w:hideMark/>
          </w:tcPr>
          <w:p w14:paraId="170C6E64" w14:textId="77777777" w:rsidR="007F7417" w:rsidRPr="003B066F" w:rsidRDefault="007F7417" w:rsidP="007F7417">
            <w:pPr>
              <w:jc w:val="center"/>
              <w:rPr>
                <w:rFonts w:cs="Times New Roman"/>
              </w:rPr>
            </w:pPr>
            <w:r w:rsidRPr="003B066F">
              <w:rPr>
                <w:rFonts w:cs="Times New Roman"/>
              </w:rPr>
              <w:t>12</w:t>
            </w:r>
          </w:p>
        </w:tc>
        <w:tc>
          <w:tcPr>
            <w:tcW w:w="709" w:type="dxa"/>
            <w:vMerge/>
            <w:vAlign w:val="center"/>
            <w:hideMark/>
          </w:tcPr>
          <w:p w14:paraId="52F3BE88" w14:textId="77777777" w:rsidR="007F7417" w:rsidRPr="003B066F" w:rsidRDefault="007F7417" w:rsidP="007F7417">
            <w:pPr>
              <w:jc w:val="center"/>
              <w:rPr>
                <w:rFonts w:cs="Times New Roman"/>
              </w:rPr>
            </w:pPr>
          </w:p>
        </w:tc>
        <w:tc>
          <w:tcPr>
            <w:tcW w:w="2693" w:type="dxa"/>
            <w:hideMark/>
          </w:tcPr>
          <w:p w14:paraId="6BE136D4" w14:textId="77777777" w:rsidR="007F7417" w:rsidRPr="003B066F" w:rsidRDefault="007F7417" w:rsidP="007F7417">
            <w:pPr>
              <w:jc w:val="both"/>
              <w:rPr>
                <w:rFonts w:cs="Times New Roman"/>
              </w:rPr>
            </w:pPr>
            <w:r w:rsidRPr="003B066F">
              <w:rPr>
                <w:rFonts w:cs="Times New Roman"/>
              </w:rPr>
              <w:t>海堤區域</w:t>
            </w:r>
          </w:p>
        </w:tc>
        <w:tc>
          <w:tcPr>
            <w:tcW w:w="3392" w:type="dxa"/>
            <w:hideMark/>
          </w:tcPr>
          <w:p w14:paraId="3A015189" w14:textId="77777777" w:rsidR="007F7417" w:rsidRPr="003B066F" w:rsidRDefault="007F7417" w:rsidP="007F7417">
            <w:pPr>
              <w:jc w:val="both"/>
              <w:rPr>
                <w:rFonts w:cs="Times New Roman"/>
              </w:rPr>
            </w:pPr>
            <w:r w:rsidRPr="003B066F">
              <w:rPr>
                <w:rFonts w:cs="Times New Roman"/>
              </w:rPr>
              <w:t>經濟部水利署</w:t>
            </w:r>
          </w:p>
        </w:tc>
      </w:tr>
      <w:tr w:rsidR="007F7417" w:rsidRPr="003B066F" w14:paraId="73F0572B" w14:textId="77777777" w:rsidTr="007F7417">
        <w:trPr>
          <w:trHeight w:val="319"/>
          <w:jc w:val="center"/>
        </w:trPr>
        <w:tc>
          <w:tcPr>
            <w:tcW w:w="959" w:type="dxa"/>
            <w:hideMark/>
          </w:tcPr>
          <w:p w14:paraId="5D0D0D84" w14:textId="77777777" w:rsidR="007F7417" w:rsidRPr="003B066F" w:rsidRDefault="007F7417" w:rsidP="007F7417">
            <w:pPr>
              <w:jc w:val="center"/>
              <w:rPr>
                <w:rFonts w:cs="Times New Roman"/>
              </w:rPr>
            </w:pPr>
            <w:r w:rsidRPr="003B066F">
              <w:rPr>
                <w:rFonts w:cs="Times New Roman"/>
              </w:rPr>
              <w:t>13</w:t>
            </w:r>
          </w:p>
        </w:tc>
        <w:tc>
          <w:tcPr>
            <w:tcW w:w="709" w:type="dxa"/>
            <w:vMerge/>
            <w:vAlign w:val="center"/>
            <w:hideMark/>
          </w:tcPr>
          <w:p w14:paraId="58CC65BB" w14:textId="77777777" w:rsidR="007F7417" w:rsidRPr="003B066F" w:rsidRDefault="007F7417" w:rsidP="007F7417">
            <w:pPr>
              <w:jc w:val="center"/>
              <w:rPr>
                <w:rFonts w:cs="Times New Roman"/>
              </w:rPr>
            </w:pPr>
          </w:p>
        </w:tc>
        <w:tc>
          <w:tcPr>
            <w:tcW w:w="2693" w:type="dxa"/>
            <w:hideMark/>
          </w:tcPr>
          <w:p w14:paraId="34679C8A" w14:textId="77777777" w:rsidR="007F7417" w:rsidRPr="003B066F" w:rsidRDefault="007F7417" w:rsidP="007F7417">
            <w:pPr>
              <w:jc w:val="both"/>
              <w:rPr>
                <w:rFonts w:cs="Times New Roman"/>
              </w:rPr>
            </w:pPr>
            <w:r w:rsidRPr="003B066F">
              <w:rPr>
                <w:rFonts w:cs="Times New Roman"/>
              </w:rPr>
              <w:t>活動斷層帶</w:t>
            </w:r>
          </w:p>
        </w:tc>
        <w:tc>
          <w:tcPr>
            <w:tcW w:w="3392" w:type="dxa"/>
            <w:hideMark/>
          </w:tcPr>
          <w:p w14:paraId="05ED194D" w14:textId="77777777" w:rsidR="007F7417" w:rsidRPr="003B066F" w:rsidRDefault="007F7417" w:rsidP="007F7417">
            <w:pPr>
              <w:jc w:val="both"/>
              <w:rPr>
                <w:rFonts w:cs="Times New Roman"/>
              </w:rPr>
            </w:pPr>
            <w:r w:rsidRPr="003B066F">
              <w:rPr>
                <w:rFonts w:cs="Times New Roman"/>
              </w:rPr>
              <w:t>經濟部中央地調所</w:t>
            </w:r>
          </w:p>
        </w:tc>
      </w:tr>
      <w:tr w:rsidR="007F7417" w:rsidRPr="003B066F" w14:paraId="410584C8" w14:textId="77777777" w:rsidTr="007F7417">
        <w:trPr>
          <w:trHeight w:val="319"/>
          <w:jc w:val="center"/>
        </w:trPr>
        <w:tc>
          <w:tcPr>
            <w:tcW w:w="959" w:type="dxa"/>
            <w:hideMark/>
          </w:tcPr>
          <w:p w14:paraId="664CEF4D" w14:textId="77777777" w:rsidR="007F7417" w:rsidRPr="003B066F" w:rsidRDefault="007F7417" w:rsidP="007F7417">
            <w:pPr>
              <w:jc w:val="center"/>
              <w:rPr>
                <w:rFonts w:cs="Times New Roman"/>
              </w:rPr>
            </w:pPr>
            <w:r w:rsidRPr="003B066F">
              <w:rPr>
                <w:rFonts w:cs="Times New Roman"/>
              </w:rPr>
              <w:t>14</w:t>
            </w:r>
          </w:p>
        </w:tc>
        <w:tc>
          <w:tcPr>
            <w:tcW w:w="709" w:type="dxa"/>
            <w:vMerge w:val="restart"/>
            <w:vAlign w:val="center"/>
            <w:hideMark/>
          </w:tcPr>
          <w:p w14:paraId="30853F5B" w14:textId="77777777" w:rsidR="007F7417" w:rsidRPr="003B066F" w:rsidRDefault="007F7417" w:rsidP="007F7417">
            <w:pPr>
              <w:jc w:val="center"/>
              <w:rPr>
                <w:rFonts w:cs="Times New Roman"/>
              </w:rPr>
            </w:pPr>
            <w:r w:rsidRPr="003B066F">
              <w:rPr>
                <w:rFonts w:cs="Times New Roman"/>
              </w:rPr>
              <w:t>資源利用敏感</w:t>
            </w:r>
          </w:p>
        </w:tc>
        <w:tc>
          <w:tcPr>
            <w:tcW w:w="2693" w:type="dxa"/>
            <w:hideMark/>
          </w:tcPr>
          <w:p w14:paraId="02DC4C7F" w14:textId="77777777" w:rsidR="007F7417" w:rsidRPr="003B066F" w:rsidRDefault="007F7417" w:rsidP="007F7417">
            <w:pPr>
              <w:jc w:val="both"/>
              <w:rPr>
                <w:rFonts w:cs="Times New Roman"/>
              </w:rPr>
            </w:pPr>
            <w:r w:rsidRPr="003B066F">
              <w:rPr>
                <w:rFonts w:cs="Times New Roman"/>
              </w:rPr>
              <w:t>保安林</w:t>
            </w:r>
          </w:p>
        </w:tc>
        <w:tc>
          <w:tcPr>
            <w:tcW w:w="3392" w:type="dxa"/>
            <w:hideMark/>
          </w:tcPr>
          <w:p w14:paraId="586F4DB9" w14:textId="77777777" w:rsidR="007F7417" w:rsidRPr="003B066F" w:rsidRDefault="007F7417" w:rsidP="007F7417">
            <w:pPr>
              <w:jc w:val="both"/>
              <w:rPr>
                <w:rFonts w:cs="Times New Roman"/>
              </w:rPr>
            </w:pPr>
            <w:r w:rsidRPr="003B066F">
              <w:rPr>
                <w:rFonts w:cs="Times New Roman"/>
              </w:rPr>
              <w:t>行政院農委會林務局</w:t>
            </w:r>
          </w:p>
        </w:tc>
      </w:tr>
      <w:tr w:rsidR="007F7417" w:rsidRPr="003B066F" w14:paraId="62A81849" w14:textId="77777777" w:rsidTr="007F7417">
        <w:trPr>
          <w:trHeight w:val="319"/>
          <w:jc w:val="center"/>
        </w:trPr>
        <w:tc>
          <w:tcPr>
            <w:tcW w:w="959" w:type="dxa"/>
            <w:hideMark/>
          </w:tcPr>
          <w:p w14:paraId="0BC3BD95" w14:textId="77777777" w:rsidR="007F7417" w:rsidRPr="003B066F" w:rsidRDefault="007F7417" w:rsidP="007F7417">
            <w:pPr>
              <w:jc w:val="center"/>
              <w:rPr>
                <w:rFonts w:cs="Times New Roman"/>
              </w:rPr>
            </w:pPr>
            <w:r w:rsidRPr="003B066F">
              <w:rPr>
                <w:rFonts w:cs="Times New Roman"/>
              </w:rPr>
              <w:t>15</w:t>
            </w:r>
          </w:p>
        </w:tc>
        <w:tc>
          <w:tcPr>
            <w:tcW w:w="709" w:type="dxa"/>
            <w:vMerge/>
            <w:hideMark/>
          </w:tcPr>
          <w:p w14:paraId="6F4CB732" w14:textId="77777777" w:rsidR="007F7417" w:rsidRPr="003B066F" w:rsidRDefault="007F7417" w:rsidP="007F7417">
            <w:pPr>
              <w:rPr>
                <w:rFonts w:cs="Times New Roman"/>
              </w:rPr>
            </w:pPr>
          </w:p>
        </w:tc>
        <w:tc>
          <w:tcPr>
            <w:tcW w:w="2693" w:type="dxa"/>
            <w:hideMark/>
          </w:tcPr>
          <w:p w14:paraId="6D1CF099" w14:textId="77777777" w:rsidR="007F7417" w:rsidRPr="003B066F" w:rsidRDefault="007F7417" w:rsidP="007F7417">
            <w:pPr>
              <w:jc w:val="both"/>
              <w:rPr>
                <w:rFonts w:cs="Times New Roman"/>
              </w:rPr>
            </w:pPr>
            <w:r w:rsidRPr="003B066F">
              <w:rPr>
                <w:rFonts w:cs="Times New Roman"/>
              </w:rPr>
              <w:t>人工魚礁區</w:t>
            </w:r>
          </w:p>
        </w:tc>
        <w:tc>
          <w:tcPr>
            <w:tcW w:w="3392" w:type="dxa"/>
            <w:hideMark/>
          </w:tcPr>
          <w:p w14:paraId="0A470C1B" w14:textId="77777777" w:rsidR="007F7417" w:rsidRPr="003B066F" w:rsidRDefault="007F7417" w:rsidP="007F7417">
            <w:pPr>
              <w:jc w:val="both"/>
              <w:rPr>
                <w:rFonts w:cs="Times New Roman"/>
              </w:rPr>
            </w:pPr>
            <w:r w:rsidRPr="003B066F">
              <w:rPr>
                <w:rFonts w:cs="Times New Roman"/>
              </w:rPr>
              <w:t>行政院農委會漁業署</w:t>
            </w:r>
          </w:p>
        </w:tc>
      </w:tr>
      <w:tr w:rsidR="007F7417" w:rsidRPr="003B066F" w14:paraId="6BAA5F67" w14:textId="77777777" w:rsidTr="007F7417">
        <w:trPr>
          <w:trHeight w:val="319"/>
          <w:jc w:val="center"/>
        </w:trPr>
        <w:tc>
          <w:tcPr>
            <w:tcW w:w="959" w:type="dxa"/>
            <w:hideMark/>
          </w:tcPr>
          <w:p w14:paraId="65B8965D" w14:textId="77777777" w:rsidR="007F7417" w:rsidRPr="003B066F" w:rsidRDefault="007F7417" w:rsidP="007F7417">
            <w:pPr>
              <w:jc w:val="center"/>
              <w:rPr>
                <w:rFonts w:cs="Times New Roman"/>
              </w:rPr>
            </w:pPr>
            <w:r w:rsidRPr="003B066F">
              <w:rPr>
                <w:rFonts w:cs="Times New Roman"/>
              </w:rPr>
              <w:t>16</w:t>
            </w:r>
          </w:p>
        </w:tc>
        <w:tc>
          <w:tcPr>
            <w:tcW w:w="709" w:type="dxa"/>
            <w:vMerge/>
            <w:hideMark/>
          </w:tcPr>
          <w:p w14:paraId="756D5290" w14:textId="77777777" w:rsidR="007F7417" w:rsidRPr="003B066F" w:rsidRDefault="007F7417" w:rsidP="007F7417">
            <w:pPr>
              <w:rPr>
                <w:rFonts w:cs="Times New Roman"/>
              </w:rPr>
            </w:pPr>
          </w:p>
        </w:tc>
        <w:tc>
          <w:tcPr>
            <w:tcW w:w="2693" w:type="dxa"/>
            <w:hideMark/>
          </w:tcPr>
          <w:p w14:paraId="7E0543E9" w14:textId="77777777" w:rsidR="007F7417" w:rsidRPr="003B066F" w:rsidRDefault="007F7417" w:rsidP="007F7417">
            <w:pPr>
              <w:jc w:val="both"/>
              <w:rPr>
                <w:rFonts w:cs="Times New Roman"/>
              </w:rPr>
            </w:pPr>
            <w:r w:rsidRPr="003B066F">
              <w:rPr>
                <w:rFonts w:cs="Times New Roman"/>
              </w:rPr>
              <w:t>保護礁區</w:t>
            </w:r>
          </w:p>
        </w:tc>
        <w:tc>
          <w:tcPr>
            <w:tcW w:w="3392" w:type="dxa"/>
            <w:hideMark/>
          </w:tcPr>
          <w:p w14:paraId="2B0B4D8A" w14:textId="77777777" w:rsidR="007F7417" w:rsidRPr="003B066F" w:rsidRDefault="007F7417" w:rsidP="007F7417">
            <w:pPr>
              <w:jc w:val="both"/>
              <w:rPr>
                <w:rFonts w:cs="Times New Roman"/>
              </w:rPr>
            </w:pPr>
            <w:r w:rsidRPr="003B066F">
              <w:rPr>
                <w:rFonts w:cs="Times New Roman"/>
              </w:rPr>
              <w:t>行政院農委會漁業署</w:t>
            </w:r>
          </w:p>
        </w:tc>
      </w:tr>
      <w:tr w:rsidR="007F7417" w:rsidRPr="003B066F" w14:paraId="7A403A23" w14:textId="77777777" w:rsidTr="007F7417">
        <w:trPr>
          <w:trHeight w:val="319"/>
          <w:jc w:val="center"/>
        </w:trPr>
        <w:tc>
          <w:tcPr>
            <w:tcW w:w="959" w:type="dxa"/>
            <w:hideMark/>
          </w:tcPr>
          <w:p w14:paraId="021ADC12" w14:textId="77777777" w:rsidR="007F7417" w:rsidRPr="003B066F" w:rsidRDefault="007F7417" w:rsidP="007F7417">
            <w:pPr>
              <w:jc w:val="center"/>
              <w:rPr>
                <w:rFonts w:cs="Times New Roman"/>
              </w:rPr>
            </w:pPr>
            <w:r w:rsidRPr="003B066F">
              <w:rPr>
                <w:rFonts w:cs="Times New Roman"/>
              </w:rPr>
              <w:t>17</w:t>
            </w:r>
          </w:p>
        </w:tc>
        <w:tc>
          <w:tcPr>
            <w:tcW w:w="709" w:type="dxa"/>
            <w:vMerge/>
            <w:hideMark/>
          </w:tcPr>
          <w:p w14:paraId="5B795682" w14:textId="77777777" w:rsidR="007F7417" w:rsidRPr="003B066F" w:rsidRDefault="007F7417" w:rsidP="007F7417">
            <w:pPr>
              <w:rPr>
                <w:rFonts w:cs="Times New Roman"/>
              </w:rPr>
            </w:pPr>
          </w:p>
        </w:tc>
        <w:tc>
          <w:tcPr>
            <w:tcW w:w="2693" w:type="dxa"/>
            <w:hideMark/>
          </w:tcPr>
          <w:p w14:paraId="58F8AD5E" w14:textId="77777777" w:rsidR="007F7417" w:rsidRPr="003B066F" w:rsidRDefault="007F7417" w:rsidP="007F7417">
            <w:pPr>
              <w:jc w:val="both"/>
              <w:rPr>
                <w:rFonts w:cs="Times New Roman"/>
              </w:rPr>
            </w:pPr>
            <w:r w:rsidRPr="003B066F">
              <w:rPr>
                <w:rFonts w:cs="Times New Roman"/>
              </w:rPr>
              <w:t>飲用水水源水質水量保護區</w:t>
            </w:r>
          </w:p>
        </w:tc>
        <w:tc>
          <w:tcPr>
            <w:tcW w:w="3392" w:type="dxa"/>
            <w:hideMark/>
          </w:tcPr>
          <w:p w14:paraId="571FCE75" w14:textId="77777777" w:rsidR="007F7417" w:rsidRPr="003B066F" w:rsidRDefault="007F7417" w:rsidP="007F7417">
            <w:pPr>
              <w:jc w:val="both"/>
              <w:rPr>
                <w:rFonts w:cs="Times New Roman"/>
              </w:rPr>
            </w:pPr>
            <w:r w:rsidRPr="003B066F">
              <w:rPr>
                <w:rFonts w:cs="Times New Roman"/>
              </w:rPr>
              <w:t>行政院環境保護署</w:t>
            </w:r>
          </w:p>
        </w:tc>
      </w:tr>
      <w:tr w:rsidR="007F7417" w:rsidRPr="003B066F" w14:paraId="282FA4A3" w14:textId="77777777" w:rsidTr="007F7417">
        <w:trPr>
          <w:trHeight w:val="319"/>
          <w:jc w:val="center"/>
        </w:trPr>
        <w:tc>
          <w:tcPr>
            <w:tcW w:w="959" w:type="dxa"/>
            <w:hideMark/>
          </w:tcPr>
          <w:p w14:paraId="0D03568A" w14:textId="77777777" w:rsidR="007F7417" w:rsidRPr="003B066F" w:rsidRDefault="007F7417" w:rsidP="007F7417">
            <w:pPr>
              <w:jc w:val="center"/>
              <w:rPr>
                <w:rFonts w:cs="Times New Roman"/>
              </w:rPr>
            </w:pPr>
            <w:r w:rsidRPr="003B066F">
              <w:rPr>
                <w:rFonts w:cs="Times New Roman"/>
              </w:rPr>
              <w:t>18</w:t>
            </w:r>
          </w:p>
        </w:tc>
        <w:tc>
          <w:tcPr>
            <w:tcW w:w="709" w:type="dxa"/>
            <w:vMerge/>
            <w:hideMark/>
          </w:tcPr>
          <w:p w14:paraId="541BAF7E" w14:textId="77777777" w:rsidR="007F7417" w:rsidRPr="003B066F" w:rsidRDefault="007F7417" w:rsidP="007F7417">
            <w:pPr>
              <w:rPr>
                <w:rFonts w:cs="Times New Roman"/>
              </w:rPr>
            </w:pPr>
          </w:p>
        </w:tc>
        <w:tc>
          <w:tcPr>
            <w:tcW w:w="2693" w:type="dxa"/>
            <w:hideMark/>
          </w:tcPr>
          <w:p w14:paraId="452859ED" w14:textId="77777777" w:rsidR="007F7417" w:rsidRPr="003B066F" w:rsidRDefault="007F7417" w:rsidP="007F7417">
            <w:pPr>
              <w:jc w:val="both"/>
              <w:rPr>
                <w:rFonts w:cs="Times New Roman"/>
              </w:rPr>
            </w:pPr>
            <w:r w:rsidRPr="003B066F">
              <w:rPr>
                <w:rFonts w:cs="Times New Roman"/>
              </w:rPr>
              <w:t>自來水水質水量保護區</w:t>
            </w:r>
          </w:p>
        </w:tc>
        <w:tc>
          <w:tcPr>
            <w:tcW w:w="3392" w:type="dxa"/>
            <w:hideMark/>
          </w:tcPr>
          <w:p w14:paraId="380EBB2E" w14:textId="77777777" w:rsidR="007F7417" w:rsidRPr="003B066F" w:rsidRDefault="007F7417" w:rsidP="007F7417">
            <w:pPr>
              <w:jc w:val="both"/>
              <w:rPr>
                <w:rFonts w:cs="Times New Roman"/>
              </w:rPr>
            </w:pPr>
            <w:r w:rsidRPr="003B066F">
              <w:rPr>
                <w:rFonts w:cs="Times New Roman"/>
              </w:rPr>
              <w:t>經濟部水利署</w:t>
            </w:r>
          </w:p>
        </w:tc>
      </w:tr>
      <w:tr w:rsidR="007F7417" w:rsidRPr="003B066F" w14:paraId="304012AD" w14:textId="77777777" w:rsidTr="007F7417">
        <w:trPr>
          <w:trHeight w:val="319"/>
          <w:jc w:val="center"/>
        </w:trPr>
        <w:tc>
          <w:tcPr>
            <w:tcW w:w="959" w:type="dxa"/>
            <w:hideMark/>
          </w:tcPr>
          <w:p w14:paraId="46CBBB49" w14:textId="77777777" w:rsidR="007F7417" w:rsidRPr="003B066F" w:rsidRDefault="007F7417" w:rsidP="007F7417">
            <w:pPr>
              <w:jc w:val="center"/>
              <w:rPr>
                <w:rFonts w:cs="Times New Roman"/>
              </w:rPr>
            </w:pPr>
            <w:r w:rsidRPr="003B066F">
              <w:rPr>
                <w:rFonts w:cs="Times New Roman"/>
              </w:rPr>
              <w:t>19</w:t>
            </w:r>
          </w:p>
        </w:tc>
        <w:tc>
          <w:tcPr>
            <w:tcW w:w="709" w:type="dxa"/>
            <w:vMerge/>
            <w:hideMark/>
          </w:tcPr>
          <w:p w14:paraId="10DCB098" w14:textId="77777777" w:rsidR="007F7417" w:rsidRPr="003B066F" w:rsidRDefault="007F7417" w:rsidP="007F7417">
            <w:pPr>
              <w:rPr>
                <w:rFonts w:cs="Times New Roman"/>
              </w:rPr>
            </w:pPr>
          </w:p>
        </w:tc>
        <w:tc>
          <w:tcPr>
            <w:tcW w:w="2693" w:type="dxa"/>
            <w:hideMark/>
          </w:tcPr>
          <w:p w14:paraId="7D6F7F39" w14:textId="77777777" w:rsidR="007F7417" w:rsidRPr="003B066F" w:rsidRDefault="007F7417" w:rsidP="007F7417">
            <w:pPr>
              <w:jc w:val="both"/>
              <w:rPr>
                <w:rFonts w:cs="Times New Roman"/>
              </w:rPr>
            </w:pPr>
            <w:r w:rsidRPr="003B066F">
              <w:rPr>
                <w:rFonts w:cs="Times New Roman"/>
              </w:rPr>
              <w:t>水庫蓄水範圍</w:t>
            </w:r>
          </w:p>
        </w:tc>
        <w:tc>
          <w:tcPr>
            <w:tcW w:w="3392" w:type="dxa"/>
            <w:hideMark/>
          </w:tcPr>
          <w:p w14:paraId="39709CE7" w14:textId="77777777" w:rsidR="007F7417" w:rsidRPr="003B066F" w:rsidRDefault="007F7417" w:rsidP="007F7417">
            <w:pPr>
              <w:jc w:val="both"/>
              <w:rPr>
                <w:rFonts w:cs="Times New Roman"/>
              </w:rPr>
            </w:pPr>
            <w:r w:rsidRPr="003B066F">
              <w:rPr>
                <w:rFonts w:cs="Times New Roman"/>
              </w:rPr>
              <w:t>經濟部水利署</w:t>
            </w:r>
          </w:p>
        </w:tc>
      </w:tr>
      <w:tr w:rsidR="007F7417" w:rsidRPr="003B066F" w14:paraId="37C7F0F0" w14:textId="77777777" w:rsidTr="007F7417">
        <w:trPr>
          <w:trHeight w:val="319"/>
          <w:jc w:val="center"/>
        </w:trPr>
        <w:tc>
          <w:tcPr>
            <w:tcW w:w="959" w:type="dxa"/>
            <w:hideMark/>
          </w:tcPr>
          <w:p w14:paraId="251938A3" w14:textId="77777777" w:rsidR="007F7417" w:rsidRPr="003B066F" w:rsidRDefault="007F7417" w:rsidP="007F7417">
            <w:pPr>
              <w:jc w:val="center"/>
              <w:rPr>
                <w:rFonts w:cs="Times New Roman"/>
              </w:rPr>
            </w:pPr>
            <w:r w:rsidRPr="003B066F">
              <w:rPr>
                <w:rFonts w:cs="Times New Roman"/>
              </w:rPr>
              <w:t>20</w:t>
            </w:r>
          </w:p>
        </w:tc>
        <w:tc>
          <w:tcPr>
            <w:tcW w:w="709" w:type="dxa"/>
            <w:vMerge/>
            <w:hideMark/>
          </w:tcPr>
          <w:p w14:paraId="539E8B1F" w14:textId="77777777" w:rsidR="007F7417" w:rsidRPr="003B066F" w:rsidRDefault="007F7417" w:rsidP="007F7417">
            <w:pPr>
              <w:rPr>
                <w:rFonts w:cs="Times New Roman"/>
              </w:rPr>
            </w:pPr>
          </w:p>
        </w:tc>
        <w:tc>
          <w:tcPr>
            <w:tcW w:w="2693" w:type="dxa"/>
            <w:hideMark/>
          </w:tcPr>
          <w:p w14:paraId="044C102A" w14:textId="77777777" w:rsidR="007F7417" w:rsidRPr="003B066F" w:rsidRDefault="007F7417" w:rsidP="007F7417">
            <w:pPr>
              <w:jc w:val="both"/>
              <w:rPr>
                <w:rFonts w:cs="Times New Roman"/>
              </w:rPr>
            </w:pPr>
            <w:r w:rsidRPr="003B066F">
              <w:rPr>
                <w:rFonts w:cs="Times New Roman"/>
              </w:rPr>
              <w:t>現存礦區分布圖</w:t>
            </w:r>
          </w:p>
        </w:tc>
        <w:tc>
          <w:tcPr>
            <w:tcW w:w="3392" w:type="dxa"/>
            <w:hideMark/>
          </w:tcPr>
          <w:p w14:paraId="7514BDF2" w14:textId="77777777" w:rsidR="007F7417" w:rsidRPr="003B066F" w:rsidRDefault="007F7417" w:rsidP="007F7417">
            <w:pPr>
              <w:jc w:val="both"/>
              <w:rPr>
                <w:rFonts w:cs="Times New Roman"/>
              </w:rPr>
            </w:pPr>
            <w:r w:rsidRPr="003B066F">
              <w:rPr>
                <w:rFonts w:cs="Times New Roman"/>
              </w:rPr>
              <w:t>經濟部礦務局</w:t>
            </w:r>
          </w:p>
        </w:tc>
      </w:tr>
      <w:tr w:rsidR="007F7417" w:rsidRPr="003B066F" w14:paraId="159984BF" w14:textId="77777777" w:rsidTr="007F7417">
        <w:trPr>
          <w:trHeight w:val="319"/>
          <w:jc w:val="center"/>
        </w:trPr>
        <w:tc>
          <w:tcPr>
            <w:tcW w:w="959" w:type="dxa"/>
          </w:tcPr>
          <w:p w14:paraId="0C730321" w14:textId="77777777" w:rsidR="007F7417" w:rsidRPr="003B066F" w:rsidRDefault="007F7417" w:rsidP="007F7417">
            <w:pPr>
              <w:jc w:val="center"/>
              <w:rPr>
                <w:rFonts w:cs="Times New Roman"/>
              </w:rPr>
            </w:pPr>
            <w:r w:rsidRPr="003B066F">
              <w:rPr>
                <w:rFonts w:cs="Times New Roman"/>
              </w:rPr>
              <w:t>21</w:t>
            </w:r>
          </w:p>
        </w:tc>
        <w:tc>
          <w:tcPr>
            <w:tcW w:w="709" w:type="dxa"/>
          </w:tcPr>
          <w:p w14:paraId="334BB798" w14:textId="77777777" w:rsidR="007F7417" w:rsidRPr="003B066F" w:rsidRDefault="007F7417" w:rsidP="007F7417">
            <w:pPr>
              <w:rPr>
                <w:rFonts w:cs="Times New Roman"/>
              </w:rPr>
            </w:pPr>
            <w:r w:rsidRPr="003B066F">
              <w:rPr>
                <w:rFonts w:cs="Times New Roman"/>
              </w:rPr>
              <w:t>其他</w:t>
            </w:r>
          </w:p>
        </w:tc>
        <w:tc>
          <w:tcPr>
            <w:tcW w:w="2693" w:type="dxa"/>
            <w:vAlign w:val="center"/>
          </w:tcPr>
          <w:p w14:paraId="7ACF1B4E" w14:textId="77777777" w:rsidR="007F7417" w:rsidRPr="003B066F" w:rsidRDefault="007F7417" w:rsidP="007F7417">
            <w:pPr>
              <w:jc w:val="both"/>
              <w:rPr>
                <w:rFonts w:cs="Times New Roman"/>
              </w:rPr>
            </w:pPr>
            <w:r w:rsidRPr="003B066F">
              <w:rPr>
                <w:rFonts w:cs="Times New Roman"/>
              </w:rPr>
              <w:t>高速鐵路兩側限建地區</w:t>
            </w:r>
          </w:p>
        </w:tc>
        <w:tc>
          <w:tcPr>
            <w:tcW w:w="3392" w:type="dxa"/>
            <w:vAlign w:val="center"/>
          </w:tcPr>
          <w:p w14:paraId="76577E69" w14:textId="77777777" w:rsidR="007F7417" w:rsidRPr="003B066F" w:rsidRDefault="007F7417" w:rsidP="007F7417">
            <w:pPr>
              <w:jc w:val="both"/>
              <w:rPr>
                <w:rFonts w:cs="Times New Roman"/>
              </w:rPr>
            </w:pPr>
            <w:r w:rsidRPr="003B066F">
              <w:rPr>
                <w:rFonts w:cs="Times New Roman"/>
              </w:rPr>
              <w:t>交通部高速鐵路工程局</w:t>
            </w:r>
          </w:p>
        </w:tc>
      </w:tr>
    </w:tbl>
    <w:p w14:paraId="3D865DF1" w14:textId="77777777" w:rsidR="007F7417" w:rsidRPr="00131942" w:rsidRDefault="007F7417" w:rsidP="007F7417"/>
    <w:p w14:paraId="66CEB61F" w14:textId="77777777" w:rsidR="007F7417" w:rsidRPr="003B066F" w:rsidRDefault="007F7417" w:rsidP="007F7417">
      <w:pPr>
        <w:pStyle w:val="3"/>
        <w:tabs>
          <w:tab w:val="clear" w:pos="0"/>
          <w:tab w:val="num" w:pos="284"/>
        </w:tabs>
        <w:spacing w:before="180" w:after="180"/>
        <w:ind w:left="851"/>
        <w:rPr>
          <w:rFonts w:cs="Times New Roman"/>
        </w:rPr>
      </w:pPr>
      <w:r w:rsidRPr="003B066F">
        <w:rPr>
          <w:rFonts w:cs="Times New Roman"/>
        </w:rPr>
        <w:t>環境敏感地區圖資蒐集作業說明</w:t>
      </w:r>
    </w:p>
    <w:p w14:paraId="232DBFB8" w14:textId="77777777" w:rsidR="007F7417" w:rsidRDefault="007F7417" w:rsidP="007F7417">
      <w:pPr>
        <w:pStyle w:val="4"/>
        <w:spacing w:before="180" w:after="180"/>
        <w:rPr>
          <w:rFonts w:cs="Times New Roman"/>
        </w:rPr>
      </w:pPr>
      <w:r w:rsidRPr="003B066F">
        <w:rPr>
          <w:rFonts w:cs="Times New Roman"/>
        </w:rPr>
        <w:t>整體作業方式</w:t>
      </w:r>
    </w:p>
    <w:p w14:paraId="2D20C45F" w14:textId="77777777" w:rsidR="007F7417" w:rsidRDefault="007F7417" w:rsidP="007F7417">
      <w:pPr>
        <w:pStyle w:val="ad"/>
        <w:ind w:left="480" w:firstLine="480"/>
      </w:pPr>
      <w:r w:rsidRPr="00EB73D4">
        <w:rPr>
          <w:rFonts w:hint="eastAsia"/>
        </w:rPr>
        <w:t>藉由擬定環境敏感地區圖資項目後，本計畫著手進行圖資服務蒐集作業，本團隊與</w:t>
      </w:r>
      <w:r w:rsidRPr="00EB73D4">
        <w:rPr>
          <w:rFonts w:hint="eastAsia"/>
        </w:rPr>
        <w:t xml:space="preserve">  </w:t>
      </w:r>
      <w:r w:rsidRPr="00EB73D4">
        <w:rPr>
          <w:rFonts w:hint="eastAsia"/>
        </w:rPr>
        <w:t>貴會共同逐一釐清各項適用敏感圖資是否已有數值檔，若無數值檔，則研商替選圖資，若有數值檔則進一步確認是否已供應圖資服務</w:t>
      </w:r>
      <w:r w:rsidRPr="00EB73D4">
        <w:rPr>
          <w:rFonts w:hint="eastAsia"/>
        </w:rPr>
        <w:t>(WMS</w:t>
      </w:r>
      <w:r w:rsidRPr="00EB73D4">
        <w:rPr>
          <w:rFonts w:hint="eastAsia"/>
        </w:rPr>
        <w:t>及</w:t>
      </w:r>
      <w:r w:rsidRPr="00EB73D4">
        <w:rPr>
          <w:rFonts w:hint="eastAsia"/>
        </w:rPr>
        <w:t>WFS)</w:t>
      </w:r>
      <w:r w:rsidRPr="00EB73D4">
        <w:rPr>
          <w:rFonts w:hint="eastAsia"/>
        </w:rPr>
        <w:t>，若已有圖資服務，則依循該單位申請介接服務程序進行辦理取得服務位址及授權方式，若尚無圖資服務，則進一步協商取得實體圖資，由本團隊進行圖資服務發佈設定</w:t>
      </w:r>
      <w:r>
        <w:rPr>
          <w:rFonts w:hint="eastAsia"/>
        </w:rPr>
        <w:t>，</w:t>
      </w:r>
      <w:r w:rsidRPr="00EB73D4">
        <w:rPr>
          <w:rFonts w:hint="eastAsia"/>
        </w:rPr>
        <w:t>將設定檔提供</w:t>
      </w:r>
      <w:r w:rsidRPr="00EB73D4">
        <w:rPr>
          <w:rFonts w:hint="eastAsia"/>
        </w:rPr>
        <w:t>TGOS</w:t>
      </w:r>
      <w:r w:rsidRPr="00EB73D4">
        <w:rPr>
          <w:rFonts w:hint="eastAsia"/>
        </w:rPr>
        <w:t>平台於正式機器上代為發佈其圖資服務，完成發佈後，本計畫環境敏感地區模組</w:t>
      </w:r>
      <w:r w:rsidRPr="00EB73D4">
        <w:rPr>
          <w:rFonts w:hint="eastAsia"/>
        </w:rPr>
        <w:t>API</w:t>
      </w:r>
      <w:r w:rsidRPr="00EB73D4">
        <w:rPr>
          <w:rFonts w:hint="eastAsia"/>
        </w:rPr>
        <w:t>即可介接引用，惟此部分作業程序由</w:t>
      </w:r>
      <w:r w:rsidRPr="00EB73D4">
        <w:rPr>
          <w:rFonts w:hint="eastAsia"/>
        </w:rPr>
        <w:t>TGOS</w:t>
      </w:r>
      <w:r w:rsidRPr="00EB73D4">
        <w:rPr>
          <w:rFonts w:hint="eastAsia"/>
        </w:rPr>
        <w:t>代為發佈之圖資服務仍須回歸原</w:t>
      </w:r>
      <w:r w:rsidRPr="00EB73D4">
        <w:rPr>
          <w:rFonts w:hint="eastAsia"/>
        </w:rPr>
        <w:lastRenderedPageBreak/>
        <w:t>圖資權責單位進行，本團隊協助原圖資權責單位進行圖資詮釋資料註冊、以及</w:t>
      </w:r>
      <w:r w:rsidRPr="00EB73D4">
        <w:rPr>
          <w:rFonts w:hint="eastAsia"/>
        </w:rPr>
        <w:t>TGOS</w:t>
      </w:r>
      <w:r>
        <w:rPr>
          <w:rFonts w:hint="eastAsia"/>
        </w:rPr>
        <w:t>代為發佈後之圖資服務註冊</w:t>
      </w:r>
      <w:r w:rsidRPr="00EB73D4">
        <w:rPr>
          <w:rFonts w:hint="eastAsia"/>
        </w:rPr>
        <w:t>。</w:t>
      </w:r>
    </w:p>
    <w:p w14:paraId="5D1A31C6" w14:textId="77777777" w:rsidR="007F7417" w:rsidRPr="003B066F" w:rsidRDefault="007F7417" w:rsidP="007F7417">
      <w:pPr>
        <w:pStyle w:val="4"/>
        <w:spacing w:before="180" w:after="180"/>
        <w:rPr>
          <w:rFonts w:cs="Times New Roman"/>
        </w:rPr>
      </w:pPr>
      <w:r>
        <w:rPr>
          <w:rFonts w:cs="Times New Roman" w:hint="eastAsia"/>
        </w:rPr>
        <w:t>環境敏感地區數值檔現況清查作業</w:t>
      </w:r>
    </w:p>
    <w:p w14:paraId="50F45AC9" w14:textId="77777777" w:rsidR="007F7417" w:rsidRPr="003B066F" w:rsidRDefault="007F7417" w:rsidP="007F7417">
      <w:pPr>
        <w:pStyle w:val="ad"/>
        <w:ind w:left="480" w:firstLine="480"/>
        <w:rPr>
          <w:rFonts w:cs="Times New Roman"/>
        </w:rPr>
      </w:pPr>
      <w:r>
        <w:rPr>
          <w:rFonts w:cs="Times New Roman" w:hint="eastAsia"/>
        </w:rPr>
        <w:t>透過</w:t>
      </w:r>
      <w:r w:rsidRPr="007005DE">
        <w:rPr>
          <w:rFonts w:cs="Times New Roman" w:hint="eastAsia"/>
        </w:rPr>
        <w:t>全國區域計畫規劃作業圖資項目</w:t>
      </w:r>
      <w:r>
        <w:rPr>
          <w:rFonts w:cs="Times New Roman" w:hint="eastAsia"/>
        </w:rPr>
        <w:t>及國土資訊系統成果來清查環境敏感地區圖資，</w:t>
      </w:r>
      <w:r w:rsidRPr="00BD0C81">
        <w:rPr>
          <w:rFonts w:cs="Times New Roman" w:hint="eastAsia"/>
        </w:rPr>
        <w:t>本團隊與</w:t>
      </w:r>
      <w:r w:rsidRPr="00BD0C81">
        <w:rPr>
          <w:rFonts w:cs="Times New Roman" w:hint="eastAsia"/>
        </w:rPr>
        <w:t xml:space="preserve">  </w:t>
      </w:r>
      <w:r w:rsidRPr="00BD0C81">
        <w:rPr>
          <w:rFonts w:cs="Times New Roman" w:hint="eastAsia"/>
        </w:rPr>
        <w:t>貴會共同逐一釐清各項適用敏感圖資是否</w:t>
      </w:r>
      <w:r>
        <w:rPr>
          <w:rFonts w:cs="Times New Roman" w:hint="eastAsia"/>
        </w:rPr>
        <w:t>為單一權責單位及</w:t>
      </w:r>
      <w:r w:rsidRPr="00BD0C81">
        <w:rPr>
          <w:rFonts w:cs="Times New Roman" w:hint="eastAsia"/>
        </w:rPr>
        <w:t>已有數值檔，</w:t>
      </w:r>
      <w:r w:rsidRPr="003B066F">
        <w:rPr>
          <w:rFonts w:cs="Times New Roman"/>
        </w:rPr>
        <w:t>若無數值檔，則研商替選圖資，</w:t>
      </w:r>
      <w:r>
        <w:rPr>
          <w:rFonts w:cs="Times New Roman" w:hint="eastAsia"/>
        </w:rPr>
        <w:t>逐項確認並選定本計畫環境敏感圖資。</w:t>
      </w:r>
    </w:p>
    <w:p w14:paraId="494BB366" w14:textId="7684527A" w:rsidR="007F7417" w:rsidRPr="003B066F" w:rsidRDefault="00BB02A2" w:rsidP="007F7417">
      <w:pPr>
        <w:jc w:val="center"/>
        <w:rPr>
          <w:rFonts w:cs="Times New Roman"/>
        </w:rPr>
      </w:pPr>
      <w:r>
        <w:object w:dxaOrig="6873" w:dyaOrig="7737" w14:anchorId="1F91E37E">
          <v:shape id="_x0000_i1027" type="#_x0000_t75" style="width:345.6pt;height:388.15pt" o:ole="">
            <v:imagedata r:id="rId16" o:title=""/>
          </v:shape>
          <o:OLEObject Type="Embed" ProgID="Visio.Drawing.11" ShapeID="_x0000_i1027" DrawAspect="Content" ObjectID="_1454951901" r:id="rId17"/>
        </w:object>
      </w:r>
    </w:p>
    <w:p w14:paraId="782E3CD9" w14:textId="77777777" w:rsidR="007F7417" w:rsidRPr="003B066F" w:rsidRDefault="007F7417" w:rsidP="007F7417">
      <w:pPr>
        <w:pStyle w:val="ab"/>
        <w:rPr>
          <w:rFonts w:cs="Times New Roman"/>
        </w:rPr>
      </w:pPr>
      <w:bookmarkStart w:id="48" w:name="_Ref372475821"/>
      <w:bookmarkStart w:id="49" w:name="_Toc380482514"/>
      <w:bookmarkStart w:id="50" w:name="_Toc380585470"/>
      <w:r w:rsidRPr="003B066F">
        <w:rPr>
          <w:rFonts w:cs="Times New Roman"/>
        </w:rPr>
        <w:t>圖</w:t>
      </w:r>
      <w:r w:rsidRPr="003B066F">
        <w:rPr>
          <w:rFonts w:cs="Times New Roman"/>
        </w:rPr>
        <w:t xml:space="preserve"> </w:t>
      </w:r>
      <w:r w:rsidRPr="003B066F">
        <w:rPr>
          <w:rFonts w:cs="Times New Roman"/>
        </w:rPr>
        <w:fldChar w:fldCharType="begin"/>
      </w:r>
      <w:r w:rsidRPr="003B066F">
        <w:rPr>
          <w:rFonts w:cs="Times New Roman"/>
        </w:rPr>
        <w:instrText xml:space="preserve"> SEQ </w:instrText>
      </w:r>
      <w:r w:rsidRPr="003B066F">
        <w:rPr>
          <w:rFonts w:cs="Times New Roman"/>
        </w:rPr>
        <w:instrText>圖</w:instrText>
      </w:r>
      <w:r w:rsidRPr="003B066F">
        <w:rPr>
          <w:rFonts w:cs="Times New Roman"/>
        </w:rPr>
        <w:instrText xml:space="preserve"> \* ARABIC </w:instrText>
      </w:r>
      <w:r w:rsidRPr="003B066F">
        <w:rPr>
          <w:rFonts w:cs="Times New Roman"/>
        </w:rPr>
        <w:fldChar w:fldCharType="separate"/>
      </w:r>
      <w:r w:rsidR="00533A01">
        <w:rPr>
          <w:rFonts w:cs="Times New Roman"/>
          <w:noProof/>
        </w:rPr>
        <w:t>3</w:t>
      </w:r>
      <w:r w:rsidRPr="003B066F">
        <w:rPr>
          <w:rFonts w:cs="Times New Roman"/>
        </w:rPr>
        <w:fldChar w:fldCharType="end"/>
      </w:r>
      <w:bookmarkEnd w:id="48"/>
      <w:r w:rsidRPr="003B066F">
        <w:rPr>
          <w:rFonts w:cs="Times New Roman"/>
        </w:rPr>
        <w:t>環境敏感區圖資取得作業程序圖</w:t>
      </w:r>
      <w:bookmarkEnd w:id="49"/>
      <w:bookmarkEnd w:id="50"/>
    </w:p>
    <w:p w14:paraId="20E14725" w14:textId="77777777" w:rsidR="007F7417" w:rsidRDefault="007F7417" w:rsidP="007F7417">
      <w:pPr>
        <w:pStyle w:val="4"/>
        <w:spacing w:before="180" w:after="180"/>
        <w:rPr>
          <w:rFonts w:cs="Times New Roman"/>
        </w:rPr>
      </w:pPr>
      <w:r>
        <w:rPr>
          <w:rFonts w:cs="Times New Roman" w:hint="eastAsia"/>
        </w:rPr>
        <w:t>取得網路服務作業</w:t>
      </w:r>
    </w:p>
    <w:p w14:paraId="7D732915" w14:textId="1BCCD278" w:rsidR="007F7417" w:rsidRDefault="007F7417" w:rsidP="007F7417">
      <w:pPr>
        <w:pStyle w:val="ad"/>
        <w:ind w:left="480" w:firstLine="480"/>
      </w:pPr>
      <w:del w:id="51" w:author="嵐焜 Peter" w:date="2014-02-26T19:38:00Z">
        <w:r w:rsidRPr="00192D5F" w:rsidDel="00192D5F">
          <w:rPr>
            <w:rFonts w:hint="eastAsia"/>
            <w:color w:val="FF0000"/>
            <w:rPrChange w:id="52" w:author="嵐焜 Peter" w:date="2014-02-26T19:41:00Z">
              <w:rPr>
                <w:rFonts w:hint="eastAsia"/>
              </w:rPr>
            </w:rPrChange>
          </w:rPr>
          <w:delText>如何</w:delText>
        </w:r>
      </w:del>
      <w:r w:rsidRPr="00192D5F">
        <w:rPr>
          <w:rFonts w:hint="eastAsia"/>
          <w:color w:val="FF0000"/>
          <w:rPrChange w:id="53" w:author="嵐焜 Peter" w:date="2014-02-26T19:41:00Z">
            <w:rPr>
              <w:rFonts w:hint="eastAsia"/>
            </w:rPr>
          </w:rPrChange>
        </w:rPr>
        <w:t>取得網路服務主要</w:t>
      </w:r>
      <w:del w:id="54" w:author="嵐焜 Peter" w:date="2014-02-26T19:38:00Z">
        <w:r w:rsidRPr="00192D5F" w:rsidDel="00192D5F">
          <w:rPr>
            <w:rFonts w:hint="eastAsia"/>
            <w:color w:val="FF0000"/>
            <w:rPrChange w:id="55" w:author="嵐焜 Peter" w:date="2014-02-26T19:41:00Z">
              <w:rPr>
                <w:rFonts w:hint="eastAsia"/>
              </w:rPr>
            </w:rPrChange>
          </w:rPr>
          <w:delText>分為</w:delText>
        </w:r>
      </w:del>
      <w:ins w:id="56" w:author="嵐焜 Peter" w:date="2014-02-26T19:38:00Z">
        <w:r w:rsidR="00192D5F" w:rsidRPr="00192D5F">
          <w:rPr>
            <w:rFonts w:hint="eastAsia"/>
            <w:color w:val="FF0000"/>
            <w:rPrChange w:id="57" w:author="嵐焜 Peter" w:date="2014-02-26T19:41:00Z">
              <w:rPr>
                <w:rFonts w:hint="eastAsia"/>
              </w:rPr>
            </w:rPrChange>
          </w:rPr>
          <w:t>有</w:t>
        </w:r>
      </w:ins>
      <w:r w:rsidRPr="00192D5F">
        <w:rPr>
          <w:rFonts w:hint="eastAsia"/>
          <w:color w:val="FF0000"/>
          <w:rPrChange w:id="58" w:author="嵐焜 Peter" w:date="2014-02-26T19:41:00Z">
            <w:rPr>
              <w:rFonts w:hint="eastAsia"/>
            </w:rPr>
          </w:rPrChange>
        </w:rPr>
        <w:t>三種</w:t>
      </w:r>
      <w:ins w:id="59" w:author="嵐焜 Peter" w:date="2014-02-26T19:39:00Z">
        <w:r w:rsidR="00192D5F" w:rsidRPr="00192D5F">
          <w:rPr>
            <w:rFonts w:hint="eastAsia"/>
            <w:color w:val="FF0000"/>
            <w:rPrChange w:id="60" w:author="嵐焜 Peter" w:date="2014-02-26T19:41:00Z">
              <w:rPr>
                <w:rFonts w:hint="eastAsia"/>
              </w:rPr>
            </w:rPrChange>
          </w:rPr>
          <w:t>方式</w:t>
        </w:r>
      </w:ins>
      <w:r w:rsidRPr="00192D5F">
        <w:rPr>
          <w:rFonts w:hint="eastAsia"/>
          <w:color w:val="FF0000"/>
          <w:rPrChange w:id="61" w:author="嵐焜 Peter" w:date="2014-02-26T19:41:00Z">
            <w:rPr>
              <w:rFonts w:hint="eastAsia"/>
            </w:rPr>
          </w:rPrChange>
        </w:rPr>
        <w:t>，為於</w:t>
      </w:r>
      <w:r w:rsidRPr="00192D5F">
        <w:rPr>
          <w:color w:val="FF0000"/>
          <w:rPrChange w:id="62" w:author="嵐焜 Peter" w:date="2014-02-26T19:41:00Z">
            <w:rPr/>
          </w:rPrChange>
        </w:rPr>
        <w:t>TGOS</w:t>
      </w:r>
      <w:r w:rsidRPr="00192D5F">
        <w:rPr>
          <w:rFonts w:hint="eastAsia"/>
          <w:color w:val="FF0000"/>
          <w:rPrChange w:id="63" w:author="嵐焜 Peter" w:date="2014-02-26T19:41:00Z">
            <w:rPr>
              <w:rFonts w:hint="eastAsia"/>
            </w:rPr>
          </w:rPrChange>
        </w:rPr>
        <w:t>申請</w:t>
      </w:r>
      <w:r w:rsidRPr="00192D5F">
        <w:rPr>
          <w:color w:val="FF0000"/>
          <w:rPrChange w:id="64" w:author="嵐焜 Peter" w:date="2014-02-26T19:41:00Z">
            <w:rPr/>
          </w:rPrChange>
        </w:rPr>
        <w:t>網路服務</w:t>
      </w:r>
      <w:r w:rsidRPr="00192D5F">
        <w:rPr>
          <w:rFonts w:hint="eastAsia"/>
          <w:color w:val="FF0000"/>
          <w:rPrChange w:id="65" w:author="嵐焜 Peter" w:date="2014-02-26T19:41:00Z">
            <w:rPr>
              <w:rFonts w:hint="eastAsia"/>
            </w:rPr>
          </w:rPrChange>
        </w:rPr>
        <w:t>、各權責單</w:t>
      </w:r>
      <w:r w:rsidRPr="00192D5F">
        <w:rPr>
          <w:rFonts w:hint="eastAsia"/>
          <w:color w:val="FF0000"/>
          <w:rPrChange w:id="66" w:author="嵐焜 Peter" w:date="2014-02-26T19:41:00Z">
            <w:rPr>
              <w:rFonts w:hint="eastAsia"/>
            </w:rPr>
          </w:rPrChange>
        </w:rPr>
        <w:lastRenderedPageBreak/>
        <w:t>位自行</w:t>
      </w:r>
      <w:r w:rsidRPr="00192D5F">
        <w:rPr>
          <w:rFonts w:cs="Times New Roman" w:hint="eastAsia"/>
          <w:color w:val="FF0000"/>
          <w:rPrChange w:id="67" w:author="嵐焜 Peter" w:date="2014-02-26T19:41:00Z">
            <w:rPr>
              <w:rFonts w:cs="Times New Roman" w:hint="eastAsia"/>
            </w:rPr>
          </w:rPrChange>
        </w:rPr>
        <w:t>發佈</w:t>
      </w:r>
      <w:r w:rsidRPr="00192D5F">
        <w:rPr>
          <w:rFonts w:hint="eastAsia"/>
          <w:color w:val="FF0000"/>
          <w:rPrChange w:id="68" w:author="嵐焜 Peter" w:date="2014-02-26T19:41:00Z">
            <w:rPr>
              <w:rFonts w:hint="eastAsia"/>
            </w:rPr>
          </w:rPrChange>
        </w:rPr>
        <w:t>及</w:t>
      </w:r>
      <w:r w:rsidRPr="00192D5F">
        <w:rPr>
          <w:rFonts w:hint="eastAsia"/>
          <w:color w:val="FF0000"/>
          <w:rPrChange w:id="69" w:author="嵐焜 Peter" w:date="2014-02-26T19:41:00Z">
            <w:rPr>
              <w:rFonts w:hint="eastAsia"/>
            </w:rPr>
          </w:rPrChange>
        </w:rPr>
        <w:t>TGOS</w:t>
      </w:r>
      <w:r w:rsidRPr="00192D5F">
        <w:rPr>
          <w:rFonts w:hint="eastAsia"/>
          <w:color w:val="FF0000"/>
          <w:rPrChange w:id="70" w:author="嵐焜 Peter" w:date="2014-02-26T19:41:00Z">
            <w:rPr>
              <w:rFonts w:hint="eastAsia"/>
            </w:rPr>
          </w:rPrChange>
        </w:rPr>
        <w:t>代為</w:t>
      </w:r>
      <w:r w:rsidRPr="00192D5F">
        <w:rPr>
          <w:rFonts w:cs="Times New Roman" w:hint="eastAsia"/>
          <w:color w:val="FF0000"/>
          <w:rPrChange w:id="71" w:author="嵐焜 Peter" w:date="2014-02-26T19:41:00Z">
            <w:rPr>
              <w:rFonts w:cs="Times New Roman" w:hint="eastAsia"/>
            </w:rPr>
          </w:rPrChange>
        </w:rPr>
        <w:t>發佈</w:t>
      </w:r>
      <w:r w:rsidRPr="00192D5F">
        <w:rPr>
          <w:rFonts w:hint="eastAsia"/>
          <w:color w:val="FF0000"/>
          <w:rPrChange w:id="72" w:author="嵐焜 Peter" w:date="2014-02-26T19:41:00Z">
            <w:rPr>
              <w:rFonts w:hint="eastAsia"/>
            </w:rPr>
          </w:rPrChange>
        </w:rPr>
        <w:t>服務</w:t>
      </w:r>
      <w:r>
        <w:rPr>
          <w:rFonts w:hint="eastAsia"/>
        </w:rPr>
        <w:t>，各項申請說明如下。</w:t>
      </w:r>
    </w:p>
    <w:p w14:paraId="45FC183E" w14:textId="77777777" w:rsidR="007F7417" w:rsidRDefault="007F7417" w:rsidP="007F7417">
      <w:pPr>
        <w:pStyle w:val="5"/>
        <w:spacing w:before="180" w:after="180"/>
      </w:pPr>
      <w:r w:rsidRPr="003B066F">
        <w:t>TGOS</w:t>
      </w:r>
      <w:r>
        <w:rPr>
          <w:rFonts w:hint="eastAsia"/>
        </w:rPr>
        <w:t>申請</w:t>
      </w:r>
      <w:r w:rsidRPr="003B066F">
        <w:t>網路服務</w:t>
      </w:r>
    </w:p>
    <w:p w14:paraId="733AE80C" w14:textId="77777777" w:rsidR="007F7417" w:rsidRDefault="007F7417" w:rsidP="007F7417">
      <w:pPr>
        <w:pStyle w:val="ad"/>
        <w:ind w:left="480" w:firstLine="480"/>
      </w:pPr>
      <w:r>
        <w:rPr>
          <w:rFonts w:hint="eastAsia"/>
        </w:rPr>
        <w:t>TGOS</w:t>
      </w:r>
      <w:r>
        <w:rPr>
          <w:rFonts w:hint="eastAsia"/>
        </w:rPr>
        <w:t>提供之網路服務提供方式共分為兩種，一種為開放式服務，服務</w:t>
      </w:r>
      <w:r w:rsidRPr="00337C52">
        <w:rPr>
          <w:rFonts w:hint="eastAsia"/>
        </w:rPr>
        <w:t>不需申請即可使用</w:t>
      </w:r>
      <w:r>
        <w:rPr>
          <w:rFonts w:hint="eastAsia"/>
        </w:rPr>
        <w:t>，另一種為授權式服務，須經由填寫服務申請單後經由提供單位授權同意方能取得服務，流程如</w:t>
      </w:r>
      <w:r>
        <w:fldChar w:fldCharType="begin"/>
      </w:r>
      <w:r>
        <w:instrText xml:space="preserve"> </w:instrText>
      </w:r>
      <w:r>
        <w:rPr>
          <w:rFonts w:hint="eastAsia"/>
        </w:rPr>
        <w:instrText>REF _Ref380428477 \h</w:instrText>
      </w:r>
      <w:r>
        <w:instrText xml:space="preserve"> </w:instrText>
      </w:r>
      <w:r>
        <w:fldChar w:fldCharType="separate"/>
      </w:r>
      <w:r w:rsidR="00533A01">
        <w:rPr>
          <w:rFonts w:hint="eastAsia"/>
        </w:rPr>
        <w:t>圖</w:t>
      </w:r>
      <w:r w:rsidR="00533A01">
        <w:rPr>
          <w:rFonts w:hint="eastAsia"/>
        </w:rPr>
        <w:t xml:space="preserve"> </w:t>
      </w:r>
      <w:r w:rsidR="00533A01">
        <w:rPr>
          <w:noProof/>
        </w:rPr>
        <w:t>4</w:t>
      </w:r>
      <w:r>
        <w:fldChar w:fldCharType="end"/>
      </w:r>
      <w:r>
        <w:rPr>
          <w:rFonts w:hint="eastAsia"/>
        </w:rPr>
        <w:t>所示；</w:t>
      </w:r>
      <w:r>
        <w:rPr>
          <w:rFonts w:hint="eastAsia"/>
        </w:rPr>
        <w:t>TGOS</w:t>
      </w:r>
      <w:r>
        <w:rPr>
          <w:rFonts w:hint="eastAsia"/>
        </w:rPr>
        <w:t>查詢申請服務畫面如</w:t>
      </w:r>
      <w:r>
        <w:fldChar w:fldCharType="begin"/>
      </w:r>
      <w:r>
        <w:instrText xml:space="preserve"> </w:instrText>
      </w:r>
      <w:r>
        <w:rPr>
          <w:rFonts w:hint="eastAsia"/>
        </w:rPr>
        <w:instrText>REF _Ref380482317 \h</w:instrText>
      </w:r>
      <w:r>
        <w:instrText xml:space="preserve"> </w:instrText>
      </w:r>
      <w:r>
        <w:fldChar w:fldCharType="separate"/>
      </w:r>
      <w:r w:rsidR="00533A01">
        <w:rPr>
          <w:rFonts w:hint="eastAsia"/>
        </w:rPr>
        <w:t>圖</w:t>
      </w:r>
      <w:r w:rsidR="00533A01">
        <w:rPr>
          <w:rFonts w:hint="eastAsia"/>
        </w:rPr>
        <w:t xml:space="preserve"> </w:t>
      </w:r>
      <w:r w:rsidR="00533A01">
        <w:rPr>
          <w:noProof/>
        </w:rPr>
        <w:t>5</w:t>
      </w:r>
      <w:r>
        <w:fldChar w:fldCharType="end"/>
      </w:r>
      <w:r>
        <w:rPr>
          <w:rFonts w:hint="eastAsia"/>
        </w:rPr>
        <w:t>至</w:t>
      </w:r>
      <w:r>
        <w:fldChar w:fldCharType="begin"/>
      </w:r>
      <w:r>
        <w:instrText xml:space="preserve"> REF _Ref380482320 \h </w:instrText>
      </w:r>
      <w:r>
        <w:fldChar w:fldCharType="separate"/>
      </w:r>
      <w:r w:rsidR="00533A01">
        <w:rPr>
          <w:rFonts w:hint="eastAsia"/>
        </w:rPr>
        <w:t>圖</w:t>
      </w:r>
      <w:r w:rsidR="00533A01">
        <w:rPr>
          <w:rFonts w:hint="eastAsia"/>
        </w:rPr>
        <w:t xml:space="preserve"> </w:t>
      </w:r>
      <w:r w:rsidR="00533A01">
        <w:rPr>
          <w:noProof/>
        </w:rPr>
        <w:t>11</w:t>
      </w:r>
      <w:r>
        <w:fldChar w:fldCharType="end"/>
      </w:r>
      <w:r>
        <w:rPr>
          <w:rFonts w:hint="eastAsia"/>
        </w:rPr>
        <w:t>所示。</w:t>
      </w:r>
    </w:p>
    <w:p w14:paraId="35E51948" w14:textId="77777777" w:rsidR="007F7417" w:rsidRDefault="007F7417" w:rsidP="007F7417">
      <w:pPr>
        <w:jc w:val="center"/>
      </w:pPr>
      <w:r w:rsidRPr="00330D75">
        <w:t xml:space="preserve"> </w:t>
      </w:r>
      <w:r w:rsidR="00BB02A2">
        <w:object w:dxaOrig="5753" w:dyaOrig="8871" w14:anchorId="3AD11B29">
          <v:shape id="_x0000_i1028" type="#_x0000_t75" style="width:275.5pt;height:423.85pt" o:ole="">
            <v:imagedata r:id="rId18" o:title=""/>
          </v:shape>
          <o:OLEObject Type="Embed" ProgID="Visio.Drawing.11" ShapeID="_x0000_i1028" DrawAspect="Content" ObjectID="_1454951902" r:id="rId19"/>
        </w:object>
      </w:r>
    </w:p>
    <w:p w14:paraId="3107C1FD" w14:textId="77777777" w:rsidR="007F7417" w:rsidRDefault="007F7417" w:rsidP="007F7417">
      <w:pPr>
        <w:pStyle w:val="ab"/>
        <w:rPr>
          <w:rFonts w:cs="Times New Roman"/>
        </w:rPr>
      </w:pPr>
      <w:bookmarkStart w:id="73" w:name="_Ref380428477"/>
      <w:bookmarkStart w:id="74" w:name="_Toc380482515"/>
      <w:bookmarkStart w:id="75" w:name="_Toc3805854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33A01">
        <w:rPr>
          <w:noProof/>
        </w:rPr>
        <w:t>4</w:t>
      </w:r>
      <w:r>
        <w:fldChar w:fldCharType="end"/>
      </w:r>
      <w:bookmarkEnd w:id="73"/>
      <w:r w:rsidRPr="003B066F">
        <w:rPr>
          <w:rFonts w:cs="Times New Roman"/>
        </w:rPr>
        <w:t>TGOS</w:t>
      </w:r>
      <w:r>
        <w:rPr>
          <w:rFonts w:cs="Times New Roman" w:hint="eastAsia"/>
        </w:rPr>
        <w:t>申請</w:t>
      </w:r>
      <w:r w:rsidRPr="003B066F">
        <w:rPr>
          <w:rFonts w:cs="Times New Roman"/>
        </w:rPr>
        <w:t>網路服務</w:t>
      </w:r>
      <w:r>
        <w:rPr>
          <w:rFonts w:cs="Times New Roman" w:hint="eastAsia"/>
        </w:rPr>
        <w:t>流程圖</w:t>
      </w:r>
      <w:bookmarkEnd w:id="74"/>
      <w:bookmarkEnd w:id="75"/>
    </w:p>
    <w:p w14:paraId="11A9D0CB" w14:textId="77777777" w:rsidR="007F7417" w:rsidRDefault="007F7417" w:rsidP="007F7417">
      <w:pPr>
        <w:jc w:val="center"/>
      </w:pPr>
      <w:r w:rsidRPr="00170F2F">
        <w:rPr>
          <w:noProof/>
        </w:rPr>
        <w:lastRenderedPageBreak/>
        <w:drawing>
          <wp:inline distT="0" distB="0" distL="0" distR="0" wp14:anchorId="01ADBDDD" wp14:editId="015968A2">
            <wp:extent cx="5274129" cy="2714625"/>
            <wp:effectExtent l="76200" t="76200" r="136525" b="123825"/>
            <wp:docPr id="3" name="圖片 3" descr="C:\Users\emma\AppData\Local\Temp\SNAGHTML1a0dba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mma\AppData\Local\Temp\SNAGHTML1a0dbacf.PNG"/>
                    <pic:cNvPicPr>
                      <a:picLocks noChangeAspect="1" noChangeArrowheads="1"/>
                    </pic:cNvPicPr>
                  </pic:nvPicPr>
                  <pic:blipFill rotWithShape="1">
                    <a:blip r:embed="rId20">
                      <a:extLst>
                        <a:ext uri="{28A0092B-C50C-407E-A947-70E740481C1C}">
                          <a14:useLocalDpi xmlns:a14="http://schemas.microsoft.com/office/drawing/2010/main" val="0"/>
                        </a:ext>
                      </a:extLst>
                    </a:blip>
                    <a:srcRect r="1805" b="9025"/>
                    <a:stretch/>
                  </pic:blipFill>
                  <pic:spPr bwMode="auto">
                    <a:xfrm>
                      <a:off x="0" y="0"/>
                      <a:ext cx="5271590" cy="27133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ABBB2F8" w14:textId="77777777" w:rsidR="007F7417" w:rsidRDefault="007F7417" w:rsidP="007F7417">
      <w:pPr>
        <w:pStyle w:val="ab"/>
      </w:pPr>
      <w:bookmarkStart w:id="76" w:name="_Ref380482317"/>
      <w:bookmarkStart w:id="77" w:name="_Toc380482516"/>
      <w:bookmarkStart w:id="78" w:name="_Toc3805854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33A01">
        <w:rPr>
          <w:noProof/>
        </w:rPr>
        <w:t>5</w:t>
      </w:r>
      <w:r>
        <w:fldChar w:fldCharType="end"/>
      </w:r>
      <w:bookmarkEnd w:id="76"/>
      <w:r>
        <w:rPr>
          <w:rFonts w:hint="eastAsia"/>
        </w:rPr>
        <w:t>網路服務查詢畫面</w:t>
      </w:r>
      <w:r>
        <w:rPr>
          <w:rFonts w:hint="eastAsia"/>
        </w:rPr>
        <w:t>-</w:t>
      </w:r>
      <w:r>
        <w:rPr>
          <w:rFonts w:hint="eastAsia"/>
        </w:rPr>
        <w:t>開放式</w:t>
      </w:r>
      <w:bookmarkEnd w:id="77"/>
      <w:bookmarkEnd w:id="78"/>
    </w:p>
    <w:p w14:paraId="4DCDA8E9" w14:textId="77777777" w:rsidR="007F7417" w:rsidRDefault="007F7417" w:rsidP="007F7417">
      <w:pPr>
        <w:jc w:val="center"/>
      </w:pPr>
      <w:r w:rsidRPr="00170F2F">
        <w:rPr>
          <w:noProof/>
        </w:rPr>
        <w:drawing>
          <wp:inline distT="0" distB="0" distL="0" distR="0" wp14:anchorId="5E0FBBCF" wp14:editId="1CA4E470">
            <wp:extent cx="4562475" cy="4676318"/>
            <wp:effectExtent l="76200" t="76200" r="123825" b="12446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256" t="10074" r="2532" b="10762"/>
                    <a:stretch/>
                  </pic:blipFill>
                  <pic:spPr bwMode="auto">
                    <a:xfrm>
                      <a:off x="0" y="0"/>
                      <a:ext cx="4572126" cy="4686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5D5E429" w14:textId="77777777" w:rsidR="007F7417" w:rsidRDefault="007F7417" w:rsidP="007F7417">
      <w:pPr>
        <w:pStyle w:val="ab"/>
      </w:pPr>
      <w:bookmarkStart w:id="79" w:name="_Toc380482517"/>
      <w:bookmarkStart w:id="80" w:name="_Toc3805854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33A01">
        <w:rPr>
          <w:noProof/>
        </w:rPr>
        <w:t>6</w:t>
      </w:r>
      <w:r>
        <w:fldChar w:fldCharType="end"/>
      </w:r>
      <w:r>
        <w:rPr>
          <w:rFonts w:hint="eastAsia"/>
        </w:rPr>
        <w:t>開放式服務連結畫面</w:t>
      </w:r>
      <w:bookmarkEnd w:id="79"/>
      <w:bookmarkEnd w:id="80"/>
    </w:p>
    <w:p w14:paraId="599ED9DA" w14:textId="77777777" w:rsidR="007F7417" w:rsidRPr="009D1F85" w:rsidRDefault="007F7417" w:rsidP="007F7417">
      <w:bookmarkStart w:id="81" w:name="_Toc380482518"/>
      <w:r w:rsidRPr="00170F2F">
        <w:rPr>
          <w:noProof/>
        </w:rPr>
        <w:lastRenderedPageBreak/>
        <w:drawing>
          <wp:inline distT="0" distB="0" distL="0" distR="0" wp14:anchorId="7CDC672A" wp14:editId="2E6EA53A">
            <wp:extent cx="5274310" cy="2660650"/>
            <wp:effectExtent l="76200" t="76200" r="135890" b="13970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660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185BAF" w14:textId="77777777" w:rsidR="007F7417" w:rsidRDefault="007F7417" w:rsidP="007F7417">
      <w:pPr>
        <w:pStyle w:val="ab"/>
      </w:pPr>
      <w:bookmarkStart w:id="82" w:name="_Toc3805854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33A01">
        <w:rPr>
          <w:noProof/>
        </w:rPr>
        <w:t>7</w:t>
      </w:r>
      <w:r>
        <w:fldChar w:fldCharType="end"/>
      </w:r>
      <w:r>
        <w:rPr>
          <w:rFonts w:hint="eastAsia"/>
        </w:rPr>
        <w:t>網路服務查詢畫面</w:t>
      </w:r>
      <w:r>
        <w:rPr>
          <w:rFonts w:hint="eastAsia"/>
        </w:rPr>
        <w:t>-</w:t>
      </w:r>
      <w:r>
        <w:rPr>
          <w:rFonts w:hint="eastAsia"/>
        </w:rPr>
        <w:t>授權式</w:t>
      </w:r>
      <w:bookmarkEnd w:id="81"/>
      <w:bookmarkEnd w:id="82"/>
    </w:p>
    <w:p w14:paraId="47821A19" w14:textId="77777777" w:rsidR="007F7417" w:rsidRDefault="007F7417" w:rsidP="007F7417">
      <w:r w:rsidRPr="00170F2F">
        <w:rPr>
          <w:noProof/>
        </w:rPr>
        <w:drawing>
          <wp:inline distT="0" distB="0" distL="0" distR="0" wp14:anchorId="65C57C5B" wp14:editId="6440AA8A">
            <wp:extent cx="5274310" cy="3796404"/>
            <wp:effectExtent l="76200" t="76200" r="135890" b="128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7964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2FFC88" w14:textId="77777777" w:rsidR="007F7417" w:rsidRDefault="007F7417" w:rsidP="007F7417">
      <w:pPr>
        <w:pStyle w:val="ab"/>
      </w:pPr>
      <w:bookmarkStart w:id="83" w:name="_Toc380482519"/>
      <w:bookmarkStart w:id="84" w:name="_Toc3805854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33A01">
        <w:rPr>
          <w:noProof/>
        </w:rPr>
        <w:t>8</w:t>
      </w:r>
      <w:r>
        <w:fldChar w:fldCharType="end"/>
      </w:r>
      <w:r>
        <w:rPr>
          <w:rFonts w:hint="eastAsia"/>
        </w:rPr>
        <w:t>授權式服務加入申請畫面</w:t>
      </w:r>
      <w:bookmarkEnd w:id="83"/>
      <w:bookmarkEnd w:id="84"/>
    </w:p>
    <w:p w14:paraId="7CF7EA3C" w14:textId="77777777" w:rsidR="007F7417" w:rsidRDefault="007F7417" w:rsidP="007F7417">
      <w:r w:rsidRPr="00170F2F">
        <w:rPr>
          <w:noProof/>
        </w:rPr>
        <w:lastRenderedPageBreak/>
        <w:drawing>
          <wp:inline distT="0" distB="0" distL="0" distR="0" wp14:anchorId="1FDB5729" wp14:editId="3CAB905E">
            <wp:extent cx="5274310" cy="1769702"/>
            <wp:effectExtent l="76200" t="76200" r="135890" b="13589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17697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E1F12A" w14:textId="77777777" w:rsidR="007F7417" w:rsidRPr="00475455" w:rsidRDefault="007F7417" w:rsidP="007F7417">
      <w:pPr>
        <w:pStyle w:val="ab"/>
      </w:pPr>
      <w:bookmarkStart w:id="85" w:name="_Toc380482520"/>
      <w:bookmarkStart w:id="86" w:name="_Toc3805854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33A01">
        <w:rPr>
          <w:noProof/>
        </w:rPr>
        <w:t>9</w:t>
      </w:r>
      <w:r>
        <w:fldChar w:fldCharType="end"/>
      </w:r>
      <w:r>
        <w:rPr>
          <w:rFonts w:hint="eastAsia"/>
        </w:rPr>
        <w:t>授權式服務進行申請畫面</w:t>
      </w:r>
      <w:bookmarkEnd w:id="85"/>
      <w:bookmarkEnd w:id="86"/>
    </w:p>
    <w:p w14:paraId="6FEDAB5A" w14:textId="77777777" w:rsidR="007F7417" w:rsidRDefault="007F7417" w:rsidP="007F7417">
      <w:pPr>
        <w:jc w:val="center"/>
      </w:pPr>
      <w:r w:rsidRPr="00170F2F">
        <w:rPr>
          <w:noProof/>
        </w:rPr>
        <w:drawing>
          <wp:inline distT="0" distB="0" distL="0" distR="0" wp14:anchorId="1CCE4323" wp14:editId="2FF25927">
            <wp:extent cx="4791075" cy="4307531"/>
            <wp:effectExtent l="76200" t="76200" r="123825" b="13144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789605" cy="4306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D38666" w14:textId="77777777" w:rsidR="007F7417" w:rsidRDefault="007F7417" w:rsidP="007F7417">
      <w:pPr>
        <w:pStyle w:val="ab"/>
      </w:pPr>
      <w:bookmarkStart w:id="87" w:name="_Toc380482521"/>
      <w:bookmarkStart w:id="88" w:name="_Toc38058547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33A01">
        <w:rPr>
          <w:noProof/>
        </w:rPr>
        <w:t>10</w:t>
      </w:r>
      <w:r>
        <w:fldChar w:fldCharType="end"/>
      </w:r>
      <w:r>
        <w:rPr>
          <w:rFonts w:hint="eastAsia"/>
        </w:rPr>
        <w:t>填寫授權式服務申請單畫面</w:t>
      </w:r>
      <w:bookmarkEnd w:id="87"/>
      <w:bookmarkEnd w:id="88"/>
    </w:p>
    <w:p w14:paraId="4CD79D58" w14:textId="77777777" w:rsidR="007F7417" w:rsidRDefault="007F7417" w:rsidP="007F7417">
      <w:pPr>
        <w:pStyle w:val="ab"/>
      </w:pPr>
      <w:r>
        <w:rPr>
          <w:noProof/>
        </w:rPr>
        <w:lastRenderedPageBreak/>
        <w:drawing>
          <wp:inline distT="0" distB="0" distL="0" distR="0" wp14:anchorId="7F52F2EC" wp14:editId="2C3E4C0F">
            <wp:extent cx="3657600" cy="3966315"/>
            <wp:effectExtent l="76200" t="76200" r="133350" b="12954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57143" cy="3965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BC0BD8" w14:textId="77777777" w:rsidR="007F7417" w:rsidRPr="00475455" w:rsidRDefault="007F7417" w:rsidP="007F7417">
      <w:pPr>
        <w:pStyle w:val="ab"/>
      </w:pPr>
      <w:bookmarkStart w:id="89" w:name="_Ref380482320"/>
      <w:bookmarkStart w:id="90" w:name="_Toc380482522"/>
      <w:bookmarkStart w:id="91" w:name="_Toc3805854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33A01">
        <w:rPr>
          <w:noProof/>
        </w:rPr>
        <w:t>11</w:t>
      </w:r>
      <w:r>
        <w:fldChar w:fldCharType="end"/>
      </w:r>
      <w:bookmarkEnd w:id="89"/>
      <w:r w:rsidRPr="008A551B">
        <w:rPr>
          <w:rFonts w:hint="eastAsia"/>
        </w:rPr>
        <w:t>服務申請審核回覆通知</w:t>
      </w:r>
      <w:r>
        <w:rPr>
          <w:rFonts w:hint="eastAsia"/>
        </w:rPr>
        <w:t>畫面</w:t>
      </w:r>
      <w:bookmarkEnd w:id="90"/>
      <w:bookmarkEnd w:id="91"/>
    </w:p>
    <w:p w14:paraId="771F0CE5" w14:textId="77777777" w:rsidR="007F7417" w:rsidRDefault="007F7417" w:rsidP="007F7417">
      <w:pPr>
        <w:pStyle w:val="5"/>
        <w:spacing w:before="180" w:after="180"/>
      </w:pPr>
      <w:r>
        <w:rPr>
          <w:rFonts w:hint="eastAsia"/>
        </w:rPr>
        <w:t>各權責單位自行</w:t>
      </w:r>
      <w:r>
        <w:rPr>
          <w:rFonts w:cs="Times New Roman" w:hint="eastAsia"/>
        </w:rPr>
        <w:t>發佈</w:t>
      </w:r>
    </w:p>
    <w:p w14:paraId="7D3EAC91" w14:textId="77777777" w:rsidR="007F7417" w:rsidRDefault="007F7417" w:rsidP="007F7417">
      <w:pPr>
        <w:pStyle w:val="ad"/>
        <w:ind w:left="480" w:firstLine="480"/>
      </w:pPr>
      <w:r>
        <w:rPr>
          <w:rFonts w:hint="eastAsia"/>
        </w:rPr>
        <w:t>首先行文自各權責單位索取服務，各權責單位提供服務後，協助測試，流程如</w:t>
      </w:r>
      <w:r>
        <w:fldChar w:fldCharType="begin"/>
      </w:r>
      <w:r>
        <w:instrText xml:space="preserve"> </w:instrText>
      </w:r>
      <w:r>
        <w:rPr>
          <w:rFonts w:hint="eastAsia"/>
        </w:rPr>
        <w:instrText>REF _Ref380428594 \h</w:instrText>
      </w:r>
      <w:r>
        <w:instrText xml:space="preserve"> </w:instrText>
      </w:r>
      <w:r>
        <w:fldChar w:fldCharType="separate"/>
      </w:r>
      <w:r w:rsidR="00533A01">
        <w:rPr>
          <w:rFonts w:hint="eastAsia"/>
        </w:rPr>
        <w:t>圖</w:t>
      </w:r>
      <w:r w:rsidR="00533A01">
        <w:rPr>
          <w:rFonts w:hint="eastAsia"/>
        </w:rPr>
        <w:t xml:space="preserve"> </w:t>
      </w:r>
      <w:r w:rsidR="00533A01">
        <w:rPr>
          <w:noProof/>
        </w:rPr>
        <w:t>12</w:t>
      </w:r>
      <w:r>
        <w:fldChar w:fldCharType="end"/>
      </w:r>
      <w:r>
        <w:rPr>
          <w:rFonts w:hint="eastAsia"/>
        </w:rPr>
        <w:t>所示。</w:t>
      </w:r>
    </w:p>
    <w:p w14:paraId="686F2EC9" w14:textId="0FEADD22" w:rsidR="007F7417" w:rsidRDefault="007F7417" w:rsidP="007F7417">
      <w:pPr>
        <w:pStyle w:val="ad"/>
        <w:ind w:left="480" w:firstLine="480"/>
        <w:jc w:val="center"/>
      </w:pPr>
      <w:r w:rsidRPr="00475455">
        <w:lastRenderedPageBreak/>
        <w:t xml:space="preserve"> </w:t>
      </w:r>
      <w:r w:rsidR="00E14BCB">
        <w:object w:dxaOrig="3668" w:dyaOrig="5186" w14:anchorId="030BCB31">
          <v:shape id="_x0000_i1029" type="#_x0000_t75" style="width:206pt;height:291.75pt" o:ole="">
            <v:imagedata r:id="rId27" o:title=""/>
          </v:shape>
          <o:OLEObject Type="Embed" ProgID="Visio.Drawing.11" ShapeID="_x0000_i1029" DrawAspect="Content" ObjectID="_1454951903" r:id="rId28"/>
        </w:object>
      </w:r>
    </w:p>
    <w:p w14:paraId="0C62B575" w14:textId="77777777" w:rsidR="007F7417" w:rsidRDefault="007F7417" w:rsidP="007F7417">
      <w:pPr>
        <w:pStyle w:val="ab"/>
      </w:pPr>
      <w:bookmarkStart w:id="92" w:name="_Ref380428594"/>
      <w:bookmarkStart w:id="93" w:name="_Toc380482523"/>
      <w:bookmarkStart w:id="94" w:name="_Toc38058547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33A01">
        <w:rPr>
          <w:noProof/>
        </w:rPr>
        <w:t>12</w:t>
      </w:r>
      <w:r>
        <w:fldChar w:fldCharType="end"/>
      </w:r>
      <w:bookmarkEnd w:id="92"/>
      <w:r>
        <w:rPr>
          <w:rFonts w:hint="eastAsia"/>
        </w:rPr>
        <w:t>各權責單位自行</w:t>
      </w:r>
      <w:r>
        <w:rPr>
          <w:rFonts w:cs="Times New Roman" w:hint="eastAsia"/>
        </w:rPr>
        <w:t>發佈</w:t>
      </w:r>
      <w:r>
        <w:rPr>
          <w:rFonts w:hint="eastAsia"/>
        </w:rPr>
        <w:t>流程圖</w:t>
      </w:r>
      <w:bookmarkEnd w:id="93"/>
      <w:bookmarkEnd w:id="94"/>
    </w:p>
    <w:p w14:paraId="41D7F437" w14:textId="77777777" w:rsidR="007F7417" w:rsidRDefault="007F7417" w:rsidP="007F7417">
      <w:pPr>
        <w:pStyle w:val="5"/>
        <w:spacing w:before="180" w:after="180"/>
      </w:pPr>
      <w:r>
        <w:rPr>
          <w:rFonts w:hint="eastAsia"/>
        </w:rPr>
        <w:t>TGOS</w:t>
      </w:r>
      <w:r>
        <w:rPr>
          <w:rFonts w:hint="eastAsia"/>
        </w:rPr>
        <w:t>代為</w:t>
      </w:r>
      <w:r>
        <w:rPr>
          <w:rFonts w:cs="Times New Roman" w:hint="eastAsia"/>
        </w:rPr>
        <w:t>發佈</w:t>
      </w:r>
      <w:r>
        <w:rPr>
          <w:rFonts w:hint="eastAsia"/>
        </w:rPr>
        <w:t>服務作業</w:t>
      </w:r>
    </w:p>
    <w:p w14:paraId="14C0A9FD" w14:textId="77777777" w:rsidR="007F7417" w:rsidRDefault="007F7417" w:rsidP="007F7417">
      <w:pPr>
        <w:pStyle w:val="ad"/>
        <w:ind w:left="480" w:firstLine="480"/>
      </w:pPr>
      <w:r w:rsidRPr="003B066F">
        <w:rPr>
          <w:rFonts w:cs="Times New Roman"/>
        </w:rPr>
        <w:t>所有網路服務項目欲註冊至</w:t>
      </w:r>
      <w:r w:rsidRPr="003B066F">
        <w:rPr>
          <w:rFonts w:cs="Times New Roman"/>
        </w:rPr>
        <w:t>TGOS</w:t>
      </w:r>
      <w:r w:rsidRPr="003B066F">
        <w:rPr>
          <w:rFonts w:cs="Times New Roman"/>
        </w:rPr>
        <w:t>平台皆須註冊其圖資詮釋資料及需至</w:t>
      </w:r>
      <w:r w:rsidRPr="003B066F">
        <w:rPr>
          <w:rFonts w:cs="Times New Roman"/>
        </w:rPr>
        <w:t>TGOS</w:t>
      </w:r>
      <w:r w:rsidRPr="003B066F">
        <w:rPr>
          <w:rFonts w:cs="Times New Roman"/>
        </w:rPr>
        <w:t>平台填寫服務註冊單，</w:t>
      </w:r>
      <w:r w:rsidRPr="008B4419">
        <w:rPr>
          <w:rFonts w:cs="Times New Roman"/>
        </w:rPr>
        <w:t>需填寫之相關欄位如</w:t>
      </w:r>
      <w:r w:rsidRPr="00170F2F">
        <w:rPr>
          <w:rFonts w:cs="Times New Roman"/>
        </w:rPr>
        <w:fldChar w:fldCharType="begin"/>
      </w:r>
      <w:r w:rsidRPr="00170F2F">
        <w:rPr>
          <w:rFonts w:cs="Times New Roman"/>
        </w:rPr>
        <w:instrText xml:space="preserve"> REF _Ref380495133 \h </w:instrText>
      </w:r>
      <w:r w:rsidRPr="00170F2F">
        <w:rPr>
          <w:rFonts w:cs="Times New Roman"/>
        </w:rPr>
      </w:r>
      <w:r w:rsidRPr="00170F2F">
        <w:rPr>
          <w:rFonts w:cs="Times New Roman"/>
        </w:rPr>
        <w:fldChar w:fldCharType="separate"/>
      </w:r>
      <w:r w:rsidR="00533A01">
        <w:rPr>
          <w:rFonts w:hint="eastAsia"/>
        </w:rPr>
        <w:t>圖</w:t>
      </w:r>
      <w:r w:rsidR="00533A01">
        <w:rPr>
          <w:rFonts w:hint="eastAsia"/>
        </w:rPr>
        <w:t xml:space="preserve"> </w:t>
      </w:r>
      <w:r w:rsidR="00533A01">
        <w:rPr>
          <w:noProof/>
        </w:rPr>
        <w:t>14</w:t>
      </w:r>
      <w:r w:rsidRPr="00170F2F">
        <w:rPr>
          <w:rFonts w:cs="Times New Roman"/>
        </w:rPr>
        <w:fldChar w:fldCharType="end"/>
      </w:r>
      <w:r w:rsidRPr="00170F2F">
        <w:rPr>
          <w:rFonts w:cs="Times New Roman" w:hint="eastAsia"/>
        </w:rPr>
        <w:t>至</w:t>
      </w:r>
      <w:r w:rsidRPr="00170F2F">
        <w:rPr>
          <w:rFonts w:cs="Times New Roman"/>
        </w:rPr>
        <w:fldChar w:fldCharType="begin"/>
      </w:r>
      <w:r w:rsidRPr="00170F2F">
        <w:rPr>
          <w:rFonts w:cs="Times New Roman"/>
        </w:rPr>
        <w:instrText xml:space="preserve"> REF _Ref380432660 \h </w:instrText>
      </w:r>
      <w:r w:rsidRPr="00170F2F">
        <w:rPr>
          <w:rFonts w:cs="Times New Roman"/>
        </w:rPr>
      </w:r>
      <w:r w:rsidRPr="00170F2F">
        <w:rPr>
          <w:rFonts w:cs="Times New Roman"/>
        </w:rPr>
        <w:fldChar w:fldCharType="separate"/>
      </w:r>
      <w:r w:rsidR="00533A01">
        <w:rPr>
          <w:rFonts w:hint="eastAsia"/>
        </w:rPr>
        <w:t>圖</w:t>
      </w:r>
      <w:r w:rsidR="00533A01">
        <w:rPr>
          <w:rFonts w:hint="eastAsia"/>
        </w:rPr>
        <w:t xml:space="preserve"> </w:t>
      </w:r>
      <w:r w:rsidR="00533A01">
        <w:rPr>
          <w:noProof/>
        </w:rPr>
        <w:t>17</w:t>
      </w:r>
      <w:r w:rsidRPr="00170F2F">
        <w:rPr>
          <w:rFonts w:cs="Times New Roman"/>
        </w:rPr>
        <w:fldChar w:fldCharType="end"/>
      </w:r>
      <w:r w:rsidRPr="008B4419">
        <w:rPr>
          <w:rFonts w:cs="Times New Roman"/>
        </w:rPr>
        <w:t>所示</w:t>
      </w:r>
      <w:r w:rsidRPr="003B066F">
        <w:rPr>
          <w:rFonts w:cs="Times New Roman"/>
        </w:rPr>
        <w:t>，包含服務基本資訊、供應方式設定、供應資訊、空間範圍資訊、</w:t>
      </w:r>
      <w:r w:rsidRPr="003B066F">
        <w:rPr>
          <w:rFonts w:cs="Times New Roman"/>
        </w:rPr>
        <w:t>WMS</w:t>
      </w:r>
      <w:r w:rsidRPr="003B066F">
        <w:rPr>
          <w:rFonts w:cs="Times New Roman"/>
        </w:rPr>
        <w:t>進階設定五大項目，其中圖資權責單位亦需決定服務授權方式以及規範服務供應對象，供應包含政府機關、公營事業、學術機關、公司行號、個人，本團隊將協助各權責單位填寫相關資訊以利後續圖資服務發佈作業進行</w:t>
      </w:r>
      <w:r>
        <w:rPr>
          <w:rFonts w:cs="Times New Roman" w:hint="eastAsia"/>
        </w:rPr>
        <w:t>，</w:t>
      </w:r>
      <w:r>
        <w:rPr>
          <w:rFonts w:hint="eastAsia"/>
        </w:rPr>
        <w:t>流程如</w:t>
      </w:r>
      <w:r>
        <w:fldChar w:fldCharType="begin"/>
      </w:r>
      <w:r>
        <w:instrText xml:space="preserve"> </w:instrText>
      </w:r>
      <w:r>
        <w:rPr>
          <w:rFonts w:hint="eastAsia"/>
        </w:rPr>
        <w:instrText>REF _Ref380487098 \h</w:instrText>
      </w:r>
      <w:r>
        <w:instrText xml:space="preserve"> </w:instrText>
      </w:r>
      <w:r>
        <w:fldChar w:fldCharType="separate"/>
      </w:r>
      <w:r w:rsidR="00533A01">
        <w:rPr>
          <w:rFonts w:hint="eastAsia"/>
        </w:rPr>
        <w:t>圖</w:t>
      </w:r>
      <w:r w:rsidR="00533A01">
        <w:rPr>
          <w:rFonts w:hint="eastAsia"/>
        </w:rPr>
        <w:t xml:space="preserve"> </w:t>
      </w:r>
      <w:r w:rsidR="00533A01">
        <w:rPr>
          <w:noProof/>
        </w:rPr>
        <w:t>13</w:t>
      </w:r>
      <w:r>
        <w:fldChar w:fldCharType="end"/>
      </w:r>
      <w:r>
        <w:rPr>
          <w:rFonts w:hint="eastAsia"/>
        </w:rPr>
        <w:t>所示</w:t>
      </w:r>
      <w:r w:rsidRPr="003B066F">
        <w:rPr>
          <w:rFonts w:cs="Times New Roman"/>
        </w:rPr>
        <w:t>。</w:t>
      </w:r>
    </w:p>
    <w:p w14:paraId="3E4617BE" w14:textId="77777777" w:rsidR="007F7417" w:rsidRDefault="007F7417" w:rsidP="007F7417">
      <w:pPr>
        <w:pStyle w:val="ad"/>
        <w:ind w:left="480" w:firstLine="480"/>
      </w:pPr>
      <w:r>
        <w:rPr>
          <w:rFonts w:hint="eastAsia"/>
        </w:rPr>
        <w:t>由權責單位</w:t>
      </w:r>
      <w:r w:rsidRPr="00FD539B">
        <w:rPr>
          <w:rFonts w:hint="eastAsia"/>
        </w:rPr>
        <w:t>提供一份</w:t>
      </w:r>
      <w:r>
        <w:rPr>
          <w:rFonts w:hint="eastAsia"/>
        </w:rPr>
        <w:t>數值</w:t>
      </w:r>
      <w:r w:rsidRPr="00FD539B">
        <w:rPr>
          <w:rFonts w:hint="eastAsia"/>
        </w:rPr>
        <w:t>檔案給</w:t>
      </w:r>
      <w:r w:rsidRPr="00FD539B">
        <w:rPr>
          <w:rFonts w:hint="eastAsia"/>
        </w:rPr>
        <w:t>TGOS</w:t>
      </w:r>
      <w:r w:rsidRPr="00FD539B">
        <w:rPr>
          <w:rFonts w:hint="eastAsia"/>
        </w:rPr>
        <w:t>平台，由</w:t>
      </w:r>
      <w:r w:rsidRPr="00FD539B">
        <w:rPr>
          <w:rFonts w:hint="eastAsia"/>
        </w:rPr>
        <w:t>TGOS</w:t>
      </w:r>
      <w:r w:rsidRPr="00FD539B">
        <w:rPr>
          <w:rFonts w:hint="eastAsia"/>
        </w:rPr>
        <w:t>平台代為</w:t>
      </w:r>
      <w:r>
        <w:rPr>
          <w:rFonts w:cs="Times New Roman" w:hint="eastAsia"/>
        </w:rPr>
        <w:t>發佈</w:t>
      </w:r>
      <w:r w:rsidRPr="00FD539B">
        <w:rPr>
          <w:rFonts w:hint="eastAsia"/>
        </w:rPr>
        <w:t>及註冊資料服務</w:t>
      </w:r>
      <w:r>
        <w:rPr>
          <w:rFonts w:hint="eastAsia"/>
        </w:rPr>
        <w:t>，流程如</w:t>
      </w:r>
      <w:r>
        <w:fldChar w:fldCharType="begin"/>
      </w:r>
      <w:r>
        <w:instrText xml:space="preserve"> </w:instrText>
      </w:r>
      <w:r>
        <w:rPr>
          <w:rFonts w:hint="eastAsia"/>
        </w:rPr>
        <w:instrText>REF _Ref380432689 \h</w:instrText>
      </w:r>
      <w:r>
        <w:instrText xml:space="preserve"> </w:instrText>
      </w:r>
      <w:r>
        <w:fldChar w:fldCharType="separate"/>
      </w:r>
      <w:r w:rsidR="00533A01">
        <w:rPr>
          <w:rFonts w:hint="eastAsia"/>
        </w:rPr>
        <w:t>圖</w:t>
      </w:r>
      <w:r w:rsidR="00533A01">
        <w:rPr>
          <w:rFonts w:hint="eastAsia"/>
        </w:rPr>
        <w:t xml:space="preserve"> </w:t>
      </w:r>
      <w:r w:rsidR="00533A01">
        <w:rPr>
          <w:noProof/>
        </w:rPr>
        <w:t>18</w:t>
      </w:r>
      <w:r>
        <w:fldChar w:fldCharType="end"/>
      </w:r>
      <w:r>
        <w:rPr>
          <w:rFonts w:hint="eastAsia"/>
        </w:rPr>
        <w:t>所示</w:t>
      </w:r>
      <w:r w:rsidRPr="00FD539B">
        <w:rPr>
          <w:rFonts w:hint="eastAsia"/>
        </w:rPr>
        <w:t>。</w:t>
      </w:r>
    </w:p>
    <w:p w14:paraId="22099CC8" w14:textId="77777777" w:rsidR="007F7417" w:rsidRDefault="00E14BCB" w:rsidP="007F7417">
      <w:pPr>
        <w:jc w:val="center"/>
      </w:pPr>
      <w:r>
        <w:object w:dxaOrig="2210" w:dyaOrig="5753" w14:anchorId="767EBB5D">
          <v:shape id="_x0000_i1030" type="#_x0000_t75" style="width:110.2pt;height:4in" o:ole="">
            <v:imagedata r:id="rId29" o:title=""/>
          </v:shape>
          <o:OLEObject Type="Embed" ProgID="Visio.Drawing.11" ShapeID="_x0000_i1030" DrawAspect="Content" ObjectID="_1454951904" r:id="rId30"/>
        </w:object>
      </w:r>
    </w:p>
    <w:p w14:paraId="65D06671" w14:textId="77777777" w:rsidR="007F7417" w:rsidRDefault="007F7417" w:rsidP="007F7417">
      <w:pPr>
        <w:pStyle w:val="ab"/>
      </w:pPr>
      <w:r>
        <w:rPr>
          <w:rFonts w:hint="eastAsia"/>
        </w:rPr>
        <w:t xml:space="preserve"> </w:t>
      </w:r>
      <w:bookmarkStart w:id="95" w:name="_Ref380487098"/>
      <w:bookmarkStart w:id="96" w:name="_Toc3805854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33A01">
        <w:rPr>
          <w:noProof/>
        </w:rPr>
        <w:t>13</w:t>
      </w:r>
      <w:r>
        <w:fldChar w:fldCharType="end"/>
      </w:r>
      <w:bookmarkEnd w:id="95"/>
      <w:r>
        <w:rPr>
          <w:rFonts w:hint="eastAsia"/>
        </w:rPr>
        <w:t>服務註冊流程</w:t>
      </w:r>
      <w:bookmarkEnd w:id="96"/>
    </w:p>
    <w:p w14:paraId="06F6E953" w14:textId="77777777" w:rsidR="007F7417" w:rsidRDefault="007F7417" w:rsidP="007F7417">
      <w:r>
        <w:rPr>
          <w:noProof/>
        </w:rPr>
        <w:drawing>
          <wp:inline distT="0" distB="0" distL="0" distR="0" wp14:anchorId="6CF8ACE5" wp14:editId="1B0DB80B">
            <wp:extent cx="5274310" cy="2800146"/>
            <wp:effectExtent l="57150" t="57150" r="116840" b="11493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800146"/>
                    </a:xfrm>
                    <a:prstGeom prst="rect">
                      <a:avLst/>
                    </a:prstGeom>
                    <a:ln w="635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961DAB0" w14:textId="77777777" w:rsidR="007F7417" w:rsidRDefault="007F7417" w:rsidP="007F7417">
      <w:pPr>
        <w:pStyle w:val="ab"/>
      </w:pPr>
      <w:bookmarkStart w:id="97" w:name="_Ref380495133"/>
      <w:bookmarkStart w:id="98" w:name="_Toc3805854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33A01">
        <w:rPr>
          <w:noProof/>
        </w:rPr>
        <w:t>14</w:t>
      </w:r>
      <w:r>
        <w:fldChar w:fldCharType="end"/>
      </w:r>
      <w:bookmarkEnd w:id="97"/>
      <w:r>
        <w:rPr>
          <w:rFonts w:hint="eastAsia"/>
        </w:rPr>
        <w:t>新增詮釋資料畫面</w:t>
      </w:r>
      <w:bookmarkEnd w:id="98"/>
    </w:p>
    <w:p w14:paraId="4A0F5AFE" w14:textId="77777777" w:rsidR="007F7417" w:rsidRDefault="007F7417" w:rsidP="007F7417">
      <w:r>
        <w:rPr>
          <w:noProof/>
        </w:rPr>
        <w:lastRenderedPageBreak/>
        <w:drawing>
          <wp:inline distT="0" distB="0" distL="0" distR="0" wp14:anchorId="785A325E" wp14:editId="374B3F14">
            <wp:extent cx="5274310" cy="3115750"/>
            <wp:effectExtent l="19050" t="19050" r="21590" b="2794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115750"/>
                    </a:xfrm>
                    <a:prstGeom prst="rect">
                      <a:avLst/>
                    </a:prstGeom>
                    <a:ln w="6350">
                      <a:solidFill>
                        <a:schemeClr val="tx1"/>
                      </a:solidFill>
                    </a:ln>
                  </pic:spPr>
                </pic:pic>
              </a:graphicData>
            </a:graphic>
          </wp:inline>
        </w:drawing>
      </w:r>
    </w:p>
    <w:p w14:paraId="4A229FEF" w14:textId="77777777" w:rsidR="007F7417" w:rsidRDefault="007F7417" w:rsidP="007F7417">
      <w:pPr>
        <w:pStyle w:val="ab"/>
      </w:pPr>
      <w:bookmarkStart w:id="99" w:name="_Toc3805854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33A01">
        <w:rPr>
          <w:noProof/>
        </w:rPr>
        <w:t>15</w:t>
      </w:r>
      <w:r>
        <w:fldChar w:fldCharType="end"/>
      </w:r>
      <w:r>
        <w:rPr>
          <w:rFonts w:hint="eastAsia"/>
        </w:rPr>
        <w:t>填寫詮釋資料畫面</w:t>
      </w:r>
      <w:bookmarkEnd w:id="99"/>
    </w:p>
    <w:p w14:paraId="2D5E6F9D" w14:textId="77777777" w:rsidR="007F7417" w:rsidRDefault="007F7417" w:rsidP="007F7417">
      <w:pPr>
        <w:pStyle w:val="ab"/>
      </w:pPr>
      <w:r w:rsidRPr="00170F2F">
        <w:rPr>
          <w:noProof/>
        </w:rPr>
        <w:drawing>
          <wp:inline distT="0" distB="0" distL="0" distR="0" wp14:anchorId="5CBFB0B7" wp14:editId="40EB3D23">
            <wp:extent cx="5124450" cy="3321402"/>
            <wp:effectExtent l="19050" t="19050" r="19050" b="1270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123040" cy="3320488"/>
                    </a:xfrm>
                    <a:prstGeom prst="rect">
                      <a:avLst/>
                    </a:prstGeom>
                    <a:ln w="9525">
                      <a:solidFill>
                        <a:schemeClr val="tx1"/>
                      </a:solidFill>
                    </a:ln>
                  </pic:spPr>
                </pic:pic>
              </a:graphicData>
            </a:graphic>
          </wp:inline>
        </w:drawing>
      </w:r>
    </w:p>
    <w:p w14:paraId="1AECA112" w14:textId="77777777" w:rsidR="007F7417" w:rsidRDefault="007F7417" w:rsidP="007F7417">
      <w:pPr>
        <w:pStyle w:val="ab"/>
      </w:pPr>
      <w:bookmarkStart w:id="100" w:name="_Toc3805854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33A01">
        <w:rPr>
          <w:noProof/>
        </w:rPr>
        <w:t>16</w:t>
      </w:r>
      <w:r>
        <w:fldChar w:fldCharType="end"/>
      </w:r>
      <w:r>
        <w:rPr>
          <w:rFonts w:hint="eastAsia"/>
        </w:rPr>
        <w:t>建立服務畫面</w:t>
      </w:r>
      <w:bookmarkEnd w:id="100"/>
    </w:p>
    <w:p w14:paraId="02EBEA83" w14:textId="77777777" w:rsidR="007F7417" w:rsidRPr="008B4419" w:rsidRDefault="007F7417" w:rsidP="007F7417">
      <w:pPr>
        <w:jc w:val="center"/>
      </w:pPr>
      <w:r>
        <w:rPr>
          <w:noProof/>
        </w:rPr>
        <w:lastRenderedPageBreak/>
        <w:drawing>
          <wp:inline distT="0" distB="0" distL="0" distR="0" wp14:anchorId="1B954DB2" wp14:editId="03C42C3D">
            <wp:extent cx="4267200" cy="6413625"/>
            <wp:effectExtent l="57150" t="57150" r="114300" b="120650"/>
            <wp:docPr id="45" name="圖片 45" descr="C:\Users\emma\AppData\Local\Temp\SNAGHTML1adfac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emma\AppData\Local\Temp\SNAGHTML1adface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79505" cy="6432119"/>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905532" w14:textId="77777777" w:rsidR="007F7417" w:rsidRPr="00A53490" w:rsidRDefault="007F7417" w:rsidP="007F7417">
      <w:pPr>
        <w:pStyle w:val="ab"/>
      </w:pPr>
      <w:bookmarkStart w:id="101" w:name="_Ref380432660"/>
      <w:bookmarkStart w:id="102" w:name="_Toc380482524"/>
      <w:bookmarkStart w:id="103" w:name="_Toc3805854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33A01">
        <w:rPr>
          <w:noProof/>
        </w:rPr>
        <w:t>17</w:t>
      </w:r>
      <w:r>
        <w:fldChar w:fldCharType="end"/>
      </w:r>
      <w:bookmarkEnd w:id="101"/>
      <w:r w:rsidRPr="003B066F">
        <w:t>服務註冊填寫</w:t>
      </w:r>
      <w:r>
        <w:rPr>
          <w:rFonts w:hint="eastAsia"/>
        </w:rPr>
        <w:t>基本資訊</w:t>
      </w:r>
      <w:bookmarkEnd w:id="102"/>
      <w:bookmarkEnd w:id="103"/>
    </w:p>
    <w:p w14:paraId="4F211C15" w14:textId="77777777" w:rsidR="007F7417" w:rsidRDefault="00BB02A2" w:rsidP="007F7417">
      <w:pPr>
        <w:jc w:val="center"/>
      </w:pPr>
      <w:r>
        <w:object w:dxaOrig="4903" w:dyaOrig="8134" w14:anchorId="76E6D133">
          <v:shape id="_x0000_i1031" type="#_x0000_t75" style="width:245.45pt;height:406.35pt" o:ole="">
            <v:imagedata r:id="rId35" o:title=""/>
          </v:shape>
          <o:OLEObject Type="Embed" ProgID="Visio.Drawing.11" ShapeID="_x0000_i1031" DrawAspect="Content" ObjectID="_1454951905" r:id="rId36"/>
        </w:object>
      </w:r>
    </w:p>
    <w:p w14:paraId="443F35F5" w14:textId="77777777" w:rsidR="007F7417" w:rsidRPr="00D533DD" w:rsidRDefault="007F7417" w:rsidP="007F7417">
      <w:pPr>
        <w:pStyle w:val="ab"/>
      </w:pPr>
      <w:bookmarkStart w:id="104" w:name="_Ref380432689"/>
      <w:bookmarkStart w:id="105" w:name="_Toc380482525"/>
      <w:bookmarkStart w:id="106" w:name="_Toc3805854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33A01">
        <w:rPr>
          <w:noProof/>
        </w:rPr>
        <w:t>18</w:t>
      </w:r>
      <w:r>
        <w:fldChar w:fldCharType="end"/>
      </w:r>
      <w:bookmarkEnd w:id="104"/>
      <w:r>
        <w:rPr>
          <w:rFonts w:hint="eastAsia"/>
        </w:rPr>
        <w:t>TGOS</w:t>
      </w:r>
      <w:r>
        <w:rPr>
          <w:rFonts w:hint="eastAsia"/>
        </w:rPr>
        <w:t>代為</w:t>
      </w:r>
      <w:r>
        <w:rPr>
          <w:rFonts w:cs="Times New Roman" w:hint="eastAsia"/>
        </w:rPr>
        <w:t>發佈</w:t>
      </w:r>
      <w:r>
        <w:rPr>
          <w:rFonts w:hint="eastAsia"/>
        </w:rPr>
        <w:t>服務作業流程圖</w:t>
      </w:r>
      <w:bookmarkEnd w:id="105"/>
      <w:bookmarkEnd w:id="106"/>
    </w:p>
    <w:p w14:paraId="4805DA29" w14:textId="6E6C63A8" w:rsidR="007F7417" w:rsidRPr="00E14BCB" w:rsidRDefault="00E14BCB" w:rsidP="007F7417">
      <w:pPr>
        <w:pStyle w:val="2"/>
      </w:pPr>
      <w:bookmarkStart w:id="107" w:name="_Toc379373957"/>
      <w:bookmarkStart w:id="108" w:name="_Toc380585449"/>
      <w:r w:rsidRPr="00E14BCB">
        <w:rPr>
          <w:rFonts w:hint="eastAsia"/>
        </w:rPr>
        <w:t>圖資服務蒐集</w:t>
      </w:r>
      <w:r w:rsidR="007F7417" w:rsidRPr="00E14BCB">
        <w:rPr>
          <w:rFonts w:hint="eastAsia"/>
        </w:rPr>
        <w:t>成果</w:t>
      </w:r>
      <w:bookmarkEnd w:id="107"/>
      <w:bookmarkEnd w:id="108"/>
    </w:p>
    <w:p w14:paraId="238F2ECA" w14:textId="0838FB82" w:rsidR="007F7417" w:rsidRPr="003B066F" w:rsidRDefault="007F7417" w:rsidP="00E14BCB">
      <w:pPr>
        <w:pStyle w:val="ad"/>
        <w:ind w:left="480" w:firstLine="480"/>
        <w:rPr>
          <w:rFonts w:cs="Times New Roman"/>
        </w:rPr>
      </w:pPr>
      <w:r w:rsidRPr="003B066F">
        <w:rPr>
          <w:rFonts w:cs="Times New Roman"/>
        </w:rPr>
        <w:t>彙整</w:t>
      </w:r>
      <w:r w:rsidR="00E14BCB">
        <w:rPr>
          <w:rFonts w:cs="Times New Roman" w:hint="eastAsia"/>
        </w:rPr>
        <w:t>本計畫取得之</w:t>
      </w:r>
      <w:r w:rsidRPr="003B066F">
        <w:rPr>
          <w:rFonts w:cs="Times New Roman"/>
        </w:rPr>
        <w:t>21</w:t>
      </w:r>
      <w:r w:rsidRPr="003B066F">
        <w:rPr>
          <w:rFonts w:cs="Times New Roman"/>
        </w:rPr>
        <w:t>項圖資</w:t>
      </w:r>
      <w:r w:rsidR="00CE1B04">
        <w:rPr>
          <w:rFonts w:cs="Times New Roman" w:hint="eastAsia"/>
        </w:rPr>
        <w:t>項目、服務發佈端及授權方式整體</w:t>
      </w:r>
      <w:r w:rsidRPr="003B066F">
        <w:rPr>
          <w:rFonts w:cs="Times New Roman"/>
        </w:rPr>
        <w:t>服務蒐集狀況</w:t>
      </w:r>
      <w:r w:rsidR="00E14BCB">
        <w:rPr>
          <w:rFonts w:cs="Times New Roman" w:hint="eastAsia"/>
        </w:rPr>
        <w:t>詳</w:t>
      </w:r>
      <w:r w:rsidR="00E14BCB" w:rsidRPr="003B066F">
        <w:rPr>
          <w:rFonts w:cs="Times New Roman"/>
        </w:rPr>
        <w:t>如</w:t>
      </w:r>
      <w:r w:rsidR="00E14BCB">
        <w:rPr>
          <w:rFonts w:cs="Times New Roman"/>
        </w:rPr>
        <w:fldChar w:fldCharType="begin"/>
      </w:r>
      <w:r w:rsidR="00E14BCB">
        <w:rPr>
          <w:rFonts w:cs="Times New Roman"/>
        </w:rPr>
        <w:instrText xml:space="preserve"> REF _Ref372567673 \h </w:instrText>
      </w:r>
      <w:r w:rsidR="00E14BCB">
        <w:rPr>
          <w:rFonts w:cs="Times New Roman"/>
        </w:rPr>
      </w:r>
      <w:r w:rsidR="00E14BCB">
        <w:rPr>
          <w:rFonts w:cs="Times New Roman"/>
        </w:rPr>
        <w:fldChar w:fldCharType="separate"/>
      </w:r>
      <w:r w:rsidR="00533A01" w:rsidRPr="00022ABB">
        <w:rPr>
          <w:rFonts w:cs="Times New Roman"/>
        </w:rPr>
        <w:t>表</w:t>
      </w:r>
      <w:r w:rsidR="00533A01" w:rsidRPr="00022ABB">
        <w:rPr>
          <w:rFonts w:cs="Times New Roman"/>
        </w:rPr>
        <w:t xml:space="preserve"> </w:t>
      </w:r>
      <w:r w:rsidR="00533A01">
        <w:rPr>
          <w:rFonts w:cs="Times New Roman"/>
          <w:noProof/>
        </w:rPr>
        <w:t>4</w:t>
      </w:r>
      <w:r w:rsidR="00E14BCB">
        <w:rPr>
          <w:rFonts w:cs="Times New Roman"/>
        </w:rPr>
        <w:fldChar w:fldCharType="end"/>
      </w:r>
      <w:r w:rsidR="005703C0">
        <w:rPr>
          <w:rFonts w:cs="Times New Roman" w:hint="eastAsia"/>
        </w:rPr>
        <w:t>所述</w:t>
      </w:r>
      <w:r w:rsidR="00E14BCB">
        <w:rPr>
          <w:rFonts w:cs="Times New Roman" w:hint="eastAsia"/>
        </w:rPr>
        <w:t>。</w:t>
      </w:r>
    </w:p>
    <w:p w14:paraId="4702B155" w14:textId="77777777" w:rsidR="007F7417" w:rsidRPr="003B066F" w:rsidRDefault="007F7417" w:rsidP="007F7417">
      <w:pPr>
        <w:pStyle w:val="ab"/>
        <w:rPr>
          <w:rFonts w:cs="Times New Roman"/>
        </w:rPr>
      </w:pPr>
      <w:bookmarkStart w:id="109" w:name="_Ref372567673"/>
      <w:bookmarkStart w:id="110" w:name="_Toc380495079"/>
      <w:bookmarkStart w:id="111" w:name="_Toc380585521"/>
      <w:r w:rsidRPr="00022ABB">
        <w:rPr>
          <w:rFonts w:cs="Times New Roman"/>
        </w:rPr>
        <w:t>表</w:t>
      </w:r>
      <w:r w:rsidRPr="00022ABB">
        <w:rPr>
          <w:rFonts w:cs="Times New Roman"/>
        </w:rPr>
        <w:t xml:space="preserve"> </w:t>
      </w:r>
      <w:r w:rsidRPr="00022ABB">
        <w:rPr>
          <w:rFonts w:cs="Times New Roman"/>
        </w:rPr>
        <w:fldChar w:fldCharType="begin"/>
      </w:r>
      <w:r w:rsidRPr="00022ABB">
        <w:rPr>
          <w:rFonts w:cs="Times New Roman"/>
        </w:rPr>
        <w:instrText xml:space="preserve"> SEQ </w:instrText>
      </w:r>
      <w:r w:rsidRPr="00022ABB">
        <w:rPr>
          <w:rFonts w:cs="Times New Roman"/>
        </w:rPr>
        <w:instrText>表</w:instrText>
      </w:r>
      <w:r w:rsidRPr="00022ABB">
        <w:rPr>
          <w:rFonts w:cs="Times New Roman"/>
        </w:rPr>
        <w:instrText xml:space="preserve"> \* ARABIC </w:instrText>
      </w:r>
      <w:r w:rsidRPr="00022ABB">
        <w:rPr>
          <w:rFonts w:cs="Times New Roman"/>
        </w:rPr>
        <w:fldChar w:fldCharType="separate"/>
      </w:r>
      <w:r w:rsidR="00533A01">
        <w:rPr>
          <w:rFonts w:cs="Times New Roman"/>
          <w:noProof/>
        </w:rPr>
        <w:t>4</w:t>
      </w:r>
      <w:r w:rsidRPr="00022ABB">
        <w:rPr>
          <w:rFonts w:cs="Times New Roman"/>
        </w:rPr>
        <w:fldChar w:fldCharType="end"/>
      </w:r>
      <w:bookmarkEnd w:id="109"/>
      <w:r w:rsidRPr="00022ABB">
        <w:rPr>
          <w:rFonts w:cs="Times New Roman"/>
        </w:rPr>
        <w:t>本計畫環境敏感地區圖資蒐集狀況一覽表</w:t>
      </w:r>
      <w:bookmarkEnd w:id="110"/>
      <w:bookmarkEnd w:id="111"/>
    </w:p>
    <w:tbl>
      <w:tblPr>
        <w:tblStyle w:val="af2"/>
        <w:tblW w:w="8642" w:type="dxa"/>
        <w:jc w:val="center"/>
        <w:tblLook w:val="04A0" w:firstRow="1" w:lastRow="0" w:firstColumn="1" w:lastColumn="0" w:noHBand="0" w:noVBand="1"/>
      </w:tblPr>
      <w:tblGrid>
        <w:gridCol w:w="591"/>
        <w:gridCol w:w="437"/>
        <w:gridCol w:w="1656"/>
        <w:gridCol w:w="1347"/>
        <w:gridCol w:w="1152"/>
        <w:gridCol w:w="1153"/>
        <w:gridCol w:w="1153"/>
        <w:gridCol w:w="1153"/>
      </w:tblGrid>
      <w:tr w:rsidR="0092527A" w:rsidRPr="00022ABB" w14:paraId="0E223E73" w14:textId="77777777" w:rsidTr="00022ABB">
        <w:trPr>
          <w:trHeight w:val="330"/>
          <w:tblHeader/>
          <w:jc w:val="center"/>
        </w:trPr>
        <w:tc>
          <w:tcPr>
            <w:tcW w:w="591" w:type="dxa"/>
            <w:shd w:val="clear" w:color="auto" w:fill="D9D9D9" w:themeFill="background1" w:themeFillShade="D9"/>
            <w:vAlign w:val="center"/>
            <w:hideMark/>
          </w:tcPr>
          <w:p w14:paraId="6F212797" w14:textId="77777777" w:rsidR="0092527A" w:rsidRPr="00022ABB" w:rsidRDefault="0092527A" w:rsidP="0092527A">
            <w:pPr>
              <w:jc w:val="center"/>
              <w:rPr>
                <w:rFonts w:cs="Times New Roman"/>
                <w:b/>
                <w:sz w:val="22"/>
              </w:rPr>
            </w:pPr>
            <w:r w:rsidRPr="00022ABB">
              <w:rPr>
                <w:rFonts w:cs="Times New Roman"/>
                <w:b/>
                <w:sz w:val="22"/>
              </w:rPr>
              <w:t>流水號</w:t>
            </w:r>
          </w:p>
        </w:tc>
        <w:tc>
          <w:tcPr>
            <w:tcW w:w="437" w:type="dxa"/>
            <w:shd w:val="clear" w:color="auto" w:fill="D9D9D9" w:themeFill="background1" w:themeFillShade="D9"/>
            <w:vAlign w:val="center"/>
            <w:hideMark/>
          </w:tcPr>
          <w:p w14:paraId="65F8B248" w14:textId="77777777" w:rsidR="0092527A" w:rsidRPr="00022ABB" w:rsidRDefault="0092527A" w:rsidP="0092527A">
            <w:pPr>
              <w:jc w:val="center"/>
              <w:rPr>
                <w:rFonts w:cs="Times New Roman"/>
                <w:b/>
                <w:sz w:val="22"/>
              </w:rPr>
            </w:pPr>
            <w:r w:rsidRPr="00022ABB">
              <w:rPr>
                <w:rFonts w:cs="Times New Roman"/>
                <w:b/>
                <w:sz w:val="22"/>
              </w:rPr>
              <w:t>分類</w:t>
            </w:r>
          </w:p>
        </w:tc>
        <w:tc>
          <w:tcPr>
            <w:tcW w:w="1656" w:type="dxa"/>
            <w:shd w:val="clear" w:color="auto" w:fill="D9D9D9" w:themeFill="background1" w:themeFillShade="D9"/>
            <w:vAlign w:val="center"/>
            <w:hideMark/>
          </w:tcPr>
          <w:p w14:paraId="10DC59B0" w14:textId="77777777" w:rsidR="0092527A" w:rsidRPr="00022ABB" w:rsidRDefault="0092527A" w:rsidP="0092527A">
            <w:pPr>
              <w:jc w:val="center"/>
              <w:rPr>
                <w:rFonts w:cs="Times New Roman"/>
                <w:b/>
                <w:sz w:val="22"/>
              </w:rPr>
            </w:pPr>
            <w:r w:rsidRPr="00022ABB">
              <w:rPr>
                <w:rFonts w:cs="Times New Roman"/>
                <w:b/>
                <w:sz w:val="22"/>
              </w:rPr>
              <w:t>資料項目</w:t>
            </w:r>
          </w:p>
        </w:tc>
        <w:tc>
          <w:tcPr>
            <w:tcW w:w="1347" w:type="dxa"/>
            <w:shd w:val="clear" w:color="auto" w:fill="D9D9D9" w:themeFill="background1" w:themeFillShade="D9"/>
            <w:vAlign w:val="center"/>
            <w:hideMark/>
          </w:tcPr>
          <w:p w14:paraId="70696D22" w14:textId="77777777" w:rsidR="0092527A" w:rsidRPr="00022ABB" w:rsidRDefault="0092527A" w:rsidP="0092527A">
            <w:pPr>
              <w:jc w:val="center"/>
              <w:rPr>
                <w:rFonts w:cs="Times New Roman"/>
                <w:b/>
                <w:sz w:val="22"/>
              </w:rPr>
            </w:pPr>
            <w:r w:rsidRPr="00022ABB">
              <w:rPr>
                <w:rFonts w:cs="Times New Roman"/>
                <w:b/>
                <w:sz w:val="22"/>
              </w:rPr>
              <w:t>權責單位</w:t>
            </w:r>
          </w:p>
        </w:tc>
        <w:tc>
          <w:tcPr>
            <w:tcW w:w="1152" w:type="dxa"/>
            <w:shd w:val="clear" w:color="auto" w:fill="D9D9D9" w:themeFill="background1" w:themeFillShade="D9"/>
            <w:vAlign w:val="center"/>
            <w:hideMark/>
          </w:tcPr>
          <w:p w14:paraId="178C9409" w14:textId="77777777" w:rsidR="0092527A" w:rsidRPr="00022ABB" w:rsidRDefault="0092527A" w:rsidP="0092527A">
            <w:pPr>
              <w:jc w:val="center"/>
              <w:rPr>
                <w:rFonts w:cs="Times New Roman"/>
                <w:b/>
                <w:sz w:val="22"/>
              </w:rPr>
            </w:pPr>
            <w:r w:rsidRPr="00022ABB">
              <w:rPr>
                <w:rFonts w:cs="Times New Roman"/>
                <w:b/>
                <w:sz w:val="22"/>
              </w:rPr>
              <w:t>WMS</w:t>
            </w:r>
            <w:r w:rsidRPr="00022ABB">
              <w:rPr>
                <w:rFonts w:cs="Times New Roman" w:hint="eastAsia"/>
                <w:b/>
                <w:sz w:val="22"/>
              </w:rPr>
              <w:t>服務來源</w:t>
            </w:r>
          </w:p>
        </w:tc>
        <w:tc>
          <w:tcPr>
            <w:tcW w:w="1153" w:type="dxa"/>
            <w:shd w:val="clear" w:color="auto" w:fill="D9D9D9" w:themeFill="background1" w:themeFillShade="D9"/>
            <w:vAlign w:val="center"/>
          </w:tcPr>
          <w:p w14:paraId="0717D94A" w14:textId="77777777" w:rsidR="0092527A" w:rsidRPr="00022ABB" w:rsidRDefault="0092527A" w:rsidP="0092527A">
            <w:pPr>
              <w:jc w:val="center"/>
              <w:rPr>
                <w:rFonts w:cs="Times New Roman"/>
                <w:b/>
                <w:sz w:val="22"/>
              </w:rPr>
            </w:pPr>
            <w:r w:rsidRPr="00022ABB">
              <w:rPr>
                <w:rFonts w:cs="Times New Roman" w:hint="eastAsia"/>
                <w:b/>
                <w:sz w:val="22"/>
              </w:rPr>
              <w:t>授權方式</w:t>
            </w:r>
          </w:p>
        </w:tc>
        <w:tc>
          <w:tcPr>
            <w:tcW w:w="1153" w:type="dxa"/>
            <w:shd w:val="clear" w:color="auto" w:fill="D9D9D9" w:themeFill="background1" w:themeFillShade="D9"/>
            <w:vAlign w:val="center"/>
            <w:hideMark/>
          </w:tcPr>
          <w:p w14:paraId="38F7B251" w14:textId="77777777" w:rsidR="0092527A" w:rsidRPr="00022ABB" w:rsidRDefault="0092527A" w:rsidP="0092527A">
            <w:pPr>
              <w:jc w:val="center"/>
              <w:rPr>
                <w:rFonts w:cs="Times New Roman"/>
                <w:b/>
                <w:sz w:val="22"/>
              </w:rPr>
            </w:pPr>
            <w:r w:rsidRPr="00022ABB">
              <w:rPr>
                <w:rFonts w:cs="Times New Roman"/>
                <w:b/>
                <w:sz w:val="22"/>
              </w:rPr>
              <w:t>WFS</w:t>
            </w:r>
            <w:r w:rsidRPr="00022ABB">
              <w:rPr>
                <w:rFonts w:cs="Times New Roman" w:hint="eastAsia"/>
                <w:b/>
                <w:sz w:val="22"/>
              </w:rPr>
              <w:t>服務來源</w:t>
            </w:r>
          </w:p>
        </w:tc>
        <w:tc>
          <w:tcPr>
            <w:tcW w:w="1153" w:type="dxa"/>
            <w:shd w:val="clear" w:color="auto" w:fill="D9D9D9" w:themeFill="background1" w:themeFillShade="D9"/>
            <w:vAlign w:val="center"/>
          </w:tcPr>
          <w:p w14:paraId="11809D61" w14:textId="77777777" w:rsidR="0092527A" w:rsidRPr="00022ABB" w:rsidRDefault="0092527A" w:rsidP="0092527A">
            <w:pPr>
              <w:jc w:val="center"/>
              <w:rPr>
                <w:rFonts w:cs="Times New Roman"/>
                <w:b/>
                <w:sz w:val="22"/>
              </w:rPr>
            </w:pPr>
            <w:r w:rsidRPr="00022ABB">
              <w:rPr>
                <w:rFonts w:cs="Times New Roman" w:hint="eastAsia"/>
                <w:b/>
                <w:sz w:val="22"/>
              </w:rPr>
              <w:t>授權方式</w:t>
            </w:r>
          </w:p>
        </w:tc>
      </w:tr>
      <w:tr w:rsidR="0092527A" w:rsidRPr="00022ABB" w14:paraId="5F138CEA" w14:textId="77777777" w:rsidTr="00022ABB">
        <w:trPr>
          <w:trHeight w:val="330"/>
          <w:jc w:val="center"/>
        </w:trPr>
        <w:tc>
          <w:tcPr>
            <w:tcW w:w="591" w:type="dxa"/>
            <w:vAlign w:val="center"/>
            <w:hideMark/>
          </w:tcPr>
          <w:p w14:paraId="52C27BB2" w14:textId="77777777" w:rsidR="0092527A" w:rsidRPr="00022ABB" w:rsidRDefault="0092527A" w:rsidP="0092527A">
            <w:pPr>
              <w:jc w:val="center"/>
              <w:rPr>
                <w:rFonts w:cs="Times New Roman"/>
                <w:sz w:val="22"/>
              </w:rPr>
            </w:pPr>
            <w:r w:rsidRPr="00022ABB">
              <w:rPr>
                <w:rFonts w:cs="Times New Roman"/>
                <w:sz w:val="22"/>
              </w:rPr>
              <w:t>1</w:t>
            </w:r>
          </w:p>
        </w:tc>
        <w:tc>
          <w:tcPr>
            <w:tcW w:w="437" w:type="dxa"/>
            <w:vMerge w:val="restart"/>
            <w:vAlign w:val="center"/>
            <w:hideMark/>
          </w:tcPr>
          <w:p w14:paraId="0A10452B" w14:textId="77777777" w:rsidR="0092527A" w:rsidRPr="00022ABB" w:rsidRDefault="0092527A" w:rsidP="0092527A">
            <w:pPr>
              <w:jc w:val="center"/>
              <w:rPr>
                <w:rFonts w:cs="Times New Roman"/>
                <w:sz w:val="22"/>
              </w:rPr>
            </w:pPr>
            <w:r w:rsidRPr="00022ABB">
              <w:rPr>
                <w:rFonts w:cs="Times New Roman"/>
                <w:sz w:val="22"/>
              </w:rPr>
              <w:t>生態敏感</w:t>
            </w:r>
          </w:p>
        </w:tc>
        <w:tc>
          <w:tcPr>
            <w:tcW w:w="1656" w:type="dxa"/>
            <w:vAlign w:val="center"/>
            <w:hideMark/>
          </w:tcPr>
          <w:p w14:paraId="2D3A2C82" w14:textId="77777777" w:rsidR="0092527A" w:rsidRPr="00022ABB" w:rsidRDefault="0092527A" w:rsidP="0092527A">
            <w:pPr>
              <w:jc w:val="both"/>
              <w:rPr>
                <w:rFonts w:cs="Times New Roman"/>
                <w:sz w:val="22"/>
              </w:rPr>
            </w:pPr>
            <w:r w:rsidRPr="00022ABB">
              <w:rPr>
                <w:rFonts w:cs="Times New Roman"/>
                <w:sz w:val="22"/>
              </w:rPr>
              <w:t>台灣沿海保護區</w:t>
            </w:r>
          </w:p>
        </w:tc>
        <w:tc>
          <w:tcPr>
            <w:tcW w:w="1347" w:type="dxa"/>
            <w:vAlign w:val="center"/>
            <w:hideMark/>
          </w:tcPr>
          <w:p w14:paraId="2BCA3F4F" w14:textId="77777777" w:rsidR="0092527A" w:rsidRPr="00022ABB" w:rsidRDefault="0092527A" w:rsidP="0092527A">
            <w:pPr>
              <w:jc w:val="both"/>
              <w:rPr>
                <w:rFonts w:cs="Times New Roman"/>
                <w:sz w:val="22"/>
              </w:rPr>
            </w:pPr>
            <w:r w:rsidRPr="00022ABB">
              <w:rPr>
                <w:rFonts w:cs="Times New Roman"/>
                <w:sz w:val="22"/>
              </w:rPr>
              <w:t>內政部營建署</w:t>
            </w:r>
          </w:p>
        </w:tc>
        <w:tc>
          <w:tcPr>
            <w:tcW w:w="1152" w:type="dxa"/>
            <w:vAlign w:val="center"/>
            <w:hideMark/>
          </w:tcPr>
          <w:p w14:paraId="08EB8980" w14:textId="77777777" w:rsidR="0092527A" w:rsidRPr="00022ABB" w:rsidRDefault="0092527A" w:rsidP="0092527A">
            <w:pPr>
              <w:jc w:val="both"/>
              <w:rPr>
                <w:rFonts w:cs="Times New Roman"/>
                <w:sz w:val="22"/>
              </w:rPr>
            </w:pPr>
            <w:r w:rsidRPr="00022ABB">
              <w:rPr>
                <w:rFonts w:cs="Times New Roman" w:hint="eastAsia"/>
                <w:sz w:val="22"/>
              </w:rPr>
              <w:t>內政部城鄉發展分署</w:t>
            </w:r>
          </w:p>
        </w:tc>
        <w:tc>
          <w:tcPr>
            <w:tcW w:w="1153" w:type="dxa"/>
          </w:tcPr>
          <w:p w14:paraId="4F06B822" w14:textId="77777777" w:rsidR="0092527A" w:rsidRPr="00022ABB" w:rsidRDefault="0092527A" w:rsidP="0092527A">
            <w:pPr>
              <w:jc w:val="both"/>
              <w:rPr>
                <w:rFonts w:cs="Times New Roman"/>
                <w:sz w:val="22"/>
              </w:rPr>
            </w:pPr>
            <w:r w:rsidRPr="00022ABB">
              <w:rPr>
                <w:rFonts w:cs="Times New Roman" w:hint="eastAsia"/>
                <w:sz w:val="22"/>
              </w:rPr>
              <w:t>自行授權</w:t>
            </w:r>
          </w:p>
        </w:tc>
        <w:tc>
          <w:tcPr>
            <w:tcW w:w="1153" w:type="dxa"/>
            <w:vAlign w:val="center"/>
            <w:hideMark/>
          </w:tcPr>
          <w:p w14:paraId="4FD2D8E0" w14:textId="77777777" w:rsidR="0092527A" w:rsidRPr="00022ABB" w:rsidRDefault="0092527A" w:rsidP="0092527A">
            <w:pPr>
              <w:jc w:val="both"/>
              <w:rPr>
                <w:rFonts w:cs="Times New Roman"/>
                <w:sz w:val="22"/>
              </w:rPr>
            </w:pPr>
            <w:r w:rsidRPr="00022ABB">
              <w:rPr>
                <w:rFonts w:cs="Times New Roman" w:hint="eastAsia"/>
                <w:sz w:val="22"/>
              </w:rPr>
              <w:t>內政部城鄉發展分署</w:t>
            </w:r>
          </w:p>
        </w:tc>
        <w:tc>
          <w:tcPr>
            <w:tcW w:w="1153" w:type="dxa"/>
          </w:tcPr>
          <w:p w14:paraId="66D6F21F" w14:textId="77777777" w:rsidR="0092527A" w:rsidRPr="00022ABB" w:rsidRDefault="0092527A" w:rsidP="0092527A">
            <w:pPr>
              <w:jc w:val="both"/>
              <w:rPr>
                <w:rFonts w:cs="Times New Roman"/>
                <w:sz w:val="22"/>
              </w:rPr>
            </w:pPr>
            <w:r w:rsidRPr="00022ABB">
              <w:rPr>
                <w:rFonts w:cs="Times New Roman" w:hint="eastAsia"/>
                <w:sz w:val="22"/>
              </w:rPr>
              <w:t>自行授權</w:t>
            </w:r>
          </w:p>
        </w:tc>
      </w:tr>
      <w:tr w:rsidR="0092527A" w:rsidRPr="00022ABB" w14:paraId="3705E19F" w14:textId="77777777" w:rsidTr="00022ABB">
        <w:trPr>
          <w:trHeight w:val="330"/>
          <w:jc w:val="center"/>
        </w:trPr>
        <w:tc>
          <w:tcPr>
            <w:tcW w:w="591" w:type="dxa"/>
            <w:vAlign w:val="center"/>
            <w:hideMark/>
          </w:tcPr>
          <w:p w14:paraId="0C11DE4E" w14:textId="77777777" w:rsidR="0092527A" w:rsidRPr="00022ABB" w:rsidRDefault="0092527A" w:rsidP="0092527A">
            <w:pPr>
              <w:jc w:val="center"/>
              <w:rPr>
                <w:rFonts w:cs="Times New Roman"/>
                <w:sz w:val="22"/>
              </w:rPr>
            </w:pPr>
            <w:r w:rsidRPr="00022ABB">
              <w:rPr>
                <w:rFonts w:cs="Times New Roman"/>
                <w:sz w:val="22"/>
              </w:rPr>
              <w:t>2</w:t>
            </w:r>
          </w:p>
        </w:tc>
        <w:tc>
          <w:tcPr>
            <w:tcW w:w="437" w:type="dxa"/>
            <w:vMerge/>
            <w:vAlign w:val="center"/>
            <w:hideMark/>
          </w:tcPr>
          <w:p w14:paraId="2489FC07" w14:textId="77777777" w:rsidR="0092527A" w:rsidRPr="00022ABB" w:rsidRDefault="0092527A" w:rsidP="0092527A">
            <w:pPr>
              <w:jc w:val="center"/>
              <w:rPr>
                <w:rFonts w:cs="Times New Roman"/>
                <w:sz w:val="22"/>
              </w:rPr>
            </w:pPr>
          </w:p>
        </w:tc>
        <w:tc>
          <w:tcPr>
            <w:tcW w:w="1656" w:type="dxa"/>
            <w:vAlign w:val="center"/>
            <w:hideMark/>
          </w:tcPr>
          <w:p w14:paraId="5C965A07" w14:textId="77777777" w:rsidR="0092527A" w:rsidRPr="00022ABB" w:rsidRDefault="0092527A" w:rsidP="0092527A">
            <w:pPr>
              <w:jc w:val="both"/>
              <w:rPr>
                <w:rFonts w:cs="Times New Roman"/>
                <w:sz w:val="22"/>
              </w:rPr>
            </w:pPr>
            <w:r w:rsidRPr="00022ABB">
              <w:rPr>
                <w:rFonts w:cs="Times New Roman"/>
                <w:sz w:val="22"/>
              </w:rPr>
              <w:t>自然保護區</w:t>
            </w:r>
          </w:p>
        </w:tc>
        <w:tc>
          <w:tcPr>
            <w:tcW w:w="1347" w:type="dxa"/>
            <w:vAlign w:val="center"/>
            <w:hideMark/>
          </w:tcPr>
          <w:p w14:paraId="0F08B54F" w14:textId="77777777" w:rsidR="0092527A" w:rsidRPr="00022ABB" w:rsidRDefault="0092527A" w:rsidP="0092527A">
            <w:pPr>
              <w:jc w:val="both"/>
              <w:rPr>
                <w:rFonts w:cs="Times New Roman"/>
                <w:sz w:val="22"/>
              </w:rPr>
            </w:pPr>
            <w:r w:rsidRPr="00022ABB">
              <w:rPr>
                <w:rFonts w:cs="Times New Roman"/>
                <w:sz w:val="22"/>
              </w:rPr>
              <w:t>行政院農委會林務局</w:t>
            </w:r>
          </w:p>
        </w:tc>
        <w:tc>
          <w:tcPr>
            <w:tcW w:w="1152" w:type="dxa"/>
            <w:hideMark/>
          </w:tcPr>
          <w:p w14:paraId="5C20475A" w14:textId="77777777" w:rsidR="0092527A" w:rsidRPr="00022ABB" w:rsidRDefault="0092527A" w:rsidP="0092527A">
            <w:pPr>
              <w:jc w:val="both"/>
              <w:rPr>
                <w:rFonts w:cs="Times New Roman"/>
                <w:sz w:val="22"/>
              </w:rPr>
            </w:pPr>
            <w:r w:rsidRPr="00022ABB">
              <w:rPr>
                <w:rFonts w:cs="Times New Roman"/>
                <w:sz w:val="22"/>
              </w:rPr>
              <w:t>行政院農委會林務</w:t>
            </w:r>
            <w:r w:rsidRPr="00022ABB">
              <w:rPr>
                <w:rFonts w:cs="Times New Roman"/>
                <w:sz w:val="22"/>
              </w:rPr>
              <w:lastRenderedPageBreak/>
              <w:t>局</w:t>
            </w:r>
          </w:p>
        </w:tc>
        <w:tc>
          <w:tcPr>
            <w:tcW w:w="1153" w:type="dxa"/>
          </w:tcPr>
          <w:p w14:paraId="5D5E359D" w14:textId="5BD3058C" w:rsidR="0092527A" w:rsidRPr="00022ABB" w:rsidRDefault="00022ABB" w:rsidP="0092527A">
            <w:pPr>
              <w:jc w:val="both"/>
              <w:rPr>
                <w:rFonts w:cs="Times New Roman"/>
                <w:sz w:val="22"/>
              </w:rPr>
            </w:pPr>
            <w:r w:rsidRPr="00022ABB">
              <w:rPr>
                <w:rFonts w:cs="Times New Roman" w:hint="eastAsia"/>
                <w:sz w:val="22"/>
              </w:rPr>
              <w:lastRenderedPageBreak/>
              <w:t>限制</w:t>
            </w:r>
            <w:r w:rsidRPr="00022ABB">
              <w:rPr>
                <w:rFonts w:cs="Times New Roman" w:hint="eastAsia"/>
                <w:sz w:val="22"/>
              </w:rPr>
              <w:t>IP</w:t>
            </w:r>
            <w:r w:rsidR="0092527A" w:rsidRPr="00022ABB">
              <w:rPr>
                <w:rFonts w:cs="Times New Roman" w:hint="eastAsia"/>
                <w:sz w:val="22"/>
              </w:rPr>
              <w:t>及帳密</w:t>
            </w:r>
          </w:p>
        </w:tc>
        <w:tc>
          <w:tcPr>
            <w:tcW w:w="1153" w:type="dxa"/>
            <w:hideMark/>
          </w:tcPr>
          <w:p w14:paraId="023BB3C9" w14:textId="77777777" w:rsidR="0092527A" w:rsidRPr="00022ABB" w:rsidRDefault="0092527A" w:rsidP="0092527A">
            <w:pPr>
              <w:jc w:val="both"/>
              <w:rPr>
                <w:rFonts w:cs="Times New Roman"/>
                <w:sz w:val="22"/>
              </w:rPr>
            </w:pPr>
            <w:r w:rsidRPr="00022ABB">
              <w:rPr>
                <w:rFonts w:cs="Times New Roman"/>
                <w:sz w:val="22"/>
              </w:rPr>
              <w:t>行政院農委會林務</w:t>
            </w:r>
            <w:r w:rsidRPr="00022ABB">
              <w:rPr>
                <w:rFonts w:cs="Times New Roman"/>
                <w:sz w:val="22"/>
              </w:rPr>
              <w:lastRenderedPageBreak/>
              <w:t>局</w:t>
            </w:r>
          </w:p>
        </w:tc>
        <w:tc>
          <w:tcPr>
            <w:tcW w:w="1153" w:type="dxa"/>
          </w:tcPr>
          <w:p w14:paraId="476CE123" w14:textId="1AD38F7E" w:rsidR="0092527A" w:rsidRPr="00022ABB" w:rsidRDefault="00022ABB" w:rsidP="0092527A">
            <w:pPr>
              <w:jc w:val="both"/>
              <w:rPr>
                <w:rFonts w:cs="Times New Roman"/>
                <w:sz w:val="22"/>
              </w:rPr>
            </w:pPr>
            <w:r w:rsidRPr="00022ABB">
              <w:rPr>
                <w:rFonts w:cs="Times New Roman" w:hint="eastAsia"/>
                <w:sz w:val="22"/>
              </w:rPr>
              <w:lastRenderedPageBreak/>
              <w:t>限制</w:t>
            </w:r>
            <w:r w:rsidRPr="00022ABB">
              <w:rPr>
                <w:rFonts w:cs="Times New Roman" w:hint="eastAsia"/>
                <w:sz w:val="22"/>
              </w:rPr>
              <w:t>IP</w:t>
            </w:r>
            <w:r w:rsidR="0092527A" w:rsidRPr="00022ABB">
              <w:rPr>
                <w:rFonts w:cs="Times New Roman" w:hint="eastAsia"/>
                <w:sz w:val="22"/>
              </w:rPr>
              <w:t>及帳密</w:t>
            </w:r>
          </w:p>
        </w:tc>
      </w:tr>
      <w:tr w:rsidR="0092527A" w:rsidRPr="00022ABB" w14:paraId="3815D7A4" w14:textId="77777777" w:rsidTr="00022ABB">
        <w:trPr>
          <w:trHeight w:val="330"/>
          <w:jc w:val="center"/>
        </w:trPr>
        <w:tc>
          <w:tcPr>
            <w:tcW w:w="591" w:type="dxa"/>
            <w:vAlign w:val="center"/>
            <w:hideMark/>
          </w:tcPr>
          <w:p w14:paraId="77AD5C70" w14:textId="77777777" w:rsidR="0092527A" w:rsidRPr="00022ABB" w:rsidRDefault="0092527A" w:rsidP="0092527A">
            <w:pPr>
              <w:jc w:val="center"/>
              <w:rPr>
                <w:rFonts w:cs="Times New Roman"/>
                <w:sz w:val="22"/>
              </w:rPr>
            </w:pPr>
            <w:r w:rsidRPr="00022ABB">
              <w:rPr>
                <w:rFonts w:cs="Times New Roman"/>
                <w:sz w:val="22"/>
              </w:rPr>
              <w:lastRenderedPageBreak/>
              <w:t>3</w:t>
            </w:r>
          </w:p>
        </w:tc>
        <w:tc>
          <w:tcPr>
            <w:tcW w:w="437" w:type="dxa"/>
            <w:vMerge/>
            <w:vAlign w:val="center"/>
            <w:hideMark/>
          </w:tcPr>
          <w:p w14:paraId="50C0200F" w14:textId="77777777" w:rsidR="0092527A" w:rsidRPr="00022ABB" w:rsidRDefault="0092527A" w:rsidP="0092527A">
            <w:pPr>
              <w:jc w:val="center"/>
              <w:rPr>
                <w:rFonts w:cs="Times New Roman"/>
                <w:sz w:val="22"/>
              </w:rPr>
            </w:pPr>
          </w:p>
        </w:tc>
        <w:tc>
          <w:tcPr>
            <w:tcW w:w="1656" w:type="dxa"/>
            <w:vAlign w:val="center"/>
            <w:hideMark/>
          </w:tcPr>
          <w:p w14:paraId="759AC486" w14:textId="77777777" w:rsidR="0092527A" w:rsidRPr="00022ABB" w:rsidRDefault="0092527A" w:rsidP="0092527A">
            <w:pPr>
              <w:jc w:val="both"/>
              <w:rPr>
                <w:rFonts w:cs="Times New Roman"/>
                <w:sz w:val="22"/>
              </w:rPr>
            </w:pPr>
            <w:r w:rsidRPr="00022ABB">
              <w:rPr>
                <w:rFonts w:cs="Times New Roman"/>
                <w:sz w:val="22"/>
              </w:rPr>
              <w:t>自然保留區</w:t>
            </w:r>
          </w:p>
        </w:tc>
        <w:tc>
          <w:tcPr>
            <w:tcW w:w="1347" w:type="dxa"/>
            <w:vAlign w:val="center"/>
            <w:hideMark/>
          </w:tcPr>
          <w:p w14:paraId="4D724A28" w14:textId="77777777" w:rsidR="0092527A" w:rsidRPr="00022ABB" w:rsidRDefault="0092527A" w:rsidP="0092527A">
            <w:pPr>
              <w:jc w:val="both"/>
              <w:rPr>
                <w:rFonts w:cs="Times New Roman"/>
                <w:sz w:val="22"/>
              </w:rPr>
            </w:pPr>
            <w:r w:rsidRPr="00022ABB">
              <w:rPr>
                <w:rFonts w:cs="Times New Roman"/>
                <w:sz w:val="22"/>
              </w:rPr>
              <w:t>行政院農委會林務局</w:t>
            </w:r>
          </w:p>
        </w:tc>
        <w:tc>
          <w:tcPr>
            <w:tcW w:w="1152" w:type="dxa"/>
            <w:hideMark/>
          </w:tcPr>
          <w:p w14:paraId="3493B593" w14:textId="77777777" w:rsidR="0092527A" w:rsidRPr="00022ABB" w:rsidRDefault="0092527A" w:rsidP="0092527A">
            <w:pPr>
              <w:jc w:val="both"/>
              <w:rPr>
                <w:rFonts w:cs="Times New Roman"/>
                <w:sz w:val="22"/>
              </w:rPr>
            </w:pPr>
            <w:r w:rsidRPr="00022ABB">
              <w:rPr>
                <w:rFonts w:cs="Times New Roman"/>
                <w:sz w:val="22"/>
              </w:rPr>
              <w:t>行政院農委會林務局</w:t>
            </w:r>
          </w:p>
        </w:tc>
        <w:tc>
          <w:tcPr>
            <w:tcW w:w="1153" w:type="dxa"/>
          </w:tcPr>
          <w:p w14:paraId="21A9A876" w14:textId="38EEC60E" w:rsidR="0092527A" w:rsidRPr="00022ABB" w:rsidRDefault="00022ABB" w:rsidP="0092527A">
            <w:pPr>
              <w:rPr>
                <w:sz w:val="22"/>
              </w:rPr>
            </w:pPr>
            <w:r w:rsidRPr="00022ABB">
              <w:rPr>
                <w:rFonts w:cs="Times New Roman" w:hint="eastAsia"/>
                <w:sz w:val="22"/>
              </w:rPr>
              <w:t>限制</w:t>
            </w:r>
            <w:r w:rsidRPr="00022ABB">
              <w:rPr>
                <w:rFonts w:cs="Times New Roman" w:hint="eastAsia"/>
                <w:sz w:val="22"/>
              </w:rPr>
              <w:t>IP</w:t>
            </w:r>
            <w:r w:rsidR="0092527A" w:rsidRPr="00022ABB">
              <w:rPr>
                <w:rFonts w:cs="Times New Roman" w:hint="eastAsia"/>
                <w:sz w:val="22"/>
              </w:rPr>
              <w:t>及帳密</w:t>
            </w:r>
          </w:p>
        </w:tc>
        <w:tc>
          <w:tcPr>
            <w:tcW w:w="1153" w:type="dxa"/>
            <w:hideMark/>
          </w:tcPr>
          <w:p w14:paraId="04B08B77" w14:textId="77777777" w:rsidR="0092527A" w:rsidRPr="00022ABB" w:rsidRDefault="0092527A" w:rsidP="0092527A">
            <w:pPr>
              <w:jc w:val="both"/>
              <w:rPr>
                <w:rFonts w:cs="Times New Roman"/>
                <w:sz w:val="22"/>
              </w:rPr>
            </w:pPr>
            <w:r w:rsidRPr="00022ABB">
              <w:rPr>
                <w:rFonts w:cs="Times New Roman"/>
                <w:sz w:val="22"/>
              </w:rPr>
              <w:t>行政院農委會林務局</w:t>
            </w:r>
          </w:p>
        </w:tc>
        <w:tc>
          <w:tcPr>
            <w:tcW w:w="1153" w:type="dxa"/>
          </w:tcPr>
          <w:p w14:paraId="03E30A7C" w14:textId="1C2459D5" w:rsidR="0092527A" w:rsidRPr="00022ABB" w:rsidRDefault="00022ABB" w:rsidP="0092527A">
            <w:pPr>
              <w:rPr>
                <w:sz w:val="22"/>
              </w:rPr>
            </w:pPr>
            <w:r w:rsidRPr="00022ABB">
              <w:rPr>
                <w:rFonts w:cs="Times New Roman" w:hint="eastAsia"/>
                <w:sz w:val="22"/>
              </w:rPr>
              <w:t>限制</w:t>
            </w:r>
            <w:r w:rsidRPr="00022ABB">
              <w:rPr>
                <w:rFonts w:cs="Times New Roman" w:hint="eastAsia"/>
                <w:sz w:val="22"/>
              </w:rPr>
              <w:t>IP</w:t>
            </w:r>
            <w:r w:rsidR="0092527A" w:rsidRPr="00022ABB">
              <w:rPr>
                <w:rFonts w:cs="Times New Roman" w:hint="eastAsia"/>
                <w:sz w:val="22"/>
              </w:rPr>
              <w:t>及帳密</w:t>
            </w:r>
          </w:p>
        </w:tc>
      </w:tr>
      <w:tr w:rsidR="0092527A" w:rsidRPr="00022ABB" w14:paraId="15F6204E" w14:textId="77777777" w:rsidTr="00022ABB">
        <w:trPr>
          <w:trHeight w:val="330"/>
          <w:jc w:val="center"/>
        </w:trPr>
        <w:tc>
          <w:tcPr>
            <w:tcW w:w="591" w:type="dxa"/>
            <w:vAlign w:val="center"/>
            <w:hideMark/>
          </w:tcPr>
          <w:p w14:paraId="38FE88F1" w14:textId="77777777" w:rsidR="0092527A" w:rsidRPr="00022ABB" w:rsidRDefault="0092527A" w:rsidP="0092527A">
            <w:pPr>
              <w:jc w:val="center"/>
              <w:rPr>
                <w:rFonts w:cs="Times New Roman"/>
                <w:sz w:val="22"/>
              </w:rPr>
            </w:pPr>
            <w:r w:rsidRPr="00022ABB">
              <w:rPr>
                <w:rFonts w:cs="Times New Roman"/>
                <w:sz w:val="22"/>
              </w:rPr>
              <w:t>4</w:t>
            </w:r>
          </w:p>
        </w:tc>
        <w:tc>
          <w:tcPr>
            <w:tcW w:w="437" w:type="dxa"/>
            <w:vMerge/>
            <w:vAlign w:val="center"/>
            <w:hideMark/>
          </w:tcPr>
          <w:p w14:paraId="17D861A4" w14:textId="77777777" w:rsidR="0092527A" w:rsidRPr="00022ABB" w:rsidRDefault="0092527A" w:rsidP="0092527A">
            <w:pPr>
              <w:jc w:val="center"/>
              <w:rPr>
                <w:rFonts w:cs="Times New Roman"/>
                <w:sz w:val="22"/>
              </w:rPr>
            </w:pPr>
          </w:p>
        </w:tc>
        <w:tc>
          <w:tcPr>
            <w:tcW w:w="1656" w:type="dxa"/>
            <w:vAlign w:val="center"/>
            <w:hideMark/>
          </w:tcPr>
          <w:p w14:paraId="63268D1E" w14:textId="77777777" w:rsidR="0092527A" w:rsidRPr="00022ABB" w:rsidRDefault="0092527A" w:rsidP="0092527A">
            <w:pPr>
              <w:jc w:val="both"/>
              <w:rPr>
                <w:rFonts w:cs="Times New Roman"/>
                <w:sz w:val="22"/>
              </w:rPr>
            </w:pPr>
            <w:r w:rsidRPr="00022ABB">
              <w:rPr>
                <w:rFonts w:cs="Times New Roman"/>
                <w:sz w:val="22"/>
              </w:rPr>
              <w:t>野生動物保護區</w:t>
            </w:r>
          </w:p>
        </w:tc>
        <w:tc>
          <w:tcPr>
            <w:tcW w:w="1347" w:type="dxa"/>
            <w:vAlign w:val="center"/>
            <w:hideMark/>
          </w:tcPr>
          <w:p w14:paraId="5900AF1C" w14:textId="77777777" w:rsidR="0092527A" w:rsidRPr="00022ABB" w:rsidRDefault="0092527A" w:rsidP="0092527A">
            <w:pPr>
              <w:jc w:val="both"/>
              <w:rPr>
                <w:rFonts w:cs="Times New Roman"/>
                <w:sz w:val="22"/>
              </w:rPr>
            </w:pPr>
            <w:r w:rsidRPr="00022ABB">
              <w:rPr>
                <w:rFonts w:cs="Times New Roman"/>
                <w:sz w:val="22"/>
              </w:rPr>
              <w:t>行政院農委會林務局</w:t>
            </w:r>
          </w:p>
        </w:tc>
        <w:tc>
          <w:tcPr>
            <w:tcW w:w="1152" w:type="dxa"/>
            <w:hideMark/>
          </w:tcPr>
          <w:p w14:paraId="0A4A9EA4" w14:textId="77777777" w:rsidR="0092527A" w:rsidRPr="00022ABB" w:rsidRDefault="0092527A" w:rsidP="0092527A">
            <w:pPr>
              <w:jc w:val="both"/>
              <w:rPr>
                <w:rFonts w:cs="Times New Roman"/>
                <w:sz w:val="22"/>
              </w:rPr>
            </w:pPr>
            <w:r w:rsidRPr="00022ABB">
              <w:rPr>
                <w:rFonts w:cs="Times New Roman"/>
                <w:sz w:val="22"/>
              </w:rPr>
              <w:t>行政院農委會林務局</w:t>
            </w:r>
          </w:p>
        </w:tc>
        <w:tc>
          <w:tcPr>
            <w:tcW w:w="1153" w:type="dxa"/>
          </w:tcPr>
          <w:p w14:paraId="6BB4A868" w14:textId="77777777" w:rsidR="0092527A" w:rsidRPr="00022ABB" w:rsidRDefault="0092527A" w:rsidP="0092527A">
            <w:pPr>
              <w:rPr>
                <w:sz w:val="22"/>
              </w:rPr>
            </w:pPr>
            <w:r w:rsidRPr="00022ABB">
              <w:rPr>
                <w:rFonts w:cs="Times New Roman" w:hint="eastAsia"/>
                <w:sz w:val="22"/>
              </w:rPr>
              <w:t>鎖</w:t>
            </w:r>
            <w:r w:rsidRPr="00022ABB">
              <w:rPr>
                <w:rFonts w:cs="Times New Roman" w:hint="eastAsia"/>
                <w:sz w:val="22"/>
              </w:rPr>
              <w:t>IP</w:t>
            </w:r>
            <w:r w:rsidRPr="00022ABB">
              <w:rPr>
                <w:rFonts w:cs="Times New Roman" w:hint="eastAsia"/>
                <w:sz w:val="22"/>
              </w:rPr>
              <w:t>及帳密</w:t>
            </w:r>
          </w:p>
        </w:tc>
        <w:tc>
          <w:tcPr>
            <w:tcW w:w="1153" w:type="dxa"/>
            <w:hideMark/>
          </w:tcPr>
          <w:p w14:paraId="0CAD8BC8" w14:textId="77777777" w:rsidR="0092527A" w:rsidRPr="00022ABB" w:rsidRDefault="0092527A" w:rsidP="0092527A">
            <w:pPr>
              <w:jc w:val="both"/>
              <w:rPr>
                <w:rFonts w:cs="Times New Roman"/>
                <w:sz w:val="22"/>
              </w:rPr>
            </w:pPr>
            <w:r w:rsidRPr="00022ABB">
              <w:rPr>
                <w:rFonts w:cs="Times New Roman"/>
                <w:sz w:val="22"/>
              </w:rPr>
              <w:t>行政院農委會林務局</w:t>
            </w:r>
          </w:p>
        </w:tc>
        <w:tc>
          <w:tcPr>
            <w:tcW w:w="1153" w:type="dxa"/>
          </w:tcPr>
          <w:p w14:paraId="78D81DA4" w14:textId="70635B3A" w:rsidR="0092527A" w:rsidRPr="00022ABB" w:rsidRDefault="00022ABB" w:rsidP="0092527A">
            <w:pPr>
              <w:rPr>
                <w:sz w:val="22"/>
              </w:rPr>
            </w:pPr>
            <w:r w:rsidRPr="00022ABB">
              <w:rPr>
                <w:rFonts w:cs="Times New Roman" w:hint="eastAsia"/>
                <w:sz w:val="22"/>
              </w:rPr>
              <w:t>限制</w:t>
            </w:r>
            <w:r w:rsidRPr="00022ABB">
              <w:rPr>
                <w:rFonts w:cs="Times New Roman" w:hint="eastAsia"/>
                <w:sz w:val="22"/>
              </w:rPr>
              <w:t>IP</w:t>
            </w:r>
            <w:r w:rsidR="0092527A" w:rsidRPr="00022ABB">
              <w:rPr>
                <w:rFonts w:cs="Times New Roman" w:hint="eastAsia"/>
                <w:sz w:val="22"/>
              </w:rPr>
              <w:t>及帳密</w:t>
            </w:r>
          </w:p>
        </w:tc>
      </w:tr>
      <w:tr w:rsidR="0092527A" w:rsidRPr="00022ABB" w14:paraId="290D7846" w14:textId="77777777" w:rsidTr="00022ABB">
        <w:trPr>
          <w:trHeight w:val="330"/>
          <w:jc w:val="center"/>
        </w:trPr>
        <w:tc>
          <w:tcPr>
            <w:tcW w:w="591" w:type="dxa"/>
            <w:vAlign w:val="center"/>
            <w:hideMark/>
          </w:tcPr>
          <w:p w14:paraId="1E421067" w14:textId="77777777" w:rsidR="0092527A" w:rsidRPr="00022ABB" w:rsidRDefault="0092527A" w:rsidP="0092527A">
            <w:pPr>
              <w:jc w:val="center"/>
              <w:rPr>
                <w:rFonts w:cs="Times New Roman"/>
                <w:sz w:val="22"/>
              </w:rPr>
            </w:pPr>
            <w:r w:rsidRPr="00022ABB">
              <w:rPr>
                <w:rFonts w:cs="Times New Roman"/>
                <w:sz w:val="22"/>
              </w:rPr>
              <w:t>5</w:t>
            </w:r>
          </w:p>
        </w:tc>
        <w:tc>
          <w:tcPr>
            <w:tcW w:w="437" w:type="dxa"/>
            <w:vMerge/>
            <w:vAlign w:val="center"/>
            <w:hideMark/>
          </w:tcPr>
          <w:p w14:paraId="677BFE81" w14:textId="77777777" w:rsidR="0092527A" w:rsidRPr="00022ABB" w:rsidRDefault="0092527A" w:rsidP="0092527A">
            <w:pPr>
              <w:jc w:val="center"/>
              <w:rPr>
                <w:rFonts w:cs="Times New Roman"/>
                <w:sz w:val="22"/>
              </w:rPr>
            </w:pPr>
          </w:p>
        </w:tc>
        <w:tc>
          <w:tcPr>
            <w:tcW w:w="1656" w:type="dxa"/>
            <w:vAlign w:val="center"/>
            <w:hideMark/>
          </w:tcPr>
          <w:p w14:paraId="1ADF98D2" w14:textId="77777777" w:rsidR="0092527A" w:rsidRPr="00022ABB" w:rsidRDefault="0092527A" w:rsidP="0092527A">
            <w:pPr>
              <w:jc w:val="both"/>
              <w:rPr>
                <w:rFonts w:cs="Times New Roman"/>
                <w:sz w:val="22"/>
              </w:rPr>
            </w:pPr>
            <w:r w:rsidRPr="00022ABB">
              <w:rPr>
                <w:rFonts w:cs="Times New Roman"/>
                <w:sz w:val="22"/>
              </w:rPr>
              <w:t>野生動物棲息環境</w:t>
            </w:r>
          </w:p>
        </w:tc>
        <w:tc>
          <w:tcPr>
            <w:tcW w:w="1347" w:type="dxa"/>
            <w:vAlign w:val="center"/>
            <w:hideMark/>
          </w:tcPr>
          <w:p w14:paraId="0EF670BB" w14:textId="77777777" w:rsidR="0092527A" w:rsidRPr="00022ABB" w:rsidRDefault="0092527A" w:rsidP="0092527A">
            <w:pPr>
              <w:jc w:val="both"/>
              <w:rPr>
                <w:rFonts w:cs="Times New Roman"/>
                <w:sz w:val="22"/>
              </w:rPr>
            </w:pPr>
            <w:r w:rsidRPr="00022ABB">
              <w:rPr>
                <w:rFonts w:cs="Times New Roman"/>
                <w:sz w:val="22"/>
              </w:rPr>
              <w:t>行政院農委會林務局</w:t>
            </w:r>
          </w:p>
        </w:tc>
        <w:tc>
          <w:tcPr>
            <w:tcW w:w="1152" w:type="dxa"/>
            <w:hideMark/>
          </w:tcPr>
          <w:p w14:paraId="1F4F7181" w14:textId="77777777" w:rsidR="0092527A" w:rsidRPr="00022ABB" w:rsidRDefault="0092527A" w:rsidP="0092527A">
            <w:pPr>
              <w:jc w:val="both"/>
              <w:rPr>
                <w:rFonts w:cs="Times New Roman"/>
                <w:sz w:val="22"/>
              </w:rPr>
            </w:pPr>
            <w:r w:rsidRPr="00022ABB">
              <w:rPr>
                <w:rFonts w:cs="Times New Roman"/>
                <w:sz w:val="22"/>
              </w:rPr>
              <w:t>行政院農委會林務局</w:t>
            </w:r>
          </w:p>
        </w:tc>
        <w:tc>
          <w:tcPr>
            <w:tcW w:w="1153" w:type="dxa"/>
          </w:tcPr>
          <w:p w14:paraId="45C224D9" w14:textId="399CAAFC" w:rsidR="0092527A" w:rsidRPr="00022ABB" w:rsidRDefault="00022ABB" w:rsidP="0092527A">
            <w:pPr>
              <w:rPr>
                <w:sz w:val="22"/>
              </w:rPr>
            </w:pPr>
            <w:r w:rsidRPr="00022ABB">
              <w:rPr>
                <w:rFonts w:cs="Times New Roman" w:hint="eastAsia"/>
                <w:sz w:val="22"/>
              </w:rPr>
              <w:t>限制</w:t>
            </w:r>
            <w:r w:rsidRPr="00022ABB">
              <w:rPr>
                <w:rFonts w:cs="Times New Roman" w:hint="eastAsia"/>
                <w:sz w:val="22"/>
              </w:rPr>
              <w:t>IP</w:t>
            </w:r>
            <w:r w:rsidR="0092527A" w:rsidRPr="00022ABB">
              <w:rPr>
                <w:rFonts w:cs="Times New Roman" w:hint="eastAsia"/>
                <w:sz w:val="22"/>
              </w:rPr>
              <w:t>及帳密</w:t>
            </w:r>
          </w:p>
        </w:tc>
        <w:tc>
          <w:tcPr>
            <w:tcW w:w="1153" w:type="dxa"/>
            <w:hideMark/>
          </w:tcPr>
          <w:p w14:paraId="440C8182" w14:textId="77777777" w:rsidR="0092527A" w:rsidRPr="00022ABB" w:rsidRDefault="0092527A" w:rsidP="0092527A">
            <w:pPr>
              <w:jc w:val="both"/>
              <w:rPr>
                <w:rFonts w:cs="Times New Roman"/>
                <w:sz w:val="22"/>
              </w:rPr>
            </w:pPr>
            <w:r w:rsidRPr="00022ABB">
              <w:rPr>
                <w:rFonts w:cs="Times New Roman"/>
                <w:sz w:val="22"/>
              </w:rPr>
              <w:t>行政院農委會林務局</w:t>
            </w:r>
          </w:p>
        </w:tc>
        <w:tc>
          <w:tcPr>
            <w:tcW w:w="1153" w:type="dxa"/>
          </w:tcPr>
          <w:p w14:paraId="2ED1288D" w14:textId="24B86E7A" w:rsidR="0092527A" w:rsidRPr="00022ABB" w:rsidRDefault="00022ABB" w:rsidP="0092527A">
            <w:pPr>
              <w:rPr>
                <w:sz w:val="22"/>
              </w:rPr>
            </w:pPr>
            <w:r w:rsidRPr="00022ABB">
              <w:rPr>
                <w:rFonts w:cs="Times New Roman" w:hint="eastAsia"/>
                <w:sz w:val="22"/>
              </w:rPr>
              <w:t>限制</w:t>
            </w:r>
            <w:r w:rsidRPr="00022ABB">
              <w:rPr>
                <w:rFonts w:cs="Times New Roman" w:hint="eastAsia"/>
                <w:sz w:val="22"/>
              </w:rPr>
              <w:t>IP</w:t>
            </w:r>
            <w:r w:rsidR="0092527A" w:rsidRPr="00022ABB">
              <w:rPr>
                <w:rFonts w:cs="Times New Roman" w:hint="eastAsia"/>
                <w:sz w:val="22"/>
              </w:rPr>
              <w:t>及帳密</w:t>
            </w:r>
          </w:p>
        </w:tc>
      </w:tr>
      <w:tr w:rsidR="0092527A" w:rsidRPr="00022ABB" w14:paraId="1195CF08" w14:textId="77777777" w:rsidTr="00022ABB">
        <w:trPr>
          <w:trHeight w:val="630"/>
          <w:jc w:val="center"/>
        </w:trPr>
        <w:tc>
          <w:tcPr>
            <w:tcW w:w="591" w:type="dxa"/>
            <w:vAlign w:val="center"/>
            <w:hideMark/>
          </w:tcPr>
          <w:p w14:paraId="04CBE11C" w14:textId="77777777" w:rsidR="0092527A" w:rsidRPr="00022ABB" w:rsidRDefault="0092527A" w:rsidP="0092527A">
            <w:pPr>
              <w:jc w:val="center"/>
              <w:rPr>
                <w:rFonts w:cs="Times New Roman"/>
                <w:sz w:val="22"/>
              </w:rPr>
            </w:pPr>
            <w:r w:rsidRPr="00022ABB">
              <w:rPr>
                <w:rFonts w:cs="Times New Roman"/>
                <w:sz w:val="22"/>
              </w:rPr>
              <w:t>6</w:t>
            </w:r>
          </w:p>
        </w:tc>
        <w:tc>
          <w:tcPr>
            <w:tcW w:w="437" w:type="dxa"/>
            <w:vMerge/>
            <w:vAlign w:val="center"/>
            <w:hideMark/>
          </w:tcPr>
          <w:p w14:paraId="1C87B42F" w14:textId="77777777" w:rsidR="0092527A" w:rsidRPr="00022ABB" w:rsidRDefault="0092527A" w:rsidP="0092527A">
            <w:pPr>
              <w:jc w:val="center"/>
              <w:rPr>
                <w:rFonts w:cs="Times New Roman"/>
                <w:sz w:val="22"/>
              </w:rPr>
            </w:pPr>
          </w:p>
        </w:tc>
        <w:tc>
          <w:tcPr>
            <w:tcW w:w="1656" w:type="dxa"/>
            <w:vAlign w:val="center"/>
            <w:hideMark/>
          </w:tcPr>
          <w:p w14:paraId="1D182DB7" w14:textId="77777777" w:rsidR="0092527A" w:rsidRPr="00022ABB" w:rsidRDefault="0092527A" w:rsidP="0092527A">
            <w:pPr>
              <w:jc w:val="both"/>
              <w:rPr>
                <w:rFonts w:cs="Times New Roman"/>
                <w:sz w:val="22"/>
              </w:rPr>
            </w:pPr>
            <w:r w:rsidRPr="00022ABB">
              <w:rPr>
                <w:rFonts w:cs="Times New Roman"/>
                <w:sz w:val="22"/>
              </w:rPr>
              <w:t>國家風景區</w:t>
            </w:r>
          </w:p>
        </w:tc>
        <w:tc>
          <w:tcPr>
            <w:tcW w:w="1347" w:type="dxa"/>
            <w:vAlign w:val="center"/>
            <w:hideMark/>
          </w:tcPr>
          <w:p w14:paraId="439E99A0" w14:textId="77777777" w:rsidR="0092527A" w:rsidRPr="00022ABB" w:rsidRDefault="0092527A" w:rsidP="0092527A">
            <w:pPr>
              <w:jc w:val="both"/>
              <w:rPr>
                <w:rFonts w:cs="Times New Roman"/>
                <w:sz w:val="22"/>
              </w:rPr>
            </w:pPr>
            <w:r w:rsidRPr="00022ABB">
              <w:rPr>
                <w:rFonts w:cs="Times New Roman"/>
                <w:sz w:val="22"/>
              </w:rPr>
              <w:t>交通部觀光局</w:t>
            </w:r>
          </w:p>
        </w:tc>
        <w:tc>
          <w:tcPr>
            <w:tcW w:w="1152" w:type="dxa"/>
            <w:hideMark/>
          </w:tcPr>
          <w:p w14:paraId="3678684A" w14:textId="77777777" w:rsidR="0092527A" w:rsidRPr="00022ABB" w:rsidRDefault="0092527A" w:rsidP="0092527A">
            <w:pPr>
              <w:jc w:val="both"/>
              <w:rPr>
                <w:rFonts w:cs="Times New Roman"/>
                <w:sz w:val="22"/>
              </w:rPr>
            </w:pPr>
            <w:r w:rsidRPr="00022ABB">
              <w:rPr>
                <w:rFonts w:cs="Times New Roman"/>
                <w:sz w:val="22"/>
              </w:rPr>
              <w:t>交通部</w:t>
            </w:r>
          </w:p>
        </w:tc>
        <w:tc>
          <w:tcPr>
            <w:tcW w:w="1153" w:type="dxa"/>
          </w:tcPr>
          <w:p w14:paraId="4445BE91" w14:textId="0A058BE9" w:rsidR="0092527A" w:rsidRPr="00022ABB" w:rsidRDefault="00022ABB" w:rsidP="0092527A">
            <w:pPr>
              <w:jc w:val="both"/>
              <w:rPr>
                <w:rFonts w:cs="Times New Roman"/>
                <w:sz w:val="22"/>
              </w:rPr>
            </w:pPr>
            <w:r w:rsidRPr="00022ABB">
              <w:rPr>
                <w:rFonts w:cs="Times New Roman" w:hint="eastAsia"/>
                <w:sz w:val="22"/>
              </w:rPr>
              <w:t>限制</w:t>
            </w:r>
            <w:r w:rsidRPr="00022ABB">
              <w:rPr>
                <w:rFonts w:cs="Times New Roman" w:hint="eastAsia"/>
                <w:sz w:val="22"/>
              </w:rPr>
              <w:t>IP</w:t>
            </w:r>
          </w:p>
        </w:tc>
        <w:tc>
          <w:tcPr>
            <w:tcW w:w="1153" w:type="dxa"/>
            <w:hideMark/>
          </w:tcPr>
          <w:p w14:paraId="42AC98CB" w14:textId="77777777" w:rsidR="0092527A" w:rsidRPr="00022ABB" w:rsidRDefault="0092527A" w:rsidP="0092527A">
            <w:pPr>
              <w:jc w:val="both"/>
              <w:rPr>
                <w:rFonts w:cs="Times New Roman"/>
                <w:sz w:val="22"/>
              </w:rPr>
            </w:pPr>
            <w:r w:rsidRPr="00022ABB">
              <w:rPr>
                <w:rFonts w:cs="Times New Roman"/>
                <w:sz w:val="22"/>
              </w:rPr>
              <w:t>交通部</w:t>
            </w:r>
          </w:p>
        </w:tc>
        <w:tc>
          <w:tcPr>
            <w:tcW w:w="1153" w:type="dxa"/>
          </w:tcPr>
          <w:p w14:paraId="726E6E99" w14:textId="1FA745CA" w:rsidR="0092527A" w:rsidRPr="00022ABB" w:rsidRDefault="00022ABB" w:rsidP="0092527A">
            <w:pPr>
              <w:jc w:val="both"/>
              <w:rPr>
                <w:rFonts w:cs="Times New Roman"/>
                <w:sz w:val="22"/>
              </w:rPr>
            </w:pPr>
            <w:r w:rsidRPr="00022ABB">
              <w:rPr>
                <w:rFonts w:cs="Times New Roman" w:hint="eastAsia"/>
                <w:sz w:val="22"/>
              </w:rPr>
              <w:t>限制</w:t>
            </w:r>
            <w:r w:rsidRPr="00022ABB">
              <w:rPr>
                <w:rFonts w:cs="Times New Roman" w:hint="eastAsia"/>
                <w:sz w:val="22"/>
              </w:rPr>
              <w:t>IP</w:t>
            </w:r>
          </w:p>
        </w:tc>
      </w:tr>
      <w:tr w:rsidR="0092527A" w:rsidRPr="00022ABB" w14:paraId="08D671BB" w14:textId="77777777" w:rsidTr="00022ABB">
        <w:trPr>
          <w:trHeight w:val="330"/>
          <w:jc w:val="center"/>
        </w:trPr>
        <w:tc>
          <w:tcPr>
            <w:tcW w:w="591" w:type="dxa"/>
            <w:vAlign w:val="center"/>
            <w:hideMark/>
          </w:tcPr>
          <w:p w14:paraId="3B342BAA" w14:textId="77777777" w:rsidR="0092527A" w:rsidRPr="00022ABB" w:rsidRDefault="0092527A" w:rsidP="0092527A">
            <w:pPr>
              <w:jc w:val="center"/>
              <w:rPr>
                <w:rFonts w:cs="Times New Roman"/>
                <w:sz w:val="22"/>
              </w:rPr>
            </w:pPr>
            <w:r w:rsidRPr="00022ABB">
              <w:rPr>
                <w:rFonts w:cs="Times New Roman"/>
                <w:sz w:val="22"/>
              </w:rPr>
              <w:t>7</w:t>
            </w:r>
          </w:p>
        </w:tc>
        <w:tc>
          <w:tcPr>
            <w:tcW w:w="437" w:type="dxa"/>
            <w:vMerge/>
            <w:vAlign w:val="center"/>
            <w:hideMark/>
          </w:tcPr>
          <w:p w14:paraId="5B7BF6B7" w14:textId="77777777" w:rsidR="0092527A" w:rsidRPr="00022ABB" w:rsidRDefault="0092527A" w:rsidP="0092527A">
            <w:pPr>
              <w:jc w:val="center"/>
              <w:rPr>
                <w:rFonts w:cs="Times New Roman"/>
                <w:sz w:val="22"/>
              </w:rPr>
            </w:pPr>
          </w:p>
        </w:tc>
        <w:tc>
          <w:tcPr>
            <w:tcW w:w="1656" w:type="dxa"/>
            <w:vAlign w:val="center"/>
            <w:hideMark/>
          </w:tcPr>
          <w:p w14:paraId="3DB4C224" w14:textId="77777777" w:rsidR="0092527A" w:rsidRPr="00022ABB" w:rsidRDefault="0092527A" w:rsidP="0092527A">
            <w:pPr>
              <w:jc w:val="both"/>
              <w:rPr>
                <w:rFonts w:cs="Times New Roman"/>
                <w:sz w:val="22"/>
              </w:rPr>
            </w:pPr>
            <w:r w:rsidRPr="00022ABB">
              <w:rPr>
                <w:rFonts w:cs="Times New Roman"/>
                <w:sz w:val="22"/>
              </w:rPr>
              <w:t>國家公園範圍及分區圖</w:t>
            </w:r>
          </w:p>
        </w:tc>
        <w:tc>
          <w:tcPr>
            <w:tcW w:w="1347" w:type="dxa"/>
            <w:vAlign w:val="center"/>
            <w:hideMark/>
          </w:tcPr>
          <w:p w14:paraId="5A88BBFD" w14:textId="77777777" w:rsidR="0092527A" w:rsidRPr="00022ABB" w:rsidRDefault="0092527A" w:rsidP="0092527A">
            <w:pPr>
              <w:jc w:val="both"/>
              <w:rPr>
                <w:rFonts w:cs="Times New Roman"/>
                <w:sz w:val="22"/>
              </w:rPr>
            </w:pPr>
            <w:r w:rsidRPr="00022ABB">
              <w:rPr>
                <w:rFonts w:cs="Times New Roman"/>
                <w:sz w:val="22"/>
              </w:rPr>
              <w:t>內政部營建署</w:t>
            </w:r>
          </w:p>
        </w:tc>
        <w:tc>
          <w:tcPr>
            <w:tcW w:w="1152" w:type="dxa"/>
            <w:vAlign w:val="center"/>
            <w:hideMark/>
          </w:tcPr>
          <w:p w14:paraId="4AA0BBBE" w14:textId="77777777" w:rsidR="0092527A" w:rsidRPr="00022ABB" w:rsidRDefault="0092527A" w:rsidP="0092527A">
            <w:pPr>
              <w:jc w:val="both"/>
              <w:rPr>
                <w:rFonts w:cs="Times New Roman"/>
                <w:sz w:val="22"/>
              </w:rPr>
            </w:pPr>
            <w:r w:rsidRPr="00022ABB">
              <w:rPr>
                <w:rFonts w:cs="Times New Roman" w:hint="eastAsia"/>
                <w:sz w:val="22"/>
              </w:rPr>
              <w:t>內政部城鄉發展分署</w:t>
            </w:r>
          </w:p>
        </w:tc>
        <w:tc>
          <w:tcPr>
            <w:tcW w:w="1153" w:type="dxa"/>
          </w:tcPr>
          <w:p w14:paraId="134F31E8" w14:textId="77777777" w:rsidR="0092527A" w:rsidRPr="00022ABB" w:rsidRDefault="0092527A" w:rsidP="0092527A">
            <w:pPr>
              <w:jc w:val="both"/>
              <w:rPr>
                <w:rFonts w:cs="Times New Roman"/>
                <w:sz w:val="22"/>
              </w:rPr>
            </w:pPr>
            <w:r w:rsidRPr="00022ABB">
              <w:rPr>
                <w:rFonts w:cs="Times New Roman" w:hint="eastAsia"/>
                <w:sz w:val="22"/>
              </w:rPr>
              <w:t>自行授權</w:t>
            </w:r>
          </w:p>
        </w:tc>
        <w:tc>
          <w:tcPr>
            <w:tcW w:w="1153" w:type="dxa"/>
            <w:vAlign w:val="center"/>
            <w:hideMark/>
          </w:tcPr>
          <w:p w14:paraId="603A4880" w14:textId="77777777" w:rsidR="0092527A" w:rsidRPr="00022ABB" w:rsidRDefault="0092527A" w:rsidP="0092527A">
            <w:pPr>
              <w:jc w:val="both"/>
              <w:rPr>
                <w:rFonts w:cs="Times New Roman"/>
                <w:sz w:val="22"/>
              </w:rPr>
            </w:pPr>
            <w:r w:rsidRPr="00022ABB">
              <w:rPr>
                <w:rFonts w:cs="Times New Roman" w:hint="eastAsia"/>
                <w:sz w:val="22"/>
              </w:rPr>
              <w:t>內政部城鄉發展分署</w:t>
            </w:r>
          </w:p>
        </w:tc>
        <w:tc>
          <w:tcPr>
            <w:tcW w:w="1153" w:type="dxa"/>
          </w:tcPr>
          <w:p w14:paraId="36FC51AF" w14:textId="77777777" w:rsidR="0092527A" w:rsidRPr="00022ABB" w:rsidRDefault="0092527A" w:rsidP="0092527A">
            <w:pPr>
              <w:jc w:val="both"/>
              <w:rPr>
                <w:rFonts w:cs="Times New Roman"/>
                <w:sz w:val="22"/>
              </w:rPr>
            </w:pPr>
            <w:r w:rsidRPr="00022ABB">
              <w:rPr>
                <w:rFonts w:cs="Times New Roman" w:hint="eastAsia"/>
                <w:sz w:val="22"/>
              </w:rPr>
              <w:t>自行授權</w:t>
            </w:r>
          </w:p>
        </w:tc>
      </w:tr>
      <w:tr w:rsidR="0092527A" w:rsidRPr="00022ABB" w14:paraId="54DF6B54" w14:textId="77777777" w:rsidTr="00022ABB">
        <w:trPr>
          <w:trHeight w:val="407"/>
          <w:jc w:val="center"/>
        </w:trPr>
        <w:tc>
          <w:tcPr>
            <w:tcW w:w="591" w:type="dxa"/>
            <w:vAlign w:val="center"/>
            <w:hideMark/>
          </w:tcPr>
          <w:p w14:paraId="25D5CD88" w14:textId="77777777" w:rsidR="0092527A" w:rsidRPr="00022ABB" w:rsidRDefault="0092527A" w:rsidP="0092527A">
            <w:pPr>
              <w:jc w:val="center"/>
              <w:rPr>
                <w:rFonts w:cs="Times New Roman"/>
                <w:sz w:val="22"/>
              </w:rPr>
            </w:pPr>
            <w:r w:rsidRPr="00022ABB">
              <w:rPr>
                <w:rFonts w:cs="Times New Roman"/>
                <w:sz w:val="22"/>
              </w:rPr>
              <w:t>8</w:t>
            </w:r>
          </w:p>
        </w:tc>
        <w:tc>
          <w:tcPr>
            <w:tcW w:w="437" w:type="dxa"/>
            <w:vMerge w:val="restart"/>
            <w:vAlign w:val="center"/>
            <w:hideMark/>
          </w:tcPr>
          <w:p w14:paraId="163A8F89" w14:textId="77777777" w:rsidR="0092527A" w:rsidRPr="00022ABB" w:rsidRDefault="0092527A" w:rsidP="0092527A">
            <w:pPr>
              <w:jc w:val="center"/>
              <w:rPr>
                <w:rFonts w:cs="Times New Roman"/>
                <w:sz w:val="22"/>
              </w:rPr>
            </w:pPr>
            <w:r w:rsidRPr="00022ABB">
              <w:rPr>
                <w:rFonts w:cs="Times New Roman"/>
                <w:sz w:val="22"/>
              </w:rPr>
              <w:t>災害敏感</w:t>
            </w:r>
          </w:p>
        </w:tc>
        <w:tc>
          <w:tcPr>
            <w:tcW w:w="1656" w:type="dxa"/>
            <w:vAlign w:val="center"/>
            <w:hideMark/>
          </w:tcPr>
          <w:p w14:paraId="5FA125ED" w14:textId="77777777" w:rsidR="0092527A" w:rsidRPr="00022ABB" w:rsidRDefault="0092527A" w:rsidP="0092527A">
            <w:pPr>
              <w:jc w:val="both"/>
              <w:rPr>
                <w:rFonts w:cs="Times New Roman"/>
                <w:sz w:val="22"/>
              </w:rPr>
            </w:pPr>
            <w:r w:rsidRPr="00022ABB">
              <w:rPr>
                <w:rFonts w:cs="Times New Roman"/>
                <w:sz w:val="22"/>
              </w:rPr>
              <w:t>特定水土保持區</w:t>
            </w:r>
          </w:p>
        </w:tc>
        <w:tc>
          <w:tcPr>
            <w:tcW w:w="1347" w:type="dxa"/>
            <w:vAlign w:val="center"/>
            <w:hideMark/>
          </w:tcPr>
          <w:p w14:paraId="4438E6EA" w14:textId="77777777" w:rsidR="0092527A" w:rsidRPr="00022ABB" w:rsidRDefault="0092527A" w:rsidP="0092527A">
            <w:pPr>
              <w:jc w:val="both"/>
              <w:rPr>
                <w:rFonts w:cs="Times New Roman"/>
                <w:sz w:val="22"/>
              </w:rPr>
            </w:pPr>
            <w:r w:rsidRPr="00022ABB">
              <w:rPr>
                <w:rFonts w:cs="Times New Roman"/>
                <w:sz w:val="22"/>
              </w:rPr>
              <w:t>行政院農業委員會水土保持局</w:t>
            </w:r>
          </w:p>
        </w:tc>
        <w:tc>
          <w:tcPr>
            <w:tcW w:w="1152" w:type="dxa"/>
            <w:hideMark/>
          </w:tcPr>
          <w:p w14:paraId="55FF7579" w14:textId="77777777" w:rsidR="0092527A" w:rsidRPr="00022ABB" w:rsidRDefault="0092527A" w:rsidP="0092527A">
            <w:pPr>
              <w:rPr>
                <w:sz w:val="22"/>
              </w:rPr>
            </w:pPr>
            <w:r w:rsidRPr="00022ABB">
              <w:rPr>
                <w:rFonts w:cs="Times New Roman" w:hint="eastAsia"/>
                <w:sz w:val="22"/>
              </w:rPr>
              <w:t>TGOS</w:t>
            </w:r>
            <w:r w:rsidRPr="00022ABB">
              <w:rPr>
                <w:rFonts w:cs="Times New Roman" w:hint="eastAsia"/>
                <w:sz w:val="22"/>
              </w:rPr>
              <w:t>平台</w:t>
            </w:r>
          </w:p>
        </w:tc>
        <w:tc>
          <w:tcPr>
            <w:tcW w:w="1153" w:type="dxa"/>
          </w:tcPr>
          <w:p w14:paraId="444A9453" w14:textId="77777777" w:rsidR="0092527A" w:rsidRPr="00022ABB" w:rsidRDefault="0092527A" w:rsidP="0092527A">
            <w:pPr>
              <w:jc w:val="both"/>
              <w:rPr>
                <w:rFonts w:cs="Times New Roman"/>
                <w:sz w:val="22"/>
              </w:rPr>
            </w:pPr>
            <w:r w:rsidRPr="00022ABB">
              <w:rPr>
                <w:rFonts w:cs="Times New Roman" w:hint="eastAsia"/>
                <w:sz w:val="22"/>
              </w:rPr>
              <w:t>開放式</w:t>
            </w:r>
          </w:p>
        </w:tc>
        <w:tc>
          <w:tcPr>
            <w:tcW w:w="1153" w:type="dxa"/>
            <w:hideMark/>
          </w:tcPr>
          <w:p w14:paraId="7C29072B" w14:textId="77777777" w:rsidR="0092527A" w:rsidRPr="00022ABB" w:rsidRDefault="0092527A" w:rsidP="0092527A">
            <w:pPr>
              <w:jc w:val="both"/>
              <w:rPr>
                <w:rFonts w:cs="Times New Roman"/>
                <w:sz w:val="22"/>
              </w:rPr>
            </w:pPr>
            <w:r w:rsidRPr="00022ABB">
              <w:rPr>
                <w:rFonts w:cs="Times New Roman"/>
                <w:sz w:val="22"/>
              </w:rPr>
              <w:t>行政院農業委員會水土保持局</w:t>
            </w:r>
          </w:p>
        </w:tc>
        <w:tc>
          <w:tcPr>
            <w:tcW w:w="1153" w:type="dxa"/>
          </w:tcPr>
          <w:p w14:paraId="4D0506B7" w14:textId="77777777" w:rsidR="0092527A" w:rsidRPr="00022ABB" w:rsidRDefault="0092527A" w:rsidP="0092527A">
            <w:pPr>
              <w:jc w:val="both"/>
              <w:rPr>
                <w:rFonts w:cs="Times New Roman"/>
                <w:sz w:val="22"/>
              </w:rPr>
            </w:pPr>
            <w:r w:rsidRPr="00022ABB">
              <w:rPr>
                <w:rFonts w:cs="Times New Roman" w:hint="eastAsia"/>
                <w:sz w:val="22"/>
              </w:rPr>
              <w:t>開放式</w:t>
            </w:r>
          </w:p>
        </w:tc>
      </w:tr>
      <w:tr w:rsidR="0092527A" w:rsidRPr="00022ABB" w14:paraId="6A8F618E" w14:textId="77777777" w:rsidTr="00022ABB">
        <w:trPr>
          <w:trHeight w:val="330"/>
          <w:jc w:val="center"/>
        </w:trPr>
        <w:tc>
          <w:tcPr>
            <w:tcW w:w="591" w:type="dxa"/>
            <w:vAlign w:val="center"/>
            <w:hideMark/>
          </w:tcPr>
          <w:p w14:paraId="1A254EFC" w14:textId="77777777" w:rsidR="0092527A" w:rsidRPr="00022ABB" w:rsidRDefault="0092527A" w:rsidP="0092527A">
            <w:pPr>
              <w:jc w:val="center"/>
              <w:rPr>
                <w:rFonts w:cs="Times New Roman"/>
                <w:sz w:val="22"/>
              </w:rPr>
            </w:pPr>
            <w:r w:rsidRPr="00022ABB">
              <w:rPr>
                <w:rFonts w:cs="Times New Roman"/>
                <w:sz w:val="22"/>
              </w:rPr>
              <w:t>9</w:t>
            </w:r>
          </w:p>
        </w:tc>
        <w:tc>
          <w:tcPr>
            <w:tcW w:w="437" w:type="dxa"/>
            <w:vMerge/>
            <w:vAlign w:val="center"/>
            <w:hideMark/>
          </w:tcPr>
          <w:p w14:paraId="2453C861" w14:textId="77777777" w:rsidR="0092527A" w:rsidRPr="00022ABB" w:rsidRDefault="0092527A" w:rsidP="0092527A">
            <w:pPr>
              <w:jc w:val="center"/>
              <w:rPr>
                <w:rFonts w:cs="Times New Roman"/>
                <w:sz w:val="22"/>
              </w:rPr>
            </w:pPr>
          </w:p>
        </w:tc>
        <w:tc>
          <w:tcPr>
            <w:tcW w:w="1656" w:type="dxa"/>
            <w:vAlign w:val="center"/>
            <w:hideMark/>
          </w:tcPr>
          <w:p w14:paraId="3D3AF8DF" w14:textId="77777777" w:rsidR="0092527A" w:rsidRPr="00022ABB" w:rsidRDefault="0092527A" w:rsidP="0092527A">
            <w:pPr>
              <w:jc w:val="both"/>
              <w:rPr>
                <w:rFonts w:cs="Times New Roman"/>
                <w:sz w:val="22"/>
              </w:rPr>
            </w:pPr>
            <w:r w:rsidRPr="00022ABB">
              <w:rPr>
                <w:rFonts w:cs="Times New Roman"/>
                <w:sz w:val="22"/>
              </w:rPr>
              <w:t>土石流潛勢溪流</w:t>
            </w:r>
          </w:p>
        </w:tc>
        <w:tc>
          <w:tcPr>
            <w:tcW w:w="1347" w:type="dxa"/>
            <w:vAlign w:val="center"/>
            <w:hideMark/>
          </w:tcPr>
          <w:p w14:paraId="1A6A4F5E" w14:textId="77777777" w:rsidR="0092527A" w:rsidRPr="00022ABB" w:rsidRDefault="0092527A" w:rsidP="0092527A">
            <w:pPr>
              <w:jc w:val="both"/>
              <w:rPr>
                <w:rFonts w:cs="Times New Roman"/>
                <w:sz w:val="22"/>
              </w:rPr>
            </w:pPr>
            <w:r w:rsidRPr="00022ABB">
              <w:rPr>
                <w:rFonts w:cs="Times New Roman"/>
                <w:sz w:val="22"/>
              </w:rPr>
              <w:t>行政院農業委員會水土保持局</w:t>
            </w:r>
          </w:p>
        </w:tc>
        <w:tc>
          <w:tcPr>
            <w:tcW w:w="1152" w:type="dxa"/>
            <w:hideMark/>
          </w:tcPr>
          <w:p w14:paraId="7B738024" w14:textId="77777777" w:rsidR="0092527A" w:rsidRPr="00022ABB" w:rsidRDefault="0092527A" w:rsidP="0092527A">
            <w:pPr>
              <w:rPr>
                <w:sz w:val="22"/>
              </w:rPr>
            </w:pPr>
            <w:r w:rsidRPr="00022ABB">
              <w:rPr>
                <w:rFonts w:cs="Times New Roman" w:hint="eastAsia"/>
                <w:sz w:val="22"/>
              </w:rPr>
              <w:t>TGOS</w:t>
            </w:r>
            <w:r w:rsidRPr="00022ABB">
              <w:rPr>
                <w:rFonts w:cs="Times New Roman" w:hint="eastAsia"/>
                <w:sz w:val="22"/>
              </w:rPr>
              <w:t>平台</w:t>
            </w:r>
          </w:p>
        </w:tc>
        <w:tc>
          <w:tcPr>
            <w:tcW w:w="1153" w:type="dxa"/>
          </w:tcPr>
          <w:p w14:paraId="1907F1B9" w14:textId="77777777" w:rsidR="0092527A" w:rsidRPr="00022ABB" w:rsidRDefault="0092527A" w:rsidP="0092527A">
            <w:pPr>
              <w:jc w:val="both"/>
              <w:rPr>
                <w:rFonts w:cs="Times New Roman"/>
                <w:sz w:val="22"/>
              </w:rPr>
            </w:pPr>
            <w:r w:rsidRPr="00022ABB">
              <w:rPr>
                <w:rFonts w:cs="Times New Roman" w:hint="eastAsia"/>
                <w:sz w:val="22"/>
              </w:rPr>
              <w:t>開放式</w:t>
            </w:r>
          </w:p>
        </w:tc>
        <w:tc>
          <w:tcPr>
            <w:tcW w:w="1153" w:type="dxa"/>
            <w:hideMark/>
          </w:tcPr>
          <w:p w14:paraId="60D0F76F" w14:textId="77777777" w:rsidR="0092527A" w:rsidRPr="00022ABB" w:rsidRDefault="0092527A" w:rsidP="0092527A">
            <w:pPr>
              <w:jc w:val="both"/>
              <w:rPr>
                <w:rFonts w:cs="Times New Roman"/>
                <w:sz w:val="22"/>
              </w:rPr>
            </w:pPr>
            <w:r w:rsidRPr="00022ABB">
              <w:rPr>
                <w:rFonts w:cs="Times New Roman"/>
                <w:sz w:val="22"/>
              </w:rPr>
              <w:t>行政院農業委員會水土保持局</w:t>
            </w:r>
          </w:p>
        </w:tc>
        <w:tc>
          <w:tcPr>
            <w:tcW w:w="1153" w:type="dxa"/>
          </w:tcPr>
          <w:p w14:paraId="4BB14420" w14:textId="77777777" w:rsidR="0092527A" w:rsidRPr="00022ABB" w:rsidRDefault="0092527A" w:rsidP="0092527A">
            <w:pPr>
              <w:jc w:val="both"/>
              <w:rPr>
                <w:rFonts w:cs="Times New Roman"/>
                <w:sz w:val="22"/>
              </w:rPr>
            </w:pPr>
            <w:r w:rsidRPr="00022ABB">
              <w:rPr>
                <w:rFonts w:cs="Times New Roman" w:hint="eastAsia"/>
                <w:sz w:val="22"/>
              </w:rPr>
              <w:t>開放式</w:t>
            </w:r>
          </w:p>
        </w:tc>
      </w:tr>
      <w:tr w:rsidR="0092527A" w:rsidRPr="00022ABB" w14:paraId="6452EF20" w14:textId="77777777" w:rsidTr="00022ABB">
        <w:trPr>
          <w:trHeight w:val="330"/>
          <w:jc w:val="center"/>
        </w:trPr>
        <w:tc>
          <w:tcPr>
            <w:tcW w:w="591" w:type="dxa"/>
            <w:vAlign w:val="center"/>
            <w:hideMark/>
          </w:tcPr>
          <w:p w14:paraId="199E6DF0" w14:textId="77777777" w:rsidR="0092527A" w:rsidRPr="00022ABB" w:rsidRDefault="0092527A" w:rsidP="0092527A">
            <w:pPr>
              <w:jc w:val="center"/>
              <w:rPr>
                <w:rFonts w:cs="Times New Roman"/>
                <w:sz w:val="22"/>
              </w:rPr>
            </w:pPr>
            <w:r w:rsidRPr="00022ABB">
              <w:rPr>
                <w:rFonts w:cs="Times New Roman"/>
                <w:sz w:val="22"/>
              </w:rPr>
              <w:t>10</w:t>
            </w:r>
          </w:p>
        </w:tc>
        <w:tc>
          <w:tcPr>
            <w:tcW w:w="437" w:type="dxa"/>
            <w:vMerge/>
            <w:vAlign w:val="center"/>
            <w:hideMark/>
          </w:tcPr>
          <w:p w14:paraId="6DEC527F" w14:textId="77777777" w:rsidR="0092527A" w:rsidRPr="00022ABB" w:rsidRDefault="0092527A" w:rsidP="0092527A">
            <w:pPr>
              <w:jc w:val="center"/>
              <w:rPr>
                <w:rFonts w:cs="Times New Roman"/>
                <w:sz w:val="22"/>
              </w:rPr>
            </w:pPr>
          </w:p>
        </w:tc>
        <w:tc>
          <w:tcPr>
            <w:tcW w:w="1656" w:type="dxa"/>
            <w:vAlign w:val="center"/>
            <w:hideMark/>
          </w:tcPr>
          <w:p w14:paraId="1E25C8D3" w14:textId="77777777" w:rsidR="0092527A" w:rsidRPr="00022ABB" w:rsidRDefault="0092527A" w:rsidP="0092527A">
            <w:pPr>
              <w:jc w:val="both"/>
              <w:rPr>
                <w:rFonts w:cs="Times New Roman"/>
                <w:sz w:val="22"/>
              </w:rPr>
            </w:pPr>
            <w:r w:rsidRPr="00022ABB">
              <w:rPr>
                <w:rFonts w:cs="Times New Roman"/>
                <w:sz w:val="22"/>
              </w:rPr>
              <w:t>山坡地</w:t>
            </w:r>
          </w:p>
        </w:tc>
        <w:tc>
          <w:tcPr>
            <w:tcW w:w="1347" w:type="dxa"/>
            <w:vAlign w:val="center"/>
            <w:hideMark/>
          </w:tcPr>
          <w:p w14:paraId="2A9615B4" w14:textId="77777777" w:rsidR="0092527A" w:rsidRPr="00022ABB" w:rsidRDefault="0092527A" w:rsidP="0092527A">
            <w:pPr>
              <w:jc w:val="both"/>
              <w:rPr>
                <w:rFonts w:cs="Times New Roman"/>
                <w:sz w:val="22"/>
              </w:rPr>
            </w:pPr>
            <w:r w:rsidRPr="00022ABB">
              <w:rPr>
                <w:rFonts w:cs="Times New Roman"/>
                <w:sz w:val="22"/>
              </w:rPr>
              <w:t>行政院農業委員會水土保持局</w:t>
            </w:r>
          </w:p>
        </w:tc>
        <w:tc>
          <w:tcPr>
            <w:tcW w:w="1152" w:type="dxa"/>
            <w:hideMark/>
          </w:tcPr>
          <w:p w14:paraId="5ACB6611" w14:textId="77777777" w:rsidR="0092527A" w:rsidRPr="00022ABB" w:rsidRDefault="0092527A" w:rsidP="0092527A">
            <w:pPr>
              <w:rPr>
                <w:sz w:val="22"/>
              </w:rPr>
            </w:pPr>
            <w:r w:rsidRPr="00022ABB">
              <w:rPr>
                <w:rFonts w:cs="Times New Roman" w:hint="eastAsia"/>
                <w:sz w:val="22"/>
              </w:rPr>
              <w:t>TGOS</w:t>
            </w:r>
            <w:r w:rsidRPr="00022ABB">
              <w:rPr>
                <w:rFonts w:cs="Times New Roman" w:hint="eastAsia"/>
                <w:sz w:val="22"/>
              </w:rPr>
              <w:t>平台</w:t>
            </w:r>
          </w:p>
        </w:tc>
        <w:tc>
          <w:tcPr>
            <w:tcW w:w="1153" w:type="dxa"/>
          </w:tcPr>
          <w:p w14:paraId="4817858C" w14:textId="77777777" w:rsidR="0092527A" w:rsidRPr="00022ABB" w:rsidRDefault="0092527A" w:rsidP="0092527A">
            <w:pPr>
              <w:jc w:val="both"/>
              <w:rPr>
                <w:rFonts w:cs="Times New Roman"/>
                <w:sz w:val="22"/>
              </w:rPr>
            </w:pPr>
            <w:r w:rsidRPr="00022ABB">
              <w:rPr>
                <w:rFonts w:cs="Times New Roman" w:hint="eastAsia"/>
                <w:sz w:val="22"/>
              </w:rPr>
              <w:t>開放式</w:t>
            </w:r>
          </w:p>
        </w:tc>
        <w:tc>
          <w:tcPr>
            <w:tcW w:w="1153" w:type="dxa"/>
            <w:hideMark/>
          </w:tcPr>
          <w:p w14:paraId="496B30DD" w14:textId="77777777" w:rsidR="0092527A" w:rsidRPr="00022ABB" w:rsidRDefault="0092527A" w:rsidP="0092527A">
            <w:pPr>
              <w:jc w:val="both"/>
              <w:rPr>
                <w:rFonts w:cs="Times New Roman"/>
                <w:sz w:val="22"/>
              </w:rPr>
            </w:pPr>
            <w:r w:rsidRPr="00022ABB">
              <w:rPr>
                <w:rFonts w:cs="Times New Roman"/>
                <w:sz w:val="22"/>
              </w:rPr>
              <w:t>行政院農業委員會水土保持局</w:t>
            </w:r>
          </w:p>
        </w:tc>
        <w:tc>
          <w:tcPr>
            <w:tcW w:w="1153" w:type="dxa"/>
          </w:tcPr>
          <w:p w14:paraId="303E626E" w14:textId="77777777" w:rsidR="0092527A" w:rsidRPr="00022ABB" w:rsidRDefault="0092527A" w:rsidP="0092527A">
            <w:pPr>
              <w:jc w:val="both"/>
              <w:rPr>
                <w:rFonts w:cs="Times New Roman"/>
                <w:sz w:val="22"/>
              </w:rPr>
            </w:pPr>
            <w:r w:rsidRPr="00022ABB">
              <w:rPr>
                <w:rFonts w:cs="Times New Roman" w:hint="eastAsia"/>
                <w:sz w:val="22"/>
              </w:rPr>
              <w:t>開放式</w:t>
            </w:r>
          </w:p>
        </w:tc>
      </w:tr>
      <w:tr w:rsidR="0092527A" w:rsidRPr="00022ABB" w14:paraId="72D6D35D" w14:textId="77777777" w:rsidTr="00022ABB">
        <w:trPr>
          <w:trHeight w:val="330"/>
          <w:jc w:val="center"/>
        </w:trPr>
        <w:tc>
          <w:tcPr>
            <w:tcW w:w="591" w:type="dxa"/>
            <w:vAlign w:val="center"/>
            <w:hideMark/>
          </w:tcPr>
          <w:p w14:paraId="5CAC7E4F" w14:textId="77777777" w:rsidR="0092527A" w:rsidRPr="00022ABB" w:rsidRDefault="0092527A" w:rsidP="0092527A">
            <w:pPr>
              <w:jc w:val="center"/>
              <w:rPr>
                <w:rFonts w:cs="Times New Roman"/>
                <w:sz w:val="22"/>
              </w:rPr>
            </w:pPr>
            <w:r w:rsidRPr="00022ABB">
              <w:rPr>
                <w:rFonts w:cs="Times New Roman"/>
                <w:sz w:val="22"/>
              </w:rPr>
              <w:t>11</w:t>
            </w:r>
          </w:p>
        </w:tc>
        <w:tc>
          <w:tcPr>
            <w:tcW w:w="437" w:type="dxa"/>
            <w:vMerge/>
            <w:vAlign w:val="center"/>
            <w:hideMark/>
          </w:tcPr>
          <w:p w14:paraId="607674D0" w14:textId="77777777" w:rsidR="0092527A" w:rsidRPr="00022ABB" w:rsidRDefault="0092527A" w:rsidP="0092527A">
            <w:pPr>
              <w:jc w:val="center"/>
              <w:rPr>
                <w:rFonts w:cs="Times New Roman"/>
                <w:sz w:val="22"/>
              </w:rPr>
            </w:pPr>
          </w:p>
        </w:tc>
        <w:tc>
          <w:tcPr>
            <w:tcW w:w="1656" w:type="dxa"/>
            <w:vAlign w:val="center"/>
            <w:hideMark/>
          </w:tcPr>
          <w:p w14:paraId="3B6C40C8" w14:textId="77777777" w:rsidR="0092527A" w:rsidRPr="00022ABB" w:rsidRDefault="0092527A" w:rsidP="0092527A">
            <w:pPr>
              <w:jc w:val="both"/>
              <w:rPr>
                <w:rFonts w:cs="Times New Roman"/>
                <w:sz w:val="22"/>
              </w:rPr>
            </w:pPr>
            <w:r w:rsidRPr="00022ABB">
              <w:rPr>
                <w:rFonts w:cs="Times New Roman"/>
                <w:sz w:val="22"/>
              </w:rPr>
              <w:t>嚴重地層下陷地區圖</w:t>
            </w:r>
          </w:p>
        </w:tc>
        <w:tc>
          <w:tcPr>
            <w:tcW w:w="1347" w:type="dxa"/>
            <w:vAlign w:val="center"/>
            <w:hideMark/>
          </w:tcPr>
          <w:p w14:paraId="42FDFDBE" w14:textId="77777777" w:rsidR="0092527A" w:rsidRPr="00022ABB" w:rsidRDefault="0092527A" w:rsidP="0092527A">
            <w:pPr>
              <w:jc w:val="both"/>
              <w:rPr>
                <w:rFonts w:cs="Times New Roman"/>
                <w:sz w:val="22"/>
              </w:rPr>
            </w:pPr>
            <w:r w:rsidRPr="00022ABB">
              <w:rPr>
                <w:rFonts w:cs="Times New Roman"/>
                <w:sz w:val="22"/>
              </w:rPr>
              <w:t>經濟部水利署</w:t>
            </w:r>
          </w:p>
        </w:tc>
        <w:tc>
          <w:tcPr>
            <w:tcW w:w="1152" w:type="dxa"/>
            <w:hideMark/>
          </w:tcPr>
          <w:p w14:paraId="24FC27A2" w14:textId="77777777" w:rsidR="0092527A" w:rsidRPr="00022ABB" w:rsidRDefault="0092527A" w:rsidP="0092527A">
            <w:pPr>
              <w:rPr>
                <w:sz w:val="22"/>
              </w:rPr>
            </w:pPr>
            <w:r w:rsidRPr="00022ABB">
              <w:rPr>
                <w:rFonts w:cs="Times New Roman" w:hint="eastAsia"/>
                <w:sz w:val="22"/>
              </w:rPr>
              <w:t>TGOS</w:t>
            </w:r>
            <w:r w:rsidRPr="00022ABB">
              <w:rPr>
                <w:rFonts w:cs="Times New Roman" w:hint="eastAsia"/>
                <w:sz w:val="22"/>
              </w:rPr>
              <w:t>平台</w:t>
            </w:r>
          </w:p>
        </w:tc>
        <w:tc>
          <w:tcPr>
            <w:tcW w:w="1153" w:type="dxa"/>
          </w:tcPr>
          <w:p w14:paraId="788941DF" w14:textId="77777777" w:rsidR="0092527A" w:rsidRPr="00022ABB" w:rsidRDefault="0092527A" w:rsidP="0092527A">
            <w:pPr>
              <w:jc w:val="both"/>
              <w:rPr>
                <w:rFonts w:cs="Times New Roman"/>
                <w:sz w:val="22"/>
              </w:rPr>
            </w:pPr>
            <w:r w:rsidRPr="00022ABB">
              <w:rPr>
                <w:rFonts w:cs="Times New Roman" w:hint="eastAsia"/>
                <w:sz w:val="22"/>
              </w:rPr>
              <w:t>授權式</w:t>
            </w:r>
          </w:p>
        </w:tc>
        <w:tc>
          <w:tcPr>
            <w:tcW w:w="1153" w:type="dxa"/>
            <w:vAlign w:val="center"/>
            <w:hideMark/>
          </w:tcPr>
          <w:p w14:paraId="44B107EA" w14:textId="77777777" w:rsidR="0092527A" w:rsidRPr="00022ABB" w:rsidRDefault="0092527A" w:rsidP="0092527A">
            <w:pPr>
              <w:jc w:val="both"/>
              <w:rPr>
                <w:rFonts w:cs="Times New Roman"/>
                <w:sz w:val="22"/>
              </w:rPr>
            </w:pPr>
            <w:r w:rsidRPr="00022ABB">
              <w:rPr>
                <w:rFonts w:cs="Times New Roman"/>
                <w:sz w:val="22"/>
              </w:rPr>
              <w:t>已取得</w:t>
            </w:r>
          </w:p>
        </w:tc>
        <w:tc>
          <w:tcPr>
            <w:tcW w:w="1153" w:type="dxa"/>
          </w:tcPr>
          <w:p w14:paraId="5689783E" w14:textId="77777777" w:rsidR="0092527A" w:rsidRPr="00022ABB" w:rsidRDefault="0092527A" w:rsidP="0092527A">
            <w:pPr>
              <w:jc w:val="both"/>
              <w:rPr>
                <w:rFonts w:cs="Times New Roman"/>
                <w:sz w:val="22"/>
              </w:rPr>
            </w:pPr>
            <w:r w:rsidRPr="00022ABB">
              <w:rPr>
                <w:rFonts w:cs="Times New Roman" w:hint="eastAsia"/>
                <w:sz w:val="22"/>
              </w:rPr>
              <w:t>開放式</w:t>
            </w:r>
          </w:p>
        </w:tc>
      </w:tr>
      <w:tr w:rsidR="0092527A" w:rsidRPr="00022ABB" w14:paraId="1F3468F6" w14:textId="77777777" w:rsidTr="00022ABB">
        <w:trPr>
          <w:trHeight w:val="330"/>
          <w:jc w:val="center"/>
        </w:trPr>
        <w:tc>
          <w:tcPr>
            <w:tcW w:w="591" w:type="dxa"/>
            <w:vAlign w:val="center"/>
            <w:hideMark/>
          </w:tcPr>
          <w:p w14:paraId="367785C1" w14:textId="77777777" w:rsidR="0092527A" w:rsidRPr="00022ABB" w:rsidRDefault="0092527A" w:rsidP="0092527A">
            <w:pPr>
              <w:jc w:val="center"/>
              <w:rPr>
                <w:rFonts w:cs="Times New Roman"/>
                <w:sz w:val="22"/>
              </w:rPr>
            </w:pPr>
            <w:r w:rsidRPr="00022ABB">
              <w:rPr>
                <w:rFonts w:cs="Times New Roman"/>
                <w:sz w:val="22"/>
              </w:rPr>
              <w:t>12</w:t>
            </w:r>
          </w:p>
        </w:tc>
        <w:tc>
          <w:tcPr>
            <w:tcW w:w="437" w:type="dxa"/>
            <w:vMerge/>
            <w:vAlign w:val="center"/>
            <w:hideMark/>
          </w:tcPr>
          <w:p w14:paraId="22531767" w14:textId="77777777" w:rsidR="0092527A" w:rsidRPr="00022ABB" w:rsidRDefault="0092527A" w:rsidP="0092527A">
            <w:pPr>
              <w:jc w:val="center"/>
              <w:rPr>
                <w:rFonts w:cs="Times New Roman"/>
                <w:sz w:val="22"/>
              </w:rPr>
            </w:pPr>
          </w:p>
        </w:tc>
        <w:tc>
          <w:tcPr>
            <w:tcW w:w="1656" w:type="dxa"/>
            <w:vAlign w:val="center"/>
            <w:hideMark/>
          </w:tcPr>
          <w:p w14:paraId="68B59F89" w14:textId="77777777" w:rsidR="0092527A" w:rsidRPr="00022ABB" w:rsidRDefault="0092527A" w:rsidP="0092527A">
            <w:pPr>
              <w:jc w:val="both"/>
              <w:rPr>
                <w:rFonts w:cs="Times New Roman"/>
                <w:sz w:val="22"/>
              </w:rPr>
            </w:pPr>
            <w:r w:rsidRPr="00022ABB">
              <w:rPr>
                <w:rFonts w:cs="Times New Roman"/>
                <w:sz w:val="22"/>
              </w:rPr>
              <w:t>海堤區域</w:t>
            </w:r>
          </w:p>
        </w:tc>
        <w:tc>
          <w:tcPr>
            <w:tcW w:w="1347" w:type="dxa"/>
            <w:vAlign w:val="center"/>
            <w:hideMark/>
          </w:tcPr>
          <w:p w14:paraId="1AB631CC" w14:textId="77777777" w:rsidR="0092527A" w:rsidRPr="00022ABB" w:rsidRDefault="0092527A" w:rsidP="0092527A">
            <w:pPr>
              <w:jc w:val="both"/>
              <w:rPr>
                <w:rFonts w:cs="Times New Roman"/>
                <w:sz w:val="22"/>
              </w:rPr>
            </w:pPr>
            <w:r w:rsidRPr="00022ABB">
              <w:rPr>
                <w:rFonts w:cs="Times New Roman"/>
                <w:sz w:val="22"/>
              </w:rPr>
              <w:t>經濟部水利署</w:t>
            </w:r>
          </w:p>
        </w:tc>
        <w:tc>
          <w:tcPr>
            <w:tcW w:w="1152" w:type="dxa"/>
            <w:hideMark/>
          </w:tcPr>
          <w:p w14:paraId="5AA12F95" w14:textId="77777777" w:rsidR="0092527A" w:rsidRPr="00022ABB" w:rsidRDefault="0092527A" w:rsidP="0092527A">
            <w:pPr>
              <w:rPr>
                <w:sz w:val="22"/>
              </w:rPr>
            </w:pPr>
            <w:r w:rsidRPr="00022ABB">
              <w:rPr>
                <w:rFonts w:cs="Times New Roman" w:hint="eastAsia"/>
                <w:sz w:val="22"/>
              </w:rPr>
              <w:t>TGOS</w:t>
            </w:r>
            <w:r w:rsidRPr="00022ABB">
              <w:rPr>
                <w:rFonts w:cs="Times New Roman" w:hint="eastAsia"/>
                <w:sz w:val="22"/>
              </w:rPr>
              <w:t>平台</w:t>
            </w:r>
          </w:p>
        </w:tc>
        <w:tc>
          <w:tcPr>
            <w:tcW w:w="1153" w:type="dxa"/>
          </w:tcPr>
          <w:p w14:paraId="74AB441D" w14:textId="77777777" w:rsidR="0092527A" w:rsidRPr="00022ABB" w:rsidRDefault="0092527A" w:rsidP="0092527A">
            <w:pPr>
              <w:jc w:val="both"/>
              <w:rPr>
                <w:rFonts w:cs="Times New Roman"/>
                <w:sz w:val="22"/>
              </w:rPr>
            </w:pPr>
            <w:r w:rsidRPr="00022ABB">
              <w:rPr>
                <w:rFonts w:cs="Times New Roman" w:hint="eastAsia"/>
                <w:sz w:val="22"/>
              </w:rPr>
              <w:t>授權式</w:t>
            </w:r>
          </w:p>
        </w:tc>
        <w:tc>
          <w:tcPr>
            <w:tcW w:w="1153" w:type="dxa"/>
            <w:vAlign w:val="center"/>
            <w:hideMark/>
          </w:tcPr>
          <w:p w14:paraId="6960F655" w14:textId="77777777" w:rsidR="0092527A" w:rsidRPr="00022ABB" w:rsidRDefault="0092527A" w:rsidP="0092527A">
            <w:pPr>
              <w:jc w:val="both"/>
              <w:rPr>
                <w:rFonts w:cs="Times New Roman"/>
                <w:sz w:val="22"/>
              </w:rPr>
            </w:pPr>
            <w:r w:rsidRPr="00022ABB">
              <w:rPr>
                <w:rFonts w:cs="Times New Roman"/>
                <w:sz w:val="22"/>
              </w:rPr>
              <w:t>已取得</w:t>
            </w:r>
          </w:p>
        </w:tc>
        <w:tc>
          <w:tcPr>
            <w:tcW w:w="1153" w:type="dxa"/>
          </w:tcPr>
          <w:p w14:paraId="47D70700" w14:textId="77777777" w:rsidR="0092527A" w:rsidRPr="00022ABB" w:rsidRDefault="0092527A" w:rsidP="0092527A">
            <w:pPr>
              <w:jc w:val="both"/>
              <w:rPr>
                <w:rFonts w:cs="Times New Roman"/>
                <w:sz w:val="22"/>
              </w:rPr>
            </w:pPr>
            <w:r w:rsidRPr="00022ABB">
              <w:rPr>
                <w:rFonts w:cs="Times New Roman" w:hint="eastAsia"/>
                <w:sz w:val="22"/>
              </w:rPr>
              <w:t>開放式</w:t>
            </w:r>
          </w:p>
        </w:tc>
      </w:tr>
      <w:tr w:rsidR="0092527A" w:rsidRPr="00022ABB" w14:paraId="104C07AE" w14:textId="77777777" w:rsidTr="00022ABB">
        <w:trPr>
          <w:trHeight w:val="330"/>
          <w:jc w:val="center"/>
        </w:trPr>
        <w:tc>
          <w:tcPr>
            <w:tcW w:w="591" w:type="dxa"/>
            <w:vAlign w:val="center"/>
            <w:hideMark/>
          </w:tcPr>
          <w:p w14:paraId="38AB76AA" w14:textId="77777777" w:rsidR="0092527A" w:rsidRPr="00022ABB" w:rsidRDefault="0092527A" w:rsidP="0092527A">
            <w:pPr>
              <w:jc w:val="center"/>
              <w:rPr>
                <w:rFonts w:cs="Times New Roman"/>
                <w:sz w:val="22"/>
              </w:rPr>
            </w:pPr>
            <w:r w:rsidRPr="00022ABB">
              <w:rPr>
                <w:rFonts w:cs="Times New Roman"/>
                <w:sz w:val="22"/>
              </w:rPr>
              <w:t>13</w:t>
            </w:r>
          </w:p>
        </w:tc>
        <w:tc>
          <w:tcPr>
            <w:tcW w:w="437" w:type="dxa"/>
            <w:vMerge/>
            <w:vAlign w:val="center"/>
            <w:hideMark/>
          </w:tcPr>
          <w:p w14:paraId="24F434AC" w14:textId="77777777" w:rsidR="0092527A" w:rsidRPr="00022ABB" w:rsidRDefault="0092527A" w:rsidP="0092527A">
            <w:pPr>
              <w:jc w:val="center"/>
              <w:rPr>
                <w:rFonts w:cs="Times New Roman"/>
                <w:sz w:val="22"/>
              </w:rPr>
            </w:pPr>
          </w:p>
        </w:tc>
        <w:tc>
          <w:tcPr>
            <w:tcW w:w="1656" w:type="dxa"/>
            <w:vAlign w:val="center"/>
            <w:hideMark/>
          </w:tcPr>
          <w:p w14:paraId="479566F4" w14:textId="77777777" w:rsidR="0092527A" w:rsidRPr="00022ABB" w:rsidRDefault="0092527A" w:rsidP="0092527A">
            <w:pPr>
              <w:jc w:val="both"/>
              <w:rPr>
                <w:rFonts w:cs="Times New Roman"/>
                <w:sz w:val="22"/>
              </w:rPr>
            </w:pPr>
            <w:r w:rsidRPr="00022ABB">
              <w:rPr>
                <w:rFonts w:cs="Times New Roman"/>
                <w:sz w:val="22"/>
              </w:rPr>
              <w:t>活動斷層帶</w:t>
            </w:r>
          </w:p>
        </w:tc>
        <w:tc>
          <w:tcPr>
            <w:tcW w:w="1347" w:type="dxa"/>
            <w:vAlign w:val="center"/>
            <w:hideMark/>
          </w:tcPr>
          <w:p w14:paraId="499B6885" w14:textId="77777777" w:rsidR="0092527A" w:rsidRPr="00022ABB" w:rsidRDefault="0092527A" w:rsidP="0092527A">
            <w:pPr>
              <w:jc w:val="both"/>
              <w:rPr>
                <w:rFonts w:cs="Times New Roman"/>
                <w:sz w:val="22"/>
              </w:rPr>
            </w:pPr>
            <w:r w:rsidRPr="00022ABB">
              <w:rPr>
                <w:rFonts w:cs="Times New Roman"/>
                <w:sz w:val="22"/>
              </w:rPr>
              <w:t>經濟部中央地調所</w:t>
            </w:r>
          </w:p>
        </w:tc>
        <w:tc>
          <w:tcPr>
            <w:tcW w:w="1152" w:type="dxa"/>
            <w:vAlign w:val="center"/>
            <w:hideMark/>
          </w:tcPr>
          <w:p w14:paraId="6A0593E6" w14:textId="77777777" w:rsidR="0092527A" w:rsidRPr="00022ABB" w:rsidRDefault="0092527A" w:rsidP="0092527A">
            <w:pPr>
              <w:jc w:val="both"/>
              <w:rPr>
                <w:rFonts w:cs="Times New Roman"/>
                <w:sz w:val="22"/>
              </w:rPr>
            </w:pPr>
            <w:r w:rsidRPr="00022ABB">
              <w:rPr>
                <w:rFonts w:cs="Times New Roman"/>
                <w:sz w:val="22"/>
              </w:rPr>
              <w:t>經濟部中央地調所</w:t>
            </w:r>
          </w:p>
        </w:tc>
        <w:tc>
          <w:tcPr>
            <w:tcW w:w="1153" w:type="dxa"/>
          </w:tcPr>
          <w:p w14:paraId="7307D9BC" w14:textId="77777777" w:rsidR="0092527A" w:rsidRPr="00022ABB" w:rsidRDefault="0092527A" w:rsidP="0092527A">
            <w:pPr>
              <w:jc w:val="both"/>
              <w:rPr>
                <w:rFonts w:cs="Times New Roman"/>
                <w:sz w:val="22"/>
              </w:rPr>
            </w:pPr>
            <w:r w:rsidRPr="00022ABB">
              <w:rPr>
                <w:rFonts w:cs="Times New Roman" w:hint="eastAsia"/>
                <w:sz w:val="22"/>
              </w:rPr>
              <w:t>開放式</w:t>
            </w:r>
          </w:p>
        </w:tc>
        <w:tc>
          <w:tcPr>
            <w:tcW w:w="1153" w:type="dxa"/>
            <w:vAlign w:val="center"/>
            <w:hideMark/>
          </w:tcPr>
          <w:p w14:paraId="0F38F2D1" w14:textId="77777777" w:rsidR="0092527A" w:rsidRPr="00022ABB" w:rsidRDefault="0092527A" w:rsidP="0092527A">
            <w:pPr>
              <w:jc w:val="both"/>
              <w:rPr>
                <w:rFonts w:cs="Times New Roman"/>
                <w:sz w:val="22"/>
              </w:rPr>
            </w:pPr>
            <w:r w:rsidRPr="00022ABB">
              <w:rPr>
                <w:rFonts w:cs="Times New Roman"/>
                <w:sz w:val="22"/>
              </w:rPr>
              <w:t>經濟部中央地調所</w:t>
            </w:r>
          </w:p>
        </w:tc>
        <w:tc>
          <w:tcPr>
            <w:tcW w:w="1153" w:type="dxa"/>
          </w:tcPr>
          <w:p w14:paraId="16C7F699" w14:textId="77777777" w:rsidR="0092527A" w:rsidRPr="00022ABB" w:rsidRDefault="0092527A" w:rsidP="0092527A">
            <w:pPr>
              <w:jc w:val="both"/>
              <w:rPr>
                <w:rFonts w:cs="Times New Roman"/>
                <w:sz w:val="22"/>
              </w:rPr>
            </w:pPr>
            <w:r w:rsidRPr="00022ABB">
              <w:rPr>
                <w:rFonts w:cs="Times New Roman" w:hint="eastAsia"/>
                <w:sz w:val="22"/>
              </w:rPr>
              <w:t>開放式</w:t>
            </w:r>
          </w:p>
        </w:tc>
      </w:tr>
      <w:tr w:rsidR="0092527A" w:rsidRPr="00022ABB" w14:paraId="601B2431" w14:textId="77777777" w:rsidTr="00022ABB">
        <w:trPr>
          <w:trHeight w:val="330"/>
          <w:jc w:val="center"/>
        </w:trPr>
        <w:tc>
          <w:tcPr>
            <w:tcW w:w="591" w:type="dxa"/>
            <w:vAlign w:val="center"/>
            <w:hideMark/>
          </w:tcPr>
          <w:p w14:paraId="4FCF453F" w14:textId="77777777" w:rsidR="0092527A" w:rsidRPr="00022ABB" w:rsidRDefault="0092527A" w:rsidP="0092527A">
            <w:pPr>
              <w:jc w:val="center"/>
              <w:rPr>
                <w:rFonts w:cs="Times New Roman"/>
                <w:sz w:val="22"/>
              </w:rPr>
            </w:pPr>
            <w:r w:rsidRPr="00022ABB">
              <w:rPr>
                <w:rFonts w:cs="Times New Roman"/>
                <w:sz w:val="22"/>
              </w:rPr>
              <w:t>14</w:t>
            </w:r>
          </w:p>
        </w:tc>
        <w:tc>
          <w:tcPr>
            <w:tcW w:w="437" w:type="dxa"/>
            <w:vMerge w:val="restart"/>
            <w:vAlign w:val="center"/>
            <w:hideMark/>
          </w:tcPr>
          <w:p w14:paraId="5DA07413" w14:textId="77777777" w:rsidR="0092527A" w:rsidRPr="00022ABB" w:rsidRDefault="0092527A" w:rsidP="0092527A">
            <w:pPr>
              <w:jc w:val="center"/>
              <w:rPr>
                <w:rFonts w:cs="Times New Roman"/>
                <w:sz w:val="22"/>
              </w:rPr>
            </w:pPr>
            <w:r w:rsidRPr="00022ABB">
              <w:rPr>
                <w:rFonts w:cs="Times New Roman"/>
                <w:sz w:val="22"/>
              </w:rPr>
              <w:t>資源利用敏感</w:t>
            </w:r>
          </w:p>
        </w:tc>
        <w:tc>
          <w:tcPr>
            <w:tcW w:w="1656" w:type="dxa"/>
            <w:vAlign w:val="center"/>
            <w:hideMark/>
          </w:tcPr>
          <w:p w14:paraId="6F91F635" w14:textId="77777777" w:rsidR="0092527A" w:rsidRPr="00022ABB" w:rsidRDefault="0092527A" w:rsidP="0092527A">
            <w:pPr>
              <w:jc w:val="both"/>
              <w:rPr>
                <w:rFonts w:cs="Times New Roman"/>
                <w:sz w:val="22"/>
              </w:rPr>
            </w:pPr>
            <w:r w:rsidRPr="00022ABB">
              <w:rPr>
                <w:rFonts w:cs="Times New Roman"/>
                <w:sz w:val="22"/>
              </w:rPr>
              <w:t>保安林</w:t>
            </w:r>
          </w:p>
        </w:tc>
        <w:tc>
          <w:tcPr>
            <w:tcW w:w="1347" w:type="dxa"/>
            <w:vAlign w:val="center"/>
            <w:hideMark/>
          </w:tcPr>
          <w:p w14:paraId="4D9F5261" w14:textId="77777777" w:rsidR="0092527A" w:rsidRPr="00022ABB" w:rsidRDefault="0092527A" w:rsidP="0092527A">
            <w:pPr>
              <w:jc w:val="both"/>
              <w:rPr>
                <w:rFonts w:cs="Times New Roman"/>
                <w:sz w:val="22"/>
              </w:rPr>
            </w:pPr>
            <w:r w:rsidRPr="00022ABB">
              <w:rPr>
                <w:rFonts w:cs="Times New Roman"/>
                <w:sz w:val="22"/>
              </w:rPr>
              <w:t>行政院農委會林務局</w:t>
            </w:r>
          </w:p>
        </w:tc>
        <w:tc>
          <w:tcPr>
            <w:tcW w:w="1152" w:type="dxa"/>
            <w:vAlign w:val="center"/>
            <w:hideMark/>
          </w:tcPr>
          <w:p w14:paraId="74282847" w14:textId="77777777" w:rsidR="0092527A" w:rsidRPr="00022ABB" w:rsidRDefault="0092527A" w:rsidP="0092527A">
            <w:pPr>
              <w:jc w:val="both"/>
              <w:rPr>
                <w:rFonts w:cs="Times New Roman"/>
                <w:sz w:val="22"/>
              </w:rPr>
            </w:pPr>
            <w:r w:rsidRPr="00022ABB">
              <w:rPr>
                <w:rFonts w:cs="Times New Roman"/>
                <w:sz w:val="22"/>
              </w:rPr>
              <w:t>行政院農委會林務局</w:t>
            </w:r>
          </w:p>
        </w:tc>
        <w:tc>
          <w:tcPr>
            <w:tcW w:w="1153" w:type="dxa"/>
          </w:tcPr>
          <w:p w14:paraId="439E3237" w14:textId="6CCC97CB" w:rsidR="0092527A" w:rsidRPr="00022ABB" w:rsidRDefault="00022ABB" w:rsidP="0092527A">
            <w:pPr>
              <w:jc w:val="both"/>
              <w:rPr>
                <w:rFonts w:cs="Times New Roman"/>
                <w:sz w:val="22"/>
              </w:rPr>
            </w:pPr>
            <w:r w:rsidRPr="00022ABB">
              <w:rPr>
                <w:rFonts w:cs="Times New Roman" w:hint="eastAsia"/>
                <w:sz w:val="22"/>
              </w:rPr>
              <w:t>限制</w:t>
            </w:r>
            <w:r w:rsidRPr="00022ABB">
              <w:rPr>
                <w:rFonts w:cs="Times New Roman" w:hint="eastAsia"/>
                <w:sz w:val="22"/>
              </w:rPr>
              <w:t>IP</w:t>
            </w:r>
            <w:r w:rsidR="0092527A" w:rsidRPr="00022ABB">
              <w:rPr>
                <w:rFonts w:cs="Times New Roman" w:hint="eastAsia"/>
                <w:sz w:val="22"/>
              </w:rPr>
              <w:t>及帳密</w:t>
            </w:r>
          </w:p>
        </w:tc>
        <w:tc>
          <w:tcPr>
            <w:tcW w:w="1153" w:type="dxa"/>
            <w:vAlign w:val="center"/>
            <w:hideMark/>
          </w:tcPr>
          <w:p w14:paraId="26F93CBA" w14:textId="77777777" w:rsidR="0092527A" w:rsidRPr="00022ABB" w:rsidRDefault="0092527A" w:rsidP="0092527A">
            <w:pPr>
              <w:jc w:val="both"/>
              <w:rPr>
                <w:rFonts w:cs="Times New Roman"/>
                <w:sz w:val="22"/>
              </w:rPr>
            </w:pPr>
            <w:r w:rsidRPr="00022ABB">
              <w:rPr>
                <w:rFonts w:cs="Times New Roman"/>
                <w:sz w:val="22"/>
              </w:rPr>
              <w:t>行政院農委會林務局</w:t>
            </w:r>
          </w:p>
        </w:tc>
        <w:tc>
          <w:tcPr>
            <w:tcW w:w="1153" w:type="dxa"/>
          </w:tcPr>
          <w:p w14:paraId="429B6FC1" w14:textId="32CDF5D2" w:rsidR="0092527A" w:rsidRPr="00022ABB" w:rsidRDefault="00022ABB" w:rsidP="0092527A">
            <w:pPr>
              <w:jc w:val="both"/>
              <w:rPr>
                <w:rFonts w:cs="Times New Roman"/>
                <w:sz w:val="22"/>
              </w:rPr>
            </w:pPr>
            <w:r w:rsidRPr="00022ABB">
              <w:rPr>
                <w:rFonts w:cs="Times New Roman" w:hint="eastAsia"/>
                <w:sz w:val="22"/>
              </w:rPr>
              <w:t>限制</w:t>
            </w:r>
            <w:r w:rsidRPr="00022ABB">
              <w:rPr>
                <w:rFonts w:cs="Times New Roman" w:hint="eastAsia"/>
                <w:sz w:val="22"/>
              </w:rPr>
              <w:t>IP</w:t>
            </w:r>
            <w:r w:rsidR="0092527A" w:rsidRPr="00022ABB">
              <w:rPr>
                <w:rFonts w:cs="Times New Roman" w:hint="eastAsia"/>
                <w:sz w:val="22"/>
              </w:rPr>
              <w:t>及帳密</w:t>
            </w:r>
          </w:p>
        </w:tc>
      </w:tr>
      <w:tr w:rsidR="0092527A" w:rsidRPr="00022ABB" w14:paraId="52703321" w14:textId="77777777" w:rsidTr="00022ABB">
        <w:trPr>
          <w:trHeight w:val="630"/>
          <w:jc w:val="center"/>
        </w:trPr>
        <w:tc>
          <w:tcPr>
            <w:tcW w:w="591" w:type="dxa"/>
            <w:vAlign w:val="center"/>
            <w:hideMark/>
          </w:tcPr>
          <w:p w14:paraId="0C4846EB" w14:textId="77777777" w:rsidR="0092527A" w:rsidRPr="00022ABB" w:rsidRDefault="0092527A" w:rsidP="0092527A">
            <w:pPr>
              <w:jc w:val="center"/>
              <w:rPr>
                <w:rFonts w:cs="Times New Roman"/>
                <w:sz w:val="22"/>
              </w:rPr>
            </w:pPr>
            <w:r w:rsidRPr="00022ABB">
              <w:rPr>
                <w:rFonts w:cs="Times New Roman"/>
                <w:sz w:val="22"/>
              </w:rPr>
              <w:t>15</w:t>
            </w:r>
          </w:p>
        </w:tc>
        <w:tc>
          <w:tcPr>
            <w:tcW w:w="437" w:type="dxa"/>
            <w:vMerge/>
            <w:vAlign w:val="center"/>
            <w:hideMark/>
          </w:tcPr>
          <w:p w14:paraId="4BD5540D" w14:textId="77777777" w:rsidR="0092527A" w:rsidRPr="00022ABB" w:rsidRDefault="0092527A" w:rsidP="0092527A">
            <w:pPr>
              <w:jc w:val="center"/>
              <w:rPr>
                <w:rFonts w:cs="Times New Roman"/>
                <w:sz w:val="22"/>
              </w:rPr>
            </w:pPr>
          </w:p>
        </w:tc>
        <w:tc>
          <w:tcPr>
            <w:tcW w:w="1656" w:type="dxa"/>
            <w:vAlign w:val="center"/>
            <w:hideMark/>
          </w:tcPr>
          <w:p w14:paraId="520656C8" w14:textId="77777777" w:rsidR="0092527A" w:rsidRPr="00022ABB" w:rsidRDefault="0092527A" w:rsidP="0092527A">
            <w:pPr>
              <w:jc w:val="both"/>
              <w:rPr>
                <w:rFonts w:cs="Times New Roman"/>
                <w:sz w:val="22"/>
              </w:rPr>
            </w:pPr>
            <w:r w:rsidRPr="00022ABB">
              <w:rPr>
                <w:rFonts w:cs="Times New Roman"/>
                <w:sz w:val="22"/>
              </w:rPr>
              <w:t>人工魚礁區</w:t>
            </w:r>
          </w:p>
        </w:tc>
        <w:tc>
          <w:tcPr>
            <w:tcW w:w="1347" w:type="dxa"/>
            <w:vAlign w:val="center"/>
            <w:hideMark/>
          </w:tcPr>
          <w:p w14:paraId="583C0B40" w14:textId="77777777" w:rsidR="0092527A" w:rsidRPr="00022ABB" w:rsidRDefault="0092527A" w:rsidP="0092527A">
            <w:pPr>
              <w:jc w:val="both"/>
              <w:rPr>
                <w:rFonts w:cs="Times New Roman"/>
                <w:sz w:val="22"/>
              </w:rPr>
            </w:pPr>
            <w:r w:rsidRPr="00022ABB">
              <w:rPr>
                <w:rFonts w:cs="Times New Roman"/>
                <w:sz w:val="22"/>
              </w:rPr>
              <w:t>行政院農委會漁業署</w:t>
            </w:r>
          </w:p>
        </w:tc>
        <w:tc>
          <w:tcPr>
            <w:tcW w:w="1152" w:type="dxa"/>
            <w:vAlign w:val="center"/>
          </w:tcPr>
          <w:p w14:paraId="128872DD" w14:textId="77777777" w:rsidR="0092527A" w:rsidRPr="00022ABB" w:rsidRDefault="0092527A" w:rsidP="0092527A">
            <w:pPr>
              <w:jc w:val="both"/>
              <w:rPr>
                <w:rFonts w:cs="Times New Roman"/>
                <w:sz w:val="22"/>
              </w:rPr>
            </w:pPr>
            <w:r w:rsidRPr="00022ABB">
              <w:rPr>
                <w:rFonts w:cs="Times New Roman" w:hint="eastAsia"/>
                <w:sz w:val="22"/>
              </w:rPr>
              <w:t>TGOS</w:t>
            </w:r>
            <w:r w:rsidRPr="00022ABB">
              <w:rPr>
                <w:rFonts w:cs="Times New Roman" w:hint="eastAsia"/>
                <w:sz w:val="22"/>
              </w:rPr>
              <w:t>平台</w:t>
            </w:r>
          </w:p>
        </w:tc>
        <w:tc>
          <w:tcPr>
            <w:tcW w:w="1153" w:type="dxa"/>
          </w:tcPr>
          <w:p w14:paraId="17AB4F3F" w14:textId="77777777" w:rsidR="0092527A" w:rsidRPr="00022ABB" w:rsidRDefault="0092527A" w:rsidP="0092527A">
            <w:pPr>
              <w:jc w:val="both"/>
              <w:rPr>
                <w:rFonts w:cs="Times New Roman"/>
                <w:sz w:val="22"/>
              </w:rPr>
            </w:pPr>
            <w:r w:rsidRPr="00022ABB">
              <w:rPr>
                <w:rFonts w:cs="Times New Roman" w:hint="eastAsia"/>
                <w:sz w:val="22"/>
              </w:rPr>
              <w:t>開放式</w:t>
            </w:r>
          </w:p>
        </w:tc>
        <w:tc>
          <w:tcPr>
            <w:tcW w:w="1153" w:type="dxa"/>
            <w:vAlign w:val="center"/>
            <w:hideMark/>
          </w:tcPr>
          <w:p w14:paraId="220BD7E4" w14:textId="77777777" w:rsidR="0092527A" w:rsidRPr="00022ABB" w:rsidRDefault="0092527A" w:rsidP="0092527A">
            <w:pPr>
              <w:jc w:val="both"/>
              <w:rPr>
                <w:rFonts w:cs="Times New Roman"/>
                <w:sz w:val="22"/>
              </w:rPr>
            </w:pPr>
            <w:r w:rsidRPr="00022ABB">
              <w:rPr>
                <w:rFonts w:cs="Times New Roman" w:hint="eastAsia"/>
                <w:sz w:val="22"/>
              </w:rPr>
              <w:t>TGOS</w:t>
            </w:r>
            <w:r w:rsidRPr="00022ABB">
              <w:rPr>
                <w:rFonts w:cs="Times New Roman" w:hint="eastAsia"/>
                <w:sz w:val="22"/>
              </w:rPr>
              <w:t>平台</w:t>
            </w:r>
          </w:p>
        </w:tc>
        <w:tc>
          <w:tcPr>
            <w:tcW w:w="1153" w:type="dxa"/>
          </w:tcPr>
          <w:p w14:paraId="3B65FB8D" w14:textId="77777777" w:rsidR="0092527A" w:rsidRPr="00022ABB" w:rsidRDefault="0092527A" w:rsidP="0092527A">
            <w:pPr>
              <w:jc w:val="both"/>
              <w:rPr>
                <w:rFonts w:cs="Times New Roman"/>
                <w:sz w:val="22"/>
              </w:rPr>
            </w:pPr>
            <w:r w:rsidRPr="00022ABB">
              <w:rPr>
                <w:rFonts w:cs="Times New Roman" w:hint="eastAsia"/>
                <w:sz w:val="22"/>
              </w:rPr>
              <w:t>授權式</w:t>
            </w:r>
          </w:p>
        </w:tc>
      </w:tr>
      <w:tr w:rsidR="0092527A" w:rsidRPr="00022ABB" w14:paraId="5702BE1B" w14:textId="77777777" w:rsidTr="00022ABB">
        <w:trPr>
          <w:trHeight w:val="630"/>
          <w:jc w:val="center"/>
        </w:trPr>
        <w:tc>
          <w:tcPr>
            <w:tcW w:w="591" w:type="dxa"/>
            <w:vAlign w:val="center"/>
            <w:hideMark/>
          </w:tcPr>
          <w:p w14:paraId="356649D6" w14:textId="77777777" w:rsidR="0092527A" w:rsidRPr="00022ABB" w:rsidRDefault="0092527A" w:rsidP="0092527A">
            <w:pPr>
              <w:jc w:val="center"/>
              <w:rPr>
                <w:rFonts w:cs="Times New Roman"/>
                <w:sz w:val="22"/>
              </w:rPr>
            </w:pPr>
            <w:r w:rsidRPr="00022ABB">
              <w:rPr>
                <w:rFonts w:cs="Times New Roman"/>
                <w:sz w:val="22"/>
              </w:rPr>
              <w:t>16</w:t>
            </w:r>
          </w:p>
        </w:tc>
        <w:tc>
          <w:tcPr>
            <w:tcW w:w="437" w:type="dxa"/>
            <w:vMerge/>
            <w:vAlign w:val="center"/>
            <w:hideMark/>
          </w:tcPr>
          <w:p w14:paraId="302B7035" w14:textId="77777777" w:rsidR="0092527A" w:rsidRPr="00022ABB" w:rsidRDefault="0092527A" w:rsidP="0092527A">
            <w:pPr>
              <w:jc w:val="center"/>
              <w:rPr>
                <w:rFonts w:cs="Times New Roman"/>
                <w:sz w:val="22"/>
              </w:rPr>
            </w:pPr>
          </w:p>
        </w:tc>
        <w:tc>
          <w:tcPr>
            <w:tcW w:w="1656" w:type="dxa"/>
            <w:vAlign w:val="center"/>
            <w:hideMark/>
          </w:tcPr>
          <w:p w14:paraId="0D7C7673" w14:textId="77777777" w:rsidR="0092527A" w:rsidRPr="00022ABB" w:rsidRDefault="0092527A" w:rsidP="0092527A">
            <w:pPr>
              <w:jc w:val="both"/>
              <w:rPr>
                <w:rFonts w:cs="Times New Roman"/>
                <w:sz w:val="22"/>
              </w:rPr>
            </w:pPr>
            <w:r w:rsidRPr="00022ABB">
              <w:rPr>
                <w:rFonts w:cs="Times New Roman"/>
                <w:sz w:val="22"/>
              </w:rPr>
              <w:t>保護礁區</w:t>
            </w:r>
          </w:p>
        </w:tc>
        <w:tc>
          <w:tcPr>
            <w:tcW w:w="1347" w:type="dxa"/>
            <w:vAlign w:val="center"/>
            <w:hideMark/>
          </w:tcPr>
          <w:p w14:paraId="7AD8E168" w14:textId="77777777" w:rsidR="0092527A" w:rsidRPr="00022ABB" w:rsidRDefault="0092527A" w:rsidP="0092527A">
            <w:pPr>
              <w:jc w:val="both"/>
              <w:rPr>
                <w:rFonts w:cs="Times New Roman"/>
                <w:sz w:val="22"/>
              </w:rPr>
            </w:pPr>
            <w:r w:rsidRPr="00022ABB">
              <w:rPr>
                <w:rFonts w:cs="Times New Roman"/>
                <w:sz w:val="22"/>
              </w:rPr>
              <w:t>行政院農委會漁業署</w:t>
            </w:r>
          </w:p>
        </w:tc>
        <w:tc>
          <w:tcPr>
            <w:tcW w:w="1152" w:type="dxa"/>
            <w:vAlign w:val="center"/>
          </w:tcPr>
          <w:p w14:paraId="6D4C457E" w14:textId="77777777" w:rsidR="0092527A" w:rsidRPr="00022ABB" w:rsidRDefault="0092527A" w:rsidP="0092527A">
            <w:pPr>
              <w:jc w:val="both"/>
              <w:rPr>
                <w:rFonts w:cs="Times New Roman"/>
                <w:sz w:val="22"/>
              </w:rPr>
            </w:pPr>
            <w:r w:rsidRPr="00022ABB">
              <w:rPr>
                <w:rFonts w:cs="Times New Roman" w:hint="eastAsia"/>
                <w:sz w:val="22"/>
              </w:rPr>
              <w:t>TGOS</w:t>
            </w:r>
            <w:r w:rsidRPr="00022ABB">
              <w:rPr>
                <w:rFonts w:cs="Times New Roman" w:hint="eastAsia"/>
                <w:sz w:val="22"/>
              </w:rPr>
              <w:t>平台</w:t>
            </w:r>
          </w:p>
        </w:tc>
        <w:tc>
          <w:tcPr>
            <w:tcW w:w="1153" w:type="dxa"/>
          </w:tcPr>
          <w:p w14:paraId="2212F693" w14:textId="77777777" w:rsidR="0092527A" w:rsidRPr="00022ABB" w:rsidRDefault="0092527A" w:rsidP="0092527A">
            <w:pPr>
              <w:jc w:val="both"/>
              <w:rPr>
                <w:rFonts w:cs="Times New Roman"/>
                <w:sz w:val="22"/>
              </w:rPr>
            </w:pPr>
            <w:r w:rsidRPr="00022ABB">
              <w:rPr>
                <w:rFonts w:cs="Times New Roman" w:hint="eastAsia"/>
                <w:sz w:val="22"/>
              </w:rPr>
              <w:t>開放式</w:t>
            </w:r>
          </w:p>
        </w:tc>
        <w:tc>
          <w:tcPr>
            <w:tcW w:w="1153" w:type="dxa"/>
            <w:vAlign w:val="center"/>
            <w:hideMark/>
          </w:tcPr>
          <w:p w14:paraId="4C8A2C5C" w14:textId="77777777" w:rsidR="0092527A" w:rsidRPr="00022ABB" w:rsidRDefault="0092527A" w:rsidP="0092527A">
            <w:pPr>
              <w:jc w:val="both"/>
              <w:rPr>
                <w:rFonts w:cs="Times New Roman"/>
                <w:sz w:val="22"/>
              </w:rPr>
            </w:pPr>
            <w:r w:rsidRPr="00022ABB">
              <w:rPr>
                <w:rFonts w:cs="Times New Roman" w:hint="eastAsia"/>
                <w:sz w:val="22"/>
              </w:rPr>
              <w:t>TGOS</w:t>
            </w:r>
            <w:r w:rsidRPr="00022ABB">
              <w:rPr>
                <w:rFonts w:cs="Times New Roman" w:hint="eastAsia"/>
                <w:sz w:val="22"/>
              </w:rPr>
              <w:t>平台</w:t>
            </w:r>
          </w:p>
        </w:tc>
        <w:tc>
          <w:tcPr>
            <w:tcW w:w="1153" w:type="dxa"/>
          </w:tcPr>
          <w:p w14:paraId="6BD49FC8" w14:textId="77777777" w:rsidR="0092527A" w:rsidRPr="00022ABB" w:rsidRDefault="0092527A" w:rsidP="0092527A">
            <w:pPr>
              <w:jc w:val="both"/>
              <w:rPr>
                <w:rFonts w:cs="Times New Roman"/>
                <w:sz w:val="22"/>
              </w:rPr>
            </w:pPr>
            <w:r w:rsidRPr="00022ABB">
              <w:rPr>
                <w:rFonts w:cs="Times New Roman" w:hint="eastAsia"/>
                <w:sz w:val="22"/>
              </w:rPr>
              <w:t>授權式</w:t>
            </w:r>
          </w:p>
        </w:tc>
      </w:tr>
      <w:tr w:rsidR="0092527A" w:rsidRPr="00022ABB" w14:paraId="0991A22A" w14:textId="77777777" w:rsidTr="00022ABB">
        <w:trPr>
          <w:trHeight w:val="330"/>
          <w:jc w:val="center"/>
        </w:trPr>
        <w:tc>
          <w:tcPr>
            <w:tcW w:w="591" w:type="dxa"/>
            <w:vAlign w:val="center"/>
            <w:hideMark/>
          </w:tcPr>
          <w:p w14:paraId="1F43F4CB" w14:textId="77777777" w:rsidR="0092527A" w:rsidRPr="00022ABB" w:rsidRDefault="0092527A" w:rsidP="0092527A">
            <w:pPr>
              <w:jc w:val="center"/>
              <w:rPr>
                <w:rFonts w:cs="Times New Roman"/>
                <w:sz w:val="22"/>
              </w:rPr>
            </w:pPr>
            <w:r w:rsidRPr="00022ABB">
              <w:rPr>
                <w:rFonts w:cs="Times New Roman"/>
                <w:sz w:val="22"/>
              </w:rPr>
              <w:t>17</w:t>
            </w:r>
          </w:p>
        </w:tc>
        <w:tc>
          <w:tcPr>
            <w:tcW w:w="437" w:type="dxa"/>
            <w:vMerge/>
            <w:vAlign w:val="center"/>
            <w:hideMark/>
          </w:tcPr>
          <w:p w14:paraId="0D12C134" w14:textId="77777777" w:rsidR="0092527A" w:rsidRPr="00022ABB" w:rsidRDefault="0092527A" w:rsidP="0092527A">
            <w:pPr>
              <w:jc w:val="center"/>
              <w:rPr>
                <w:rFonts w:cs="Times New Roman"/>
                <w:sz w:val="22"/>
              </w:rPr>
            </w:pPr>
          </w:p>
        </w:tc>
        <w:tc>
          <w:tcPr>
            <w:tcW w:w="1656" w:type="dxa"/>
            <w:vAlign w:val="center"/>
            <w:hideMark/>
          </w:tcPr>
          <w:p w14:paraId="238A96DF" w14:textId="77777777" w:rsidR="0092527A" w:rsidRPr="00022ABB" w:rsidRDefault="0092527A" w:rsidP="0092527A">
            <w:pPr>
              <w:jc w:val="both"/>
              <w:rPr>
                <w:rFonts w:cs="Times New Roman"/>
                <w:sz w:val="22"/>
              </w:rPr>
            </w:pPr>
            <w:r w:rsidRPr="00022ABB">
              <w:rPr>
                <w:rFonts w:cs="Times New Roman"/>
                <w:sz w:val="22"/>
              </w:rPr>
              <w:t>飲用水水源水質水量保護區</w:t>
            </w:r>
          </w:p>
        </w:tc>
        <w:tc>
          <w:tcPr>
            <w:tcW w:w="1347" w:type="dxa"/>
            <w:vAlign w:val="center"/>
            <w:hideMark/>
          </w:tcPr>
          <w:p w14:paraId="16CABE95" w14:textId="77777777" w:rsidR="0092527A" w:rsidRPr="00022ABB" w:rsidRDefault="0092527A" w:rsidP="0092527A">
            <w:pPr>
              <w:jc w:val="both"/>
              <w:rPr>
                <w:rFonts w:cs="Times New Roman"/>
                <w:sz w:val="22"/>
              </w:rPr>
            </w:pPr>
            <w:r w:rsidRPr="00022ABB">
              <w:rPr>
                <w:rFonts w:cs="Times New Roman"/>
                <w:sz w:val="22"/>
              </w:rPr>
              <w:t>行政院環境保護署</w:t>
            </w:r>
          </w:p>
        </w:tc>
        <w:tc>
          <w:tcPr>
            <w:tcW w:w="1152" w:type="dxa"/>
            <w:vAlign w:val="center"/>
            <w:hideMark/>
          </w:tcPr>
          <w:p w14:paraId="7AFE1E3C" w14:textId="77777777" w:rsidR="0092527A" w:rsidRPr="00022ABB" w:rsidRDefault="0092527A" w:rsidP="0092527A">
            <w:pPr>
              <w:jc w:val="both"/>
              <w:rPr>
                <w:rFonts w:cs="Times New Roman"/>
                <w:sz w:val="22"/>
              </w:rPr>
            </w:pPr>
            <w:r w:rsidRPr="00022ABB">
              <w:rPr>
                <w:rFonts w:cs="Times New Roman"/>
                <w:sz w:val="22"/>
              </w:rPr>
              <w:t>已取得</w:t>
            </w:r>
          </w:p>
        </w:tc>
        <w:tc>
          <w:tcPr>
            <w:tcW w:w="1153" w:type="dxa"/>
          </w:tcPr>
          <w:p w14:paraId="01DAE846" w14:textId="77777777" w:rsidR="0092527A" w:rsidRPr="00022ABB" w:rsidRDefault="0092527A" w:rsidP="0092527A">
            <w:pPr>
              <w:jc w:val="both"/>
              <w:rPr>
                <w:rFonts w:cs="Times New Roman"/>
                <w:sz w:val="22"/>
              </w:rPr>
            </w:pPr>
            <w:r w:rsidRPr="00022ABB">
              <w:rPr>
                <w:rFonts w:cs="Times New Roman" w:hint="eastAsia"/>
                <w:sz w:val="22"/>
              </w:rPr>
              <w:t>開放式</w:t>
            </w:r>
          </w:p>
        </w:tc>
        <w:tc>
          <w:tcPr>
            <w:tcW w:w="1153" w:type="dxa"/>
            <w:vAlign w:val="center"/>
            <w:hideMark/>
          </w:tcPr>
          <w:p w14:paraId="460D7E4D" w14:textId="77777777" w:rsidR="0092527A" w:rsidRPr="00022ABB" w:rsidRDefault="0092527A" w:rsidP="0092527A">
            <w:pPr>
              <w:jc w:val="both"/>
              <w:rPr>
                <w:rFonts w:cs="Times New Roman"/>
                <w:sz w:val="22"/>
              </w:rPr>
            </w:pPr>
            <w:r w:rsidRPr="00022ABB">
              <w:rPr>
                <w:rFonts w:cs="Times New Roman"/>
                <w:sz w:val="22"/>
              </w:rPr>
              <w:t>已取得</w:t>
            </w:r>
          </w:p>
        </w:tc>
        <w:tc>
          <w:tcPr>
            <w:tcW w:w="1153" w:type="dxa"/>
          </w:tcPr>
          <w:p w14:paraId="0EB324A6" w14:textId="77777777" w:rsidR="0092527A" w:rsidRPr="00022ABB" w:rsidRDefault="0092527A" w:rsidP="0092527A">
            <w:pPr>
              <w:jc w:val="both"/>
              <w:rPr>
                <w:rFonts w:cs="Times New Roman"/>
                <w:sz w:val="22"/>
              </w:rPr>
            </w:pPr>
            <w:r w:rsidRPr="00022ABB">
              <w:rPr>
                <w:rFonts w:cs="Times New Roman" w:hint="eastAsia"/>
                <w:sz w:val="22"/>
              </w:rPr>
              <w:t>開放式</w:t>
            </w:r>
          </w:p>
        </w:tc>
      </w:tr>
      <w:tr w:rsidR="0092527A" w:rsidRPr="00022ABB" w14:paraId="6811F98B" w14:textId="77777777" w:rsidTr="00022ABB">
        <w:trPr>
          <w:trHeight w:val="330"/>
          <w:jc w:val="center"/>
        </w:trPr>
        <w:tc>
          <w:tcPr>
            <w:tcW w:w="591" w:type="dxa"/>
            <w:vAlign w:val="center"/>
            <w:hideMark/>
          </w:tcPr>
          <w:p w14:paraId="3306DF07" w14:textId="77777777" w:rsidR="0092527A" w:rsidRPr="00022ABB" w:rsidRDefault="0092527A" w:rsidP="0092527A">
            <w:pPr>
              <w:jc w:val="center"/>
              <w:rPr>
                <w:rFonts w:cs="Times New Roman"/>
                <w:sz w:val="22"/>
              </w:rPr>
            </w:pPr>
            <w:r w:rsidRPr="00022ABB">
              <w:rPr>
                <w:rFonts w:cs="Times New Roman"/>
                <w:sz w:val="22"/>
              </w:rPr>
              <w:t>18</w:t>
            </w:r>
          </w:p>
        </w:tc>
        <w:tc>
          <w:tcPr>
            <w:tcW w:w="437" w:type="dxa"/>
            <w:vMerge/>
            <w:vAlign w:val="center"/>
            <w:hideMark/>
          </w:tcPr>
          <w:p w14:paraId="29A6EB1B" w14:textId="77777777" w:rsidR="0092527A" w:rsidRPr="00022ABB" w:rsidRDefault="0092527A" w:rsidP="0092527A">
            <w:pPr>
              <w:jc w:val="center"/>
              <w:rPr>
                <w:rFonts w:cs="Times New Roman"/>
                <w:sz w:val="22"/>
              </w:rPr>
            </w:pPr>
          </w:p>
        </w:tc>
        <w:tc>
          <w:tcPr>
            <w:tcW w:w="1656" w:type="dxa"/>
            <w:vAlign w:val="center"/>
            <w:hideMark/>
          </w:tcPr>
          <w:p w14:paraId="0396434E" w14:textId="77777777" w:rsidR="0092527A" w:rsidRPr="00022ABB" w:rsidRDefault="0092527A" w:rsidP="0092527A">
            <w:pPr>
              <w:jc w:val="both"/>
              <w:rPr>
                <w:rFonts w:cs="Times New Roman"/>
                <w:sz w:val="22"/>
              </w:rPr>
            </w:pPr>
            <w:r w:rsidRPr="00022ABB">
              <w:rPr>
                <w:rFonts w:cs="Times New Roman"/>
                <w:sz w:val="22"/>
              </w:rPr>
              <w:t>自來水水質水量保護區</w:t>
            </w:r>
          </w:p>
        </w:tc>
        <w:tc>
          <w:tcPr>
            <w:tcW w:w="1347" w:type="dxa"/>
            <w:vAlign w:val="center"/>
            <w:hideMark/>
          </w:tcPr>
          <w:p w14:paraId="36A0A84E" w14:textId="77777777" w:rsidR="0092527A" w:rsidRPr="00022ABB" w:rsidRDefault="0092527A" w:rsidP="0092527A">
            <w:pPr>
              <w:jc w:val="both"/>
              <w:rPr>
                <w:rFonts w:cs="Times New Roman"/>
                <w:sz w:val="22"/>
              </w:rPr>
            </w:pPr>
            <w:r w:rsidRPr="00022ABB">
              <w:rPr>
                <w:rFonts w:cs="Times New Roman"/>
                <w:sz w:val="22"/>
              </w:rPr>
              <w:t>經濟部水利署</w:t>
            </w:r>
          </w:p>
        </w:tc>
        <w:tc>
          <w:tcPr>
            <w:tcW w:w="1152" w:type="dxa"/>
            <w:hideMark/>
          </w:tcPr>
          <w:p w14:paraId="4C658F2D" w14:textId="77777777" w:rsidR="0092527A" w:rsidRPr="00022ABB" w:rsidRDefault="0092527A" w:rsidP="0092527A">
            <w:pPr>
              <w:rPr>
                <w:sz w:val="22"/>
              </w:rPr>
            </w:pPr>
            <w:r w:rsidRPr="00022ABB">
              <w:rPr>
                <w:rFonts w:cs="Times New Roman" w:hint="eastAsia"/>
                <w:sz w:val="22"/>
              </w:rPr>
              <w:t>TGOS</w:t>
            </w:r>
            <w:r w:rsidRPr="00022ABB">
              <w:rPr>
                <w:rFonts w:cs="Times New Roman" w:hint="eastAsia"/>
                <w:sz w:val="22"/>
              </w:rPr>
              <w:t>平台</w:t>
            </w:r>
          </w:p>
        </w:tc>
        <w:tc>
          <w:tcPr>
            <w:tcW w:w="1153" w:type="dxa"/>
          </w:tcPr>
          <w:p w14:paraId="6F329F31" w14:textId="77777777" w:rsidR="0092527A" w:rsidRPr="00022ABB" w:rsidRDefault="0092527A" w:rsidP="0092527A">
            <w:pPr>
              <w:jc w:val="both"/>
              <w:rPr>
                <w:rFonts w:cs="Times New Roman"/>
                <w:sz w:val="22"/>
              </w:rPr>
            </w:pPr>
            <w:r w:rsidRPr="00022ABB">
              <w:rPr>
                <w:rFonts w:cs="Times New Roman" w:hint="eastAsia"/>
                <w:sz w:val="22"/>
              </w:rPr>
              <w:t>授權式</w:t>
            </w:r>
          </w:p>
        </w:tc>
        <w:tc>
          <w:tcPr>
            <w:tcW w:w="1153" w:type="dxa"/>
            <w:vAlign w:val="center"/>
            <w:hideMark/>
          </w:tcPr>
          <w:p w14:paraId="0411FF95" w14:textId="77777777" w:rsidR="0092527A" w:rsidRPr="00022ABB" w:rsidRDefault="0092527A" w:rsidP="0092527A">
            <w:pPr>
              <w:jc w:val="both"/>
              <w:rPr>
                <w:rFonts w:cs="Times New Roman"/>
                <w:sz w:val="22"/>
              </w:rPr>
            </w:pPr>
            <w:r w:rsidRPr="00022ABB">
              <w:rPr>
                <w:rFonts w:cs="Times New Roman"/>
                <w:sz w:val="22"/>
              </w:rPr>
              <w:t>已取得</w:t>
            </w:r>
          </w:p>
        </w:tc>
        <w:tc>
          <w:tcPr>
            <w:tcW w:w="1153" w:type="dxa"/>
          </w:tcPr>
          <w:p w14:paraId="4186B672" w14:textId="77777777" w:rsidR="0092527A" w:rsidRPr="00022ABB" w:rsidRDefault="0092527A" w:rsidP="0092527A">
            <w:pPr>
              <w:jc w:val="both"/>
              <w:rPr>
                <w:rFonts w:cs="Times New Roman"/>
                <w:sz w:val="22"/>
              </w:rPr>
            </w:pPr>
            <w:r w:rsidRPr="00022ABB">
              <w:rPr>
                <w:rFonts w:cs="Times New Roman" w:hint="eastAsia"/>
                <w:sz w:val="22"/>
              </w:rPr>
              <w:t>開放式</w:t>
            </w:r>
          </w:p>
        </w:tc>
      </w:tr>
      <w:tr w:rsidR="0092527A" w:rsidRPr="00022ABB" w14:paraId="5ED5A495" w14:textId="77777777" w:rsidTr="00022ABB">
        <w:trPr>
          <w:trHeight w:val="330"/>
          <w:jc w:val="center"/>
        </w:trPr>
        <w:tc>
          <w:tcPr>
            <w:tcW w:w="591" w:type="dxa"/>
            <w:vAlign w:val="center"/>
            <w:hideMark/>
          </w:tcPr>
          <w:p w14:paraId="149F4A4D" w14:textId="77777777" w:rsidR="0092527A" w:rsidRPr="00022ABB" w:rsidRDefault="0092527A" w:rsidP="0092527A">
            <w:pPr>
              <w:jc w:val="center"/>
              <w:rPr>
                <w:rFonts w:cs="Times New Roman"/>
                <w:sz w:val="22"/>
              </w:rPr>
            </w:pPr>
            <w:r w:rsidRPr="00022ABB">
              <w:rPr>
                <w:rFonts w:cs="Times New Roman"/>
                <w:sz w:val="22"/>
              </w:rPr>
              <w:lastRenderedPageBreak/>
              <w:t>19</w:t>
            </w:r>
          </w:p>
        </w:tc>
        <w:tc>
          <w:tcPr>
            <w:tcW w:w="437" w:type="dxa"/>
            <w:vMerge/>
            <w:vAlign w:val="center"/>
            <w:hideMark/>
          </w:tcPr>
          <w:p w14:paraId="3DF228AA" w14:textId="77777777" w:rsidR="0092527A" w:rsidRPr="00022ABB" w:rsidRDefault="0092527A" w:rsidP="0092527A">
            <w:pPr>
              <w:jc w:val="center"/>
              <w:rPr>
                <w:rFonts w:cs="Times New Roman"/>
                <w:sz w:val="22"/>
              </w:rPr>
            </w:pPr>
          </w:p>
        </w:tc>
        <w:tc>
          <w:tcPr>
            <w:tcW w:w="1656" w:type="dxa"/>
            <w:vAlign w:val="center"/>
            <w:hideMark/>
          </w:tcPr>
          <w:p w14:paraId="0E0EE08C" w14:textId="77777777" w:rsidR="0092527A" w:rsidRPr="00022ABB" w:rsidRDefault="0092527A" w:rsidP="0092527A">
            <w:pPr>
              <w:jc w:val="both"/>
              <w:rPr>
                <w:rFonts w:cs="Times New Roman"/>
                <w:sz w:val="22"/>
              </w:rPr>
            </w:pPr>
            <w:r w:rsidRPr="00022ABB">
              <w:rPr>
                <w:rFonts w:cs="Times New Roman"/>
                <w:sz w:val="22"/>
              </w:rPr>
              <w:t>水庫蓄水範圍</w:t>
            </w:r>
          </w:p>
        </w:tc>
        <w:tc>
          <w:tcPr>
            <w:tcW w:w="1347" w:type="dxa"/>
            <w:vAlign w:val="center"/>
            <w:hideMark/>
          </w:tcPr>
          <w:p w14:paraId="6BC905B7" w14:textId="77777777" w:rsidR="0092527A" w:rsidRPr="00022ABB" w:rsidRDefault="0092527A" w:rsidP="0092527A">
            <w:pPr>
              <w:jc w:val="both"/>
              <w:rPr>
                <w:rFonts w:cs="Times New Roman"/>
                <w:sz w:val="22"/>
              </w:rPr>
            </w:pPr>
            <w:r w:rsidRPr="00022ABB">
              <w:rPr>
                <w:rFonts w:cs="Times New Roman"/>
                <w:sz w:val="22"/>
              </w:rPr>
              <w:t>經濟部水利署</w:t>
            </w:r>
          </w:p>
        </w:tc>
        <w:tc>
          <w:tcPr>
            <w:tcW w:w="1152" w:type="dxa"/>
            <w:hideMark/>
          </w:tcPr>
          <w:p w14:paraId="19ED39CA" w14:textId="77777777" w:rsidR="0092527A" w:rsidRPr="00022ABB" w:rsidRDefault="0092527A" w:rsidP="0092527A">
            <w:pPr>
              <w:rPr>
                <w:sz w:val="22"/>
              </w:rPr>
            </w:pPr>
            <w:r w:rsidRPr="00022ABB">
              <w:rPr>
                <w:rFonts w:cs="Times New Roman" w:hint="eastAsia"/>
                <w:sz w:val="22"/>
              </w:rPr>
              <w:t>TGOS</w:t>
            </w:r>
            <w:r w:rsidRPr="00022ABB">
              <w:rPr>
                <w:rFonts w:cs="Times New Roman" w:hint="eastAsia"/>
                <w:sz w:val="22"/>
              </w:rPr>
              <w:t>平台</w:t>
            </w:r>
          </w:p>
        </w:tc>
        <w:tc>
          <w:tcPr>
            <w:tcW w:w="1153" w:type="dxa"/>
          </w:tcPr>
          <w:p w14:paraId="3CCEBB0C" w14:textId="77777777" w:rsidR="0092527A" w:rsidRPr="00022ABB" w:rsidRDefault="0092527A" w:rsidP="0092527A">
            <w:pPr>
              <w:jc w:val="both"/>
              <w:rPr>
                <w:rFonts w:cs="Times New Roman"/>
                <w:sz w:val="22"/>
              </w:rPr>
            </w:pPr>
            <w:r w:rsidRPr="00022ABB">
              <w:rPr>
                <w:rFonts w:cs="Times New Roman" w:hint="eastAsia"/>
                <w:sz w:val="22"/>
              </w:rPr>
              <w:t>授權式</w:t>
            </w:r>
          </w:p>
        </w:tc>
        <w:tc>
          <w:tcPr>
            <w:tcW w:w="1153" w:type="dxa"/>
            <w:vAlign w:val="center"/>
            <w:hideMark/>
          </w:tcPr>
          <w:p w14:paraId="61EA8BD5" w14:textId="77777777" w:rsidR="0092527A" w:rsidRPr="00022ABB" w:rsidRDefault="0092527A" w:rsidP="0092527A">
            <w:pPr>
              <w:jc w:val="both"/>
              <w:rPr>
                <w:rFonts w:cs="Times New Roman"/>
                <w:sz w:val="22"/>
              </w:rPr>
            </w:pPr>
            <w:r w:rsidRPr="00022ABB">
              <w:rPr>
                <w:rFonts w:cs="Times New Roman"/>
                <w:sz w:val="22"/>
              </w:rPr>
              <w:t>已取得</w:t>
            </w:r>
          </w:p>
        </w:tc>
        <w:tc>
          <w:tcPr>
            <w:tcW w:w="1153" w:type="dxa"/>
          </w:tcPr>
          <w:p w14:paraId="7E03475D" w14:textId="77777777" w:rsidR="0092527A" w:rsidRPr="00022ABB" w:rsidRDefault="0092527A" w:rsidP="0092527A">
            <w:pPr>
              <w:jc w:val="both"/>
              <w:rPr>
                <w:rFonts w:cs="Times New Roman"/>
                <w:sz w:val="22"/>
              </w:rPr>
            </w:pPr>
            <w:r w:rsidRPr="00022ABB">
              <w:rPr>
                <w:rFonts w:cs="Times New Roman" w:hint="eastAsia"/>
                <w:sz w:val="22"/>
              </w:rPr>
              <w:t>開放式</w:t>
            </w:r>
          </w:p>
        </w:tc>
      </w:tr>
      <w:tr w:rsidR="0092527A" w:rsidRPr="00022ABB" w14:paraId="1D680811" w14:textId="77777777" w:rsidTr="00022ABB">
        <w:trPr>
          <w:trHeight w:val="630"/>
          <w:jc w:val="center"/>
        </w:trPr>
        <w:tc>
          <w:tcPr>
            <w:tcW w:w="591" w:type="dxa"/>
            <w:vAlign w:val="center"/>
            <w:hideMark/>
          </w:tcPr>
          <w:p w14:paraId="4517D440" w14:textId="77777777" w:rsidR="0092527A" w:rsidRPr="00022ABB" w:rsidRDefault="0092527A" w:rsidP="0092527A">
            <w:pPr>
              <w:jc w:val="center"/>
              <w:rPr>
                <w:rFonts w:cs="Times New Roman"/>
                <w:sz w:val="22"/>
              </w:rPr>
            </w:pPr>
            <w:r w:rsidRPr="00022ABB">
              <w:rPr>
                <w:rFonts w:cs="Times New Roman"/>
                <w:sz w:val="22"/>
              </w:rPr>
              <w:t>20</w:t>
            </w:r>
          </w:p>
        </w:tc>
        <w:tc>
          <w:tcPr>
            <w:tcW w:w="437" w:type="dxa"/>
            <w:vMerge/>
            <w:vAlign w:val="center"/>
            <w:hideMark/>
          </w:tcPr>
          <w:p w14:paraId="3E367936" w14:textId="77777777" w:rsidR="0092527A" w:rsidRPr="00022ABB" w:rsidRDefault="0092527A" w:rsidP="0092527A">
            <w:pPr>
              <w:jc w:val="center"/>
              <w:rPr>
                <w:rFonts w:cs="Times New Roman"/>
                <w:sz w:val="22"/>
              </w:rPr>
            </w:pPr>
          </w:p>
        </w:tc>
        <w:tc>
          <w:tcPr>
            <w:tcW w:w="1656" w:type="dxa"/>
            <w:vAlign w:val="center"/>
            <w:hideMark/>
          </w:tcPr>
          <w:p w14:paraId="4AD4DDEA" w14:textId="77777777" w:rsidR="0092527A" w:rsidRPr="00022ABB" w:rsidRDefault="0092527A" w:rsidP="0092527A">
            <w:pPr>
              <w:jc w:val="both"/>
              <w:rPr>
                <w:rFonts w:cs="Times New Roman"/>
                <w:sz w:val="22"/>
              </w:rPr>
            </w:pPr>
            <w:r w:rsidRPr="00022ABB">
              <w:rPr>
                <w:rFonts w:cs="Times New Roman"/>
                <w:sz w:val="22"/>
              </w:rPr>
              <w:t>現存礦區分布圖</w:t>
            </w:r>
          </w:p>
        </w:tc>
        <w:tc>
          <w:tcPr>
            <w:tcW w:w="1347" w:type="dxa"/>
            <w:vAlign w:val="center"/>
            <w:hideMark/>
          </w:tcPr>
          <w:p w14:paraId="635236EB" w14:textId="77777777" w:rsidR="0092527A" w:rsidRPr="00022ABB" w:rsidRDefault="0092527A" w:rsidP="0092527A">
            <w:pPr>
              <w:jc w:val="both"/>
              <w:rPr>
                <w:rFonts w:cs="Times New Roman"/>
                <w:sz w:val="22"/>
              </w:rPr>
            </w:pPr>
            <w:r w:rsidRPr="00022ABB">
              <w:rPr>
                <w:rFonts w:cs="Times New Roman"/>
                <w:sz w:val="22"/>
              </w:rPr>
              <w:t>經濟部礦務局</w:t>
            </w:r>
          </w:p>
        </w:tc>
        <w:tc>
          <w:tcPr>
            <w:tcW w:w="1152" w:type="dxa"/>
            <w:vAlign w:val="center"/>
            <w:hideMark/>
          </w:tcPr>
          <w:p w14:paraId="6411B833" w14:textId="77777777" w:rsidR="0092527A" w:rsidRPr="00022ABB" w:rsidRDefault="0092527A" w:rsidP="0092527A">
            <w:pPr>
              <w:jc w:val="both"/>
              <w:rPr>
                <w:rFonts w:cs="Times New Roman"/>
                <w:sz w:val="22"/>
              </w:rPr>
            </w:pPr>
            <w:r w:rsidRPr="00022ABB">
              <w:rPr>
                <w:rFonts w:cs="Times New Roman"/>
                <w:sz w:val="22"/>
              </w:rPr>
              <w:t>已取得</w:t>
            </w:r>
          </w:p>
        </w:tc>
        <w:tc>
          <w:tcPr>
            <w:tcW w:w="1153" w:type="dxa"/>
          </w:tcPr>
          <w:p w14:paraId="16D46CC6" w14:textId="77777777" w:rsidR="0092527A" w:rsidRPr="00022ABB" w:rsidRDefault="0092527A" w:rsidP="0092527A">
            <w:pPr>
              <w:jc w:val="both"/>
              <w:rPr>
                <w:rFonts w:cs="Times New Roman"/>
                <w:sz w:val="22"/>
              </w:rPr>
            </w:pPr>
            <w:r w:rsidRPr="00022ABB">
              <w:rPr>
                <w:rFonts w:cs="Times New Roman" w:hint="eastAsia"/>
                <w:sz w:val="22"/>
              </w:rPr>
              <w:t>開放式</w:t>
            </w:r>
          </w:p>
        </w:tc>
        <w:tc>
          <w:tcPr>
            <w:tcW w:w="1153" w:type="dxa"/>
            <w:vAlign w:val="center"/>
            <w:hideMark/>
          </w:tcPr>
          <w:p w14:paraId="6E5D9F26" w14:textId="77777777" w:rsidR="0092527A" w:rsidRPr="00022ABB" w:rsidRDefault="0092527A" w:rsidP="0092527A">
            <w:pPr>
              <w:jc w:val="both"/>
              <w:rPr>
                <w:rFonts w:cs="Times New Roman"/>
                <w:sz w:val="22"/>
              </w:rPr>
            </w:pPr>
            <w:r w:rsidRPr="00022ABB">
              <w:rPr>
                <w:rFonts w:cs="Times New Roman" w:hint="eastAsia"/>
                <w:sz w:val="22"/>
              </w:rPr>
              <w:t>TGOS</w:t>
            </w:r>
            <w:r w:rsidRPr="00022ABB">
              <w:rPr>
                <w:rFonts w:cs="Times New Roman" w:hint="eastAsia"/>
                <w:sz w:val="22"/>
              </w:rPr>
              <w:t>平台</w:t>
            </w:r>
          </w:p>
        </w:tc>
        <w:tc>
          <w:tcPr>
            <w:tcW w:w="1153" w:type="dxa"/>
          </w:tcPr>
          <w:p w14:paraId="18AF6FFD" w14:textId="77777777" w:rsidR="0092527A" w:rsidRPr="00022ABB" w:rsidRDefault="0092527A" w:rsidP="0092527A">
            <w:pPr>
              <w:jc w:val="both"/>
              <w:rPr>
                <w:rFonts w:cs="Times New Roman"/>
                <w:sz w:val="22"/>
              </w:rPr>
            </w:pPr>
            <w:r w:rsidRPr="00022ABB">
              <w:rPr>
                <w:rFonts w:cs="Times New Roman" w:hint="eastAsia"/>
                <w:sz w:val="22"/>
              </w:rPr>
              <w:t>授權式</w:t>
            </w:r>
          </w:p>
        </w:tc>
      </w:tr>
      <w:tr w:rsidR="0092527A" w:rsidRPr="00022ABB" w14:paraId="340BBA9E" w14:textId="77777777" w:rsidTr="00022ABB">
        <w:trPr>
          <w:trHeight w:val="630"/>
          <w:jc w:val="center"/>
        </w:trPr>
        <w:tc>
          <w:tcPr>
            <w:tcW w:w="591" w:type="dxa"/>
            <w:vAlign w:val="center"/>
          </w:tcPr>
          <w:p w14:paraId="3B0A2EC5" w14:textId="77777777" w:rsidR="0092527A" w:rsidRPr="00022ABB" w:rsidRDefault="0092527A" w:rsidP="0092527A">
            <w:pPr>
              <w:jc w:val="center"/>
              <w:rPr>
                <w:rFonts w:cs="Times New Roman"/>
                <w:sz w:val="22"/>
              </w:rPr>
            </w:pPr>
            <w:r w:rsidRPr="00022ABB">
              <w:rPr>
                <w:rFonts w:cs="Times New Roman"/>
                <w:sz w:val="22"/>
              </w:rPr>
              <w:t>21</w:t>
            </w:r>
          </w:p>
        </w:tc>
        <w:tc>
          <w:tcPr>
            <w:tcW w:w="437" w:type="dxa"/>
            <w:vAlign w:val="center"/>
          </w:tcPr>
          <w:p w14:paraId="10B1170F" w14:textId="77777777" w:rsidR="0092527A" w:rsidRPr="00022ABB" w:rsidRDefault="0092527A" w:rsidP="0092527A">
            <w:pPr>
              <w:jc w:val="center"/>
              <w:rPr>
                <w:rFonts w:cs="Times New Roman"/>
                <w:sz w:val="22"/>
              </w:rPr>
            </w:pPr>
            <w:r w:rsidRPr="00022ABB">
              <w:rPr>
                <w:rFonts w:cs="Times New Roman"/>
                <w:sz w:val="22"/>
              </w:rPr>
              <w:t>其他</w:t>
            </w:r>
          </w:p>
        </w:tc>
        <w:tc>
          <w:tcPr>
            <w:tcW w:w="1656" w:type="dxa"/>
            <w:vAlign w:val="center"/>
          </w:tcPr>
          <w:p w14:paraId="74CE459B" w14:textId="77777777" w:rsidR="0092527A" w:rsidRPr="00022ABB" w:rsidRDefault="0092527A" w:rsidP="0092527A">
            <w:pPr>
              <w:jc w:val="both"/>
              <w:rPr>
                <w:rFonts w:cs="Times New Roman"/>
                <w:sz w:val="22"/>
              </w:rPr>
            </w:pPr>
            <w:r w:rsidRPr="00022ABB">
              <w:rPr>
                <w:rFonts w:cs="Times New Roman"/>
                <w:sz w:val="22"/>
              </w:rPr>
              <w:t>高速鐵路兩側限建地區</w:t>
            </w:r>
          </w:p>
        </w:tc>
        <w:tc>
          <w:tcPr>
            <w:tcW w:w="1347" w:type="dxa"/>
            <w:vAlign w:val="center"/>
          </w:tcPr>
          <w:p w14:paraId="28513D20" w14:textId="77777777" w:rsidR="0092527A" w:rsidRPr="00022ABB" w:rsidRDefault="0092527A" w:rsidP="0092527A">
            <w:pPr>
              <w:jc w:val="both"/>
              <w:rPr>
                <w:rFonts w:cs="Times New Roman"/>
                <w:sz w:val="22"/>
              </w:rPr>
            </w:pPr>
            <w:r w:rsidRPr="00022ABB">
              <w:rPr>
                <w:rFonts w:cs="Times New Roman"/>
                <w:sz w:val="22"/>
              </w:rPr>
              <w:t>交通部高速鐵路工程局</w:t>
            </w:r>
          </w:p>
        </w:tc>
        <w:tc>
          <w:tcPr>
            <w:tcW w:w="1152" w:type="dxa"/>
            <w:vAlign w:val="center"/>
          </w:tcPr>
          <w:p w14:paraId="4FA2CB2B" w14:textId="77777777" w:rsidR="0092527A" w:rsidRPr="00022ABB" w:rsidRDefault="0092527A" w:rsidP="0092527A">
            <w:pPr>
              <w:jc w:val="both"/>
              <w:rPr>
                <w:rFonts w:cs="Times New Roman"/>
                <w:sz w:val="22"/>
              </w:rPr>
            </w:pPr>
            <w:r w:rsidRPr="00022ABB">
              <w:rPr>
                <w:rFonts w:cs="Times New Roman"/>
                <w:sz w:val="22"/>
              </w:rPr>
              <w:t>交通部</w:t>
            </w:r>
          </w:p>
        </w:tc>
        <w:tc>
          <w:tcPr>
            <w:tcW w:w="1153" w:type="dxa"/>
          </w:tcPr>
          <w:p w14:paraId="33590298" w14:textId="6817CD00" w:rsidR="0092527A" w:rsidRPr="00022ABB" w:rsidRDefault="00022ABB" w:rsidP="0092527A">
            <w:pPr>
              <w:jc w:val="both"/>
              <w:rPr>
                <w:rFonts w:cs="Times New Roman"/>
                <w:sz w:val="22"/>
              </w:rPr>
            </w:pPr>
            <w:r w:rsidRPr="00022ABB">
              <w:rPr>
                <w:rFonts w:cs="Times New Roman" w:hint="eastAsia"/>
                <w:sz w:val="22"/>
              </w:rPr>
              <w:t>限制</w:t>
            </w:r>
            <w:r w:rsidRPr="00022ABB">
              <w:rPr>
                <w:rFonts w:cs="Times New Roman" w:hint="eastAsia"/>
                <w:sz w:val="22"/>
              </w:rPr>
              <w:t>IP</w:t>
            </w:r>
          </w:p>
        </w:tc>
        <w:tc>
          <w:tcPr>
            <w:tcW w:w="1153" w:type="dxa"/>
            <w:vAlign w:val="center"/>
          </w:tcPr>
          <w:p w14:paraId="78C5501D" w14:textId="77777777" w:rsidR="0092527A" w:rsidRPr="00022ABB" w:rsidRDefault="0092527A" w:rsidP="0092527A">
            <w:pPr>
              <w:jc w:val="both"/>
              <w:rPr>
                <w:rFonts w:cs="Times New Roman"/>
                <w:sz w:val="22"/>
              </w:rPr>
            </w:pPr>
            <w:r w:rsidRPr="00022ABB">
              <w:rPr>
                <w:rFonts w:cs="Times New Roman"/>
                <w:sz w:val="22"/>
              </w:rPr>
              <w:t>交通部</w:t>
            </w:r>
          </w:p>
        </w:tc>
        <w:tc>
          <w:tcPr>
            <w:tcW w:w="1153" w:type="dxa"/>
          </w:tcPr>
          <w:p w14:paraId="449F7301" w14:textId="4B470BAA" w:rsidR="0092527A" w:rsidRPr="00022ABB" w:rsidRDefault="00022ABB" w:rsidP="0092527A">
            <w:pPr>
              <w:jc w:val="both"/>
              <w:rPr>
                <w:rFonts w:cs="Times New Roman"/>
                <w:sz w:val="22"/>
              </w:rPr>
            </w:pPr>
            <w:r w:rsidRPr="00022ABB">
              <w:rPr>
                <w:rFonts w:cs="Times New Roman" w:hint="eastAsia"/>
                <w:sz w:val="22"/>
              </w:rPr>
              <w:t>限制</w:t>
            </w:r>
            <w:r w:rsidRPr="00022ABB">
              <w:rPr>
                <w:rFonts w:cs="Times New Roman" w:hint="eastAsia"/>
                <w:sz w:val="22"/>
              </w:rPr>
              <w:t>IP</w:t>
            </w:r>
          </w:p>
        </w:tc>
      </w:tr>
    </w:tbl>
    <w:p w14:paraId="0CCE9449" w14:textId="77777777" w:rsidR="00363198" w:rsidRPr="003B066F" w:rsidRDefault="00363198" w:rsidP="00363198">
      <w:pPr>
        <w:rPr>
          <w:rFonts w:cs="Times New Roman"/>
        </w:rPr>
      </w:pPr>
    </w:p>
    <w:p w14:paraId="0CCE944A" w14:textId="77777777" w:rsidR="00363198" w:rsidRPr="003B066F" w:rsidRDefault="00363198" w:rsidP="00363198">
      <w:pPr>
        <w:rPr>
          <w:rFonts w:cs="Times New Roman"/>
        </w:rPr>
        <w:sectPr w:rsidR="00363198" w:rsidRPr="003B066F" w:rsidSect="00E200CD">
          <w:headerReference w:type="default" r:id="rId37"/>
          <w:pgSz w:w="11906" w:h="16838"/>
          <w:pgMar w:top="1440" w:right="1800" w:bottom="1440" w:left="1800" w:header="709" w:footer="992" w:gutter="0"/>
          <w:cols w:space="425"/>
          <w:docGrid w:type="lines" w:linePitch="360"/>
        </w:sectPr>
      </w:pPr>
    </w:p>
    <w:p w14:paraId="36BEDD8C" w14:textId="66251125" w:rsidR="0093405A" w:rsidRPr="003B066F" w:rsidRDefault="0093405A" w:rsidP="0093405A">
      <w:pPr>
        <w:pStyle w:val="1"/>
        <w:rPr>
          <w:rFonts w:ascii="Times New Roman" w:hAnsi="Times New Roman" w:cs="Times New Roman"/>
        </w:rPr>
      </w:pPr>
      <w:bookmarkStart w:id="112" w:name="_Toc379373958"/>
      <w:bookmarkStart w:id="113" w:name="_Toc380585450"/>
      <w:bookmarkEnd w:id="27"/>
      <w:bookmarkEnd w:id="28"/>
      <w:r w:rsidRPr="003B066F">
        <w:rPr>
          <w:rFonts w:ascii="Times New Roman" w:hAnsi="Times New Roman" w:cs="Times New Roman"/>
        </w:rPr>
        <w:lastRenderedPageBreak/>
        <w:t>整體架構說明</w:t>
      </w:r>
      <w:bookmarkEnd w:id="112"/>
      <w:bookmarkEnd w:id="113"/>
    </w:p>
    <w:p w14:paraId="53460E7D" w14:textId="081B3035" w:rsidR="0093405A" w:rsidRPr="003B066F" w:rsidRDefault="0093405A" w:rsidP="0093405A">
      <w:pPr>
        <w:pStyle w:val="ad"/>
        <w:ind w:left="480" w:firstLine="480"/>
        <w:rPr>
          <w:rFonts w:cs="Times New Roman"/>
        </w:rPr>
      </w:pPr>
      <w:bookmarkStart w:id="114" w:name="_Toc372721740"/>
      <w:r w:rsidRPr="003B066F">
        <w:rPr>
          <w:rFonts w:cs="Times New Roman"/>
        </w:rPr>
        <w:t>本計畫依據跨單位環境敏感區圖資查詢分析之需求，建構整體計畫</w:t>
      </w:r>
      <w:ins w:id="115" w:author="嵐焜 Peter" w:date="2014-02-26T19:56:00Z">
        <w:r w:rsidR="00260EBD">
          <w:rPr>
            <w:rFonts w:cs="Times New Roman" w:hint="eastAsia"/>
          </w:rPr>
          <w:t>。</w:t>
        </w:r>
      </w:ins>
      <w:r w:rsidRPr="003B066F">
        <w:rPr>
          <w:rFonts w:cs="Times New Roman"/>
        </w:rPr>
        <w:t>架構共分為四大部分，包括環境敏感地區模組</w:t>
      </w:r>
      <w:r w:rsidRPr="003B066F">
        <w:rPr>
          <w:rFonts w:cs="Times New Roman"/>
        </w:rPr>
        <w:t>API</w:t>
      </w:r>
      <w:r w:rsidRPr="003B066F">
        <w:rPr>
          <w:rFonts w:cs="Times New Roman"/>
        </w:rPr>
        <w:t>、環境敏感地區查詢模組、圖資服務、整合服務，整體架構圖如</w:t>
      </w:r>
      <w:r w:rsidRPr="003B066F">
        <w:rPr>
          <w:rFonts w:cs="Times New Roman"/>
        </w:rPr>
        <w:fldChar w:fldCharType="begin"/>
      </w:r>
      <w:r w:rsidRPr="003B066F">
        <w:rPr>
          <w:rFonts w:cs="Times New Roman"/>
        </w:rPr>
        <w:instrText xml:space="preserve"> REF _Ref372735135 \h </w:instrText>
      </w:r>
      <w:r>
        <w:rPr>
          <w:rFonts w:cs="Times New Roman"/>
        </w:rPr>
        <w:instrText xml:space="preserve"> \* MERGEFORMAT </w:instrText>
      </w:r>
      <w:r w:rsidRPr="003B066F">
        <w:rPr>
          <w:rFonts w:cs="Times New Roman"/>
        </w:rPr>
      </w:r>
      <w:r w:rsidRPr="003B066F">
        <w:rPr>
          <w:rFonts w:cs="Times New Roman"/>
        </w:rPr>
        <w:fldChar w:fldCharType="separate"/>
      </w:r>
      <w:r w:rsidR="00533A01" w:rsidRPr="003B066F">
        <w:rPr>
          <w:rFonts w:cs="Times New Roman"/>
        </w:rPr>
        <w:t>圖</w:t>
      </w:r>
      <w:r w:rsidR="00533A01" w:rsidRPr="003B066F">
        <w:rPr>
          <w:rFonts w:cs="Times New Roman"/>
        </w:rPr>
        <w:t xml:space="preserve"> </w:t>
      </w:r>
      <w:r w:rsidR="00533A01">
        <w:rPr>
          <w:rFonts w:cs="Times New Roman"/>
          <w:noProof/>
        </w:rPr>
        <w:t>19</w:t>
      </w:r>
      <w:r w:rsidR="00533A01" w:rsidRPr="003B066F">
        <w:rPr>
          <w:rFonts w:cs="Times New Roman"/>
        </w:rPr>
        <w:t xml:space="preserve"> </w:t>
      </w:r>
      <w:r w:rsidR="00533A01" w:rsidRPr="003B066F">
        <w:rPr>
          <w:rFonts w:cs="Times New Roman"/>
        </w:rPr>
        <w:t>整體架構圖</w:t>
      </w:r>
      <w:r w:rsidRPr="003B066F">
        <w:rPr>
          <w:rFonts w:cs="Times New Roman"/>
        </w:rPr>
        <w:fldChar w:fldCharType="end"/>
      </w:r>
      <w:r w:rsidRPr="003B066F">
        <w:rPr>
          <w:rFonts w:cs="Times New Roman"/>
        </w:rPr>
        <w:t>所示，本章針對各部分架構設計分節敘述如後。</w:t>
      </w:r>
    </w:p>
    <w:p w14:paraId="41A6A7F4" w14:textId="77777777" w:rsidR="0093405A" w:rsidRPr="003B066F" w:rsidRDefault="0093405A" w:rsidP="0093405A">
      <w:pPr>
        <w:rPr>
          <w:rFonts w:cs="Times New Roman"/>
        </w:rPr>
      </w:pPr>
      <w:r w:rsidRPr="003B066F">
        <w:rPr>
          <w:rFonts w:cs="Times New Roman"/>
          <w:noProof/>
        </w:rPr>
        <mc:AlternateContent>
          <mc:Choice Requires="wps">
            <w:drawing>
              <wp:anchor distT="0" distB="0" distL="114300" distR="114300" simplePos="0" relativeHeight="251659264" behindDoc="0" locked="0" layoutInCell="1" allowOverlap="1" wp14:anchorId="473C3B16" wp14:editId="6CB38CBD">
                <wp:simplePos x="0" y="0"/>
                <wp:positionH relativeFrom="column">
                  <wp:posOffset>4609531</wp:posOffset>
                </wp:positionH>
                <wp:positionV relativeFrom="paragraph">
                  <wp:posOffset>3706201</wp:posOffset>
                </wp:positionV>
                <wp:extent cx="293370" cy="230505"/>
                <wp:effectExtent l="152400" t="0" r="11430" b="17145"/>
                <wp:wrapNone/>
                <wp:docPr id="35" name="文字方塊 35"/>
                <wp:cNvGraphicFramePr/>
                <a:graphic xmlns:a="http://schemas.openxmlformats.org/drawingml/2006/main">
                  <a:graphicData uri="http://schemas.microsoft.com/office/word/2010/wordprocessingShape">
                    <wps:wsp>
                      <wps:cNvSpPr txBox="1"/>
                      <wps:spPr>
                        <a:xfrm>
                          <a:off x="0" y="0"/>
                          <a:ext cx="293370" cy="230505"/>
                        </a:xfrm>
                        <a:prstGeom prst="borderCallout1">
                          <a:avLst>
                            <a:gd name="adj1" fmla="val 18750"/>
                            <a:gd name="adj2" fmla="val -8333"/>
                            <a:gd name="adj3" fmla="val 49900"/>
                            <a:gd name="adj4" fmla="val -47870"/>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1270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F55B553" w14:textId="77777777" w:rsidR="0097294A" w:rsidRPr="009173F4" w:rsidRDefault="0097294A" w:rsidP="0093405A">
                            <w:pPr>
                              <w:spacing w:line="0" w:lineRule="atLeast"/>
                              <w:jc w:val="center"/>
                              <w:rPr>
                                <w:rFonts w:ascii="微軟正黑體" w:eastAsia="微軟正黑體" w:hAnsi="微軟正黑體"/>
                              </w:rPr>
                            </w:pPr>
                            <w:r w:rsidRPr="009173F4">
                              <w:rPr>
                                <w:rFonts w:ascii="微軟正黑體" w:eastAsia="微軟正黑體" w:hAnsi="微軟正黑體" w:hint="eastAsia"/>
                              </w:rPr>
                              <w:t>三</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3C3B16"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文字方塊 35" o:spid="_x0000_s1026" type="#_x0000_t47" style="position:absolute;margin-left:362.95pt;margin-top:291.85pt;width:23.1pt;height:18.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" adj="-10340,10778" fillcolor="#f6f8fb [180]" strokecolor="black [3213]" strokeweight="1pt">
                <v:fill color2="#cad9eb [980]" colors="0 #f6f9fc;48497f #b0c6e1;54395f #b0c6e1;1 #cad9eb" focus="100%" type="gradient"/>
                <v:textbox inset="0,0,0,0">
                  <w:txbxContent>
                    <w:p w14:paraId="0F55B553" w14:textId="77777777" w:rsidR="0097294A" w:rsidRPr="009173F4" w:rsidRDefault="0097294A" w:rsidP="0093405A">
                      <w:pPr>
                        <w:spacing w:line="0" w:lineRule="atLeast"/>
                        <w:jc w:val="center"/>
                        <w:rPr>
                          <w:rFonts w:ascii="微軟正黑體" w:eastAsia="微軟正黑體" w:hAnsi="微軟正黑體"/>
                        </w:rPr>
                      </w:pPr>
                      <w:r w:rsidRPr="009173F4">
                        <w:rPr>
                          <w:rFonts w:ascii="微軟正黑體" w:eastAsia="微軟正黑體" w:hAnsi="微軟正黑體" w:hint="eastAsia"/>
                        </w:rPr>
                        <w:t>三</w:t>
                      </w:r>
                    </w:p>
                  </w:txbxContent>
                </v:textbox>
                <o:callout v:ext="edit" minusy="t"/>
              </v:shape>
            </w:pict>
          </mc:Fallback>
        </mc:AlternateContent>
      </w:r>
      <w:r w:rsidRPr="003B066F">
        <w:rPr>
          <w:rFonts w:cs="Times New Roman"/>
          <w:noProof/>
        </w:rPr>
        <mc:AlternateContent>
          <mc:Choice Requires="wps">
            <w:drawing>
              <wp:anchor distT="0" distB="0" distL="114300" distR="114300" simplePos="0" relativeHeight="251661312" behindDoc="0" locked="0" layoutInCell="1" allowOverlap="1" wp14:anchorId="3F2B0F05" wp14:editId="71EBFD11">
                <wp:simplePos x="0" y="0"/>
                <wp:positionH relativeFrom="column">
                  <wp:posOffset>1900451</wp:posOffset>
                </wp:positionH>
                <wp:positionV relativeFrom="paragraph">
                  <wp:posOffset>3781265</wp:posOffset>
                </wp:positionV>
                <wp:extent cx="259080" cy="230960"/>
                <wp:effectExtent l="133350" t="38100" r="26670" b="17145"/>
                <wp:wrapNone/>
                <wp:docPr id="39" name="文字方塊 39"/>
                <wp:cNvGraphicFramePr/>
                <a:graphic xmlns:a="http://schemas.openxmlformats.org/drawingml/2006/main">
                  <a:graphicData uri="http://schemas.microsoft.com/office/word/2010/wordprocessingShape">
                    <wps:wsp>
                      <wps:cNvSpPr txBox="1"/>
                      <wps:spPr>
                        <a:xfrm>
                          <a:off x="0" y="0"/>
                          <a:ext cx="259080" cy="230960"/>
                        </a:xfrm>
                        <a:prstGeom prst="borderCallout1">
                          <a:avLst>
                            <a:gd name="adj1" fmla="val 18750"/>
                            <a:gd name="adj2" fmla="val -8333"/>
                            <a:gd name="adj3" fmla="val -12269"/>
                            <a:gd name="adj4" fmla="val -43218"/>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1270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619E2AE" w14:textId="77777777" w:rsidR="0097294A" w:rsidRPr="009173F4" w:rsidRDefault="0097294A" w:rsidP="0093405A">
                            <w:pPr>
                              <w:spacing w:line="0" w:lineRule="atLeast"/>
                              <w:jc w:val="center"/>
                              <w:rPr>
                                <w:rFonts w:ascii="微軟正黑體" w:eastAsia="微軟正黑體" w:hAnsi="微軟正黑體"/>
                              </w:rPr>
                            </w:pPr>
                            <w:r w:rsidRPr="009173F4">
                              <w:rPr>
                                <w:rFonts w:ascii="微軟正黑體" w:eastAsia="微軟正黑體" w:hAnsi="微軟正黑體" w:hint="eastAsia"/>
                              </w:rPr>
                              <w:t>四</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B0F05" id="文字方塊 39" o:spid="_x0000_s1027" type="#_x0000_t47" style="position:absolute;margin-left:149.65pt;margin-top:297.75pt;width:20.4pt;height:18.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" adj="-9335,-2650" fillcolor="#f6f8fb [180]" strokecolor="black [3213]" strokeweight="1pt">
                <v:fill color2="#cad9eb [980]" colors="0 #f6f9fc;48497f #b0c6e1;54395f #b0c6e1;1 #cad9eb" focus="100%" type="gradient"/>
                <v:textbox inset="0,0,0,0">
                  <w:txbxContent>
                    <w:p w14:paraId="6619E2AE" w14:textId="77777777" w:rsidR="0097294A" w:rsidRPr="009173F4" w:rsidRDefault="0097294A" w:rsidP="0093405A">
                      <w:pPr>
                        <w:spacing w:line="0" w:lineRule="atLeast"/>
                        <w:jc w:val="center"/>
                        <w:rPr>
                          <w:rFonts w:ascii="微軟正黑體" w:eastAsia="微軟正黑體" w:hAnsi="微軟正黑體"/>
                        </w:rPr>
                      </w:pPr>
                      <w:r w:rsidRPr="009173F4">
                        <w:rPr>
                          <w:rFonts w:ascii="微軟正黑體" w:eastAsia="微軟正黑體" w:hAnsi="微軟正黑體" w:hint="eastAsia"/>
                        </w:rPr>
                        <w:t>四</w:t>
                      </w:r>
                    </w:p>
                  </w:txbxContent>
                </v:textbox>
              </v:shape>
            </w:pict>
          </mc:Fallback>
        </mc:AlternateContent>
      </w:r>
      <w:r w:rsidRPr="003B066F">
        <w:rPr>
          <w:rFonts w:cs="Times New Roman"/>
          <w:noProof/>
        </w:rPr>
        <mc:AlternateContent>
          <mc:Choice Requires="wps">
            <w:drawing>
              <wp:anchor distT="0" distB="0" distL="114300" distR="114300" simplePos="0" relativeHeight="251662336" behindDoc="0" locked="0" layoutInCell="1" allowOverlap="1" wp14:anchorId="0558759B" wp14:editId="2DA47BAC">
                <wp:simplePos x="0" y="0"/>
                <wp:positionH relativeFrom="column">
                  <wp:posOffset>3053686</wp:posOffset>
                </wp:positionH>
                <wp:positionV relativeFrom="paragraph">
                  <wp:posOffset>62248</wp:posOffset>
                </wp:positionV>
                <wp:extent cx="272955" cy="244011"/>
                <wp:effectExtent l="114300" t="0" r="13335" b="60960"/>
                <wp:wrapNone/>
                <wp:docPr id="40" name="文字方塊 40"/>
                <wp:cNvGraphicFramePr/>
                <a:graphic xmlns:a="http://schemas.openxmlformats.org/drawingml/2006/main">
                  <a:graphicData uri="http://schemas.microsoft.com/office/word/2010/wordprocessingShape">
                    <wps:wsp>
                      <wps:cNvSpPr txBox="1"/>
                      <wps:spPr>
                        <a:xfrm>
                          <a:off x="0" y="0"/>
                          <a:ext cx="272955" cy="244011"/>
                        </a:xfrm>
                        <a:prstGeom prst="borderCallout1">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1270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A1A0987" w14:textId="77777777" w:rsidR="0097294A" w:rsidRPr="009173F4" w:rsidRDefault="0097294A" w:rsidP="0093405A">
                            <w:pPr>
                              <w:spacing w:line="0" w:lineRule="atLeast"/>
                              <w:jc w:val="center"/>
                              <w:rPr>
                                <w:rFonts w:ascii="微軟正黑體" w:eastAsia="微軟正黑體" w:hAnsi="微軟正黑體"/>
                              </w:rPr>
                            </w:pPr>
                            <w:r w:rsidRPr="009173F4">
                              <w:rPr>
                                <w:rFonts w:ascii="微軟正黑體" w:eastAsia="微軟正黑體" w:hAnsi="微軟正黑體" w:hint="eastAsia"/>
                              </w:rPr>
                              <w:t>二</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8759B" id="文字方塊 40" o:spid="_x0000_s1028" type="#_x0000_t47" style="position:absolute;margin-left:240.45pt;margin-top:4.9pt;width:21.5pt;height:19.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" fillcolor="#f6f8fb [180]" strokecolor="black [3213]" strokeweight="1pt">
                <v:fill color2="#cad9eb [980]" colors="0 #f6f9fc;48497f #b0c6e1;54395f #b0c6e1;1 #cad9eb" focus="100%" type="gradient"/>
                <v:textbox inset="0,0,0,0">
                  <w:txbxContent>
                    <w:p w14:paraId="0A1A0987" w14:textId="77777777" w:rsidR="0097294A" w:rsidRPr="009173F4" w:rsidRDefault="0097294A" w:rsidP="0093405A">
                      <w:pPr>
                        <w:spacing w:line="0" w:lineRule="atLeast"/>
                        <w:jc w:val="center"/>
                        <w:rPr>
                          <w:rFonts w:ascii="微軟正黑體" w:eastAsia="微軟正黑體" w:hAnsi="微軟正黑體"/>
                        </w:rPr>
                      </w:pPr>
                      <w:r w:rsidRPr="009173F4">
                        <w:rPr>
                          <w:rFonts w:ascii="微軟正黑體" w:eastAsia="微軟正黑體" w:hAnsi="微軟正黑體" w:hint="eastAsia"/>
                        </w:rPr>
                        <w:t>二</w:t>
                      </w:r>
                    </w:p>
                  </w:txbxContent>
                </v:textbox>
                <o:callout v:ext="edit" minusy="t"/>
              </v:shape>
            </w:pict>
          </mc:Fallback>
        </mc:AlternateContent>
      </w:r>
      <w:r w:rsidRPr="003B066F">
        <w:rPr>
          <w:rFonts w:cs="Times New Roman"/>
          <w:noProof/>
        </w:rPr>
        <mc:AlternateContent>
          <mc:Choice Requires="wps">
            <w:drawing>
              <wp:anchor distT="0" distB="0" distL="114300" distR="114300" simplePos="0" relativeHeight="251660288" behindDoc="0" locked="0" layoutInCell="1" allowOverlap="1" wp14:anchorId="1A295073" wp14:editId="3E0012E2">
                <wp:simplePos x="0" y="0"/>
                <wp:positionH relativeFrom="column">
                  <wp:posOffset>3101454</wp:posOffset>
                </wp:positionH>
                <wp:positionV relativeFrom="paragraph">
                  <wp:posOffset>1522560</wp:posOffset>
                </wp:positionV>
                <wp:extent cx="266131" cy="258256"/>
                <wp:effectExtent l="114300" t="0" r="19685" b="66040"/>
                <wp:wrapNone/>
                <wp:docPr id="37" name="文字方塊 37"/>
                <wp:cNvGraphicFramePr/>
                <a:graphic xmlns:a="http://schemas.openxmlformats.org/drawingml/2006/main">
                  <a:graphicData uri="http://schemas.microsoft.com/office/word/2010/wordprocessingShape">
                    <wps:wsp>
                      <wps:cNvSpPr txBox="1"/>
                      <wps:spPr>
                        <a:xfrm>
                          <a:off x="0" y="0"/>
                          <a:ext cx="266131" cy="258256"/>
                        </a:xfrm>
                        <a:prstGeom prst="borderCallout1">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1270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3EC2B21" w14:textId="77777777" w:rsidR="0097294A" w:rsidRPr="009173F4" w:rsidRDefault="0097294A" w:rsidP="0093405A">
                            <w:pPr>
                              <w:spacing w:line="0" w:lineRule="atLeast"/>
                              <w:jc w:val="center"/>
                              <w:rPr>
                                <w:rFonts w:ascii="微軟正黑體" w:eastAsia="微軟正黑體" w:hAnsi="微軟正黑體"/>
                              </w:rPr>
                            </w:pPr>
                            <w:r w:rsidRPr="009173F4">
                              <w:rPr>
                                <w:rFonts w:ascii="微軟正黑體" w:eastAsia="微軟正黑體" w:hAnsi="微軟正黑體" w:hint="eastAsia"/>
                              </w:rPr>
                              <w:t>一</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95073" id="文字方塊 37" o:spid="_x0000_s1029" type="#_x0000_t47" style="position:absolute;margin-left:244.2pt;margin-top:119.9pt;width:20.95pt;height:20.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" fillcolor="#f6f8fb [180]" strokecolor="black [3213]" strokeweight="1pt">
                <v:fill color2="#cad9eb [980]" colors="0 #f6f9fc;48497f #b0c6e1;54395f #b0c6e1;1 #cad9eb" focus="100%" type="gradient"/>
                <v:textbox inset="0,0,0,0">
                  <w:txbxContent>
                    <w:p w14:paraId="23EC2B21" w14:textId="77777777" w:rsidR="0097294A" w:rsidRPr="009173F4" w:rsidRDefault="0097294A" w:rsidP="0093405A">
                      <w:pPr>
                        <w:spacing w:line="0" w:lineRule="atLeast"/>
                        <w:jc w:val="center"/>
                        <w:rPr>
                          <w:rFonts w:ascii="微軟正黑體" w:eastAsia="微軟正黑體" w:hAnsi="微軟正黑體"/>
                        </w:rPr>
                      </w:pPr>
                      <w:r w:rsidRPr="009173F4">
                        <w:rPr>
                          <w:rFonts w:ascii="微軟正黑體" w:eastAsia="微軟正黑體" w:hAnsi="微軟正黑體" w:hint="eastAsia"/>
                        </w:rPr>
                        <w:t>一</w:t>
                      </w:r>
                    </w:p>
                  </w:txbxContent>
                </v:textbox>
                <o:callout v:ext="edit" minusy="t"/>
              </v:shape>
            </w:pict>
          </mc:Fallback>
        </mc:AlternateContent>
      </w:r>
      <w:r w:rsidRPr="003B066F">
        <w:rPr>
          <w:rFonts w:cs="Times New Roman"/>
          <w:noProof/>
        </w:rPr>
        <w:drawing>
          <wp:inline distT="0" distB="0" distL="0" distR="0" wp14:anchorId="23E15067" wp14:editId="15D65344">
            <wp:extent cx="4872251" cy="3965156"/>
            <wp:effectExtent l="0" t="0" r="508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76680" cy="3968761"/>
                    </a:xfrm>
                    <a:prstGeom prst="rect">
                      <a:avLst/>
                    </a:prstGeom>
                    <a:noFill/>
                    <a:ln>
                      <a:noFill/>
                    </a:ln>
                  </pic:spPr>
                </pic:pic>
              </a:graphicData>
            </a:graphic>
          </wp:inline>
        </w:drawing>
      </w:r>
    </w:p>
    <w:p w14:paraId="31860D9D" w14:textId="77777777" w:rsidR="0093405A" w:rsidRPr="003B066F" w:rsidRDefault="0093405A" w:rsidP="0093405A">
      <w:pPr>
        <w:pStyle w:val="ab"/>
        <w:rPr>
          <w:rFonts w:cs="Times New Roman"/>
        </w:rPr>
      </w:pPr>
      <w:bookmarkStart w:id="116" w:name="_Ref372735135"/>
      <w:bookmarkStart w:id="117" w:name="_Toc379373976"/>
      <w:bookmarkStart w:id="118" w:name="_Toc380585486"/>
      <w:r w:rsidRPr="003B066F">
        <w:rPr>
          <w:rFonts w:cs="Times New Roman"/>
        </w:rPr>
        <w:t>圖</w:t>
      </w:r>
      <w:r w:rsidRPr="003B066F">
        <w:rPr>
          <w:rFonts w:cs="Times New Roman"/>
        </w:rPr>
        <w:t xml:space="preserve"> </w:t>
      </w:r>
      <w:r w:rsidRPr="003B066F">
        <w:rPr>
          <w:rFonts w:cs="Times New Roman"/>
        </w:rPr>
        <w:fldChar w:fldCharType="begin"/>
      </w:r>
      <w:r w:rsidRPr="003B066F">
        <w:rPr>
          <w:rFonts w:cs="Times New Roman"/>
        </w:rPr>
        <w:instrText xml:space="preserve"> SEQ </w:instrText>
      </w:r>
      <w:r w:rsidRPr="003B066F">
        <w:rPr>
          <w:rFonts w:cs="Times New Roman"/>
        </w:rPr>
        <w:instrText>圖</w:instrText>
      </w:r>
      <w:r w:rsidRPr="003B066F">
        <w:rPr>
          <w:rFonts w:cs="Times New Roman"/>
        </w:rPr>
        <w:instrText xml:space="preserve"> \* ARABIC </w:instrText>
      </w:r>
      <w:r w:rsidRPr="003B066F">
        <w:rPr>
          <w:rFonts w:cs="Times New Roman"/>
        </w:rPr>
        <w:fldChar w:fldCharType="separate"/>
      </w:r>
      <w:r w:rsidR="00533A01">
        <w:rPr>
          <w:rFonts w:cs="Times New Roman"/>
          <w:noProof/>
        </w:rPr>
        <w:t>19</w:t>
      </w:r>
      <w:r w:rsidRPr="003B066F">
        <w:rPr>
          <w:rFonts w:cs="Times New Roman"/>
        </w:rPr>
        <w:fldChar w:fldCharType="end"/>
      </w:r>
      <w:r w:rsidRPr="003B066F">
        <w:rPr>
          <w:rFonts w:cs="Times New Roman"/>
        </w:rPr>
        <w:t xml:space="preserve"> </w:t>
      </w:r>
      <w:r w:rsidRPr="003B066F">
        <w:rPr>
          <w:rFonts w:cs="Times New Roman"/>
        </w:rPr>
        <w:t>整體架構圖</w:t>
      </w:r>
      <w:bookmarkEnd w:id="116"/>
      <w:bookmarkEnd w:id="117"/>
      <w:bookmarkEnd w:id="118"/>
    </w:p>
    <w:p w14:paraId="7EC50EEE" w14:textId="77777777" w:rsidR="0093405A" w:rsidRPr="003B066F" w:rsidRDefault="0093405A" w:rsidP="0093405A">
      <w:pPr>
        <w:pStyle w:val="2"/>
      </w:pPr>
      <w:bookmarkStart w:id="119" w:name="_Toc372721738"/>
      <w:bookmarkStart w:id="120" w:name="_Toc372733217"/>
      <w:bookmarkStart w:id="121" w:name="_Toc379373959"/>
      <w:bookmarkStart w:id="122" w:name="_Toc380585451"/>
      <w:r w:rsidRPr="003B066F">
        <w:t>環境敏感地區模組</w:t>
      </w:r>
      <w:r w:rsidRPr="003B066F">
        <w:t>API</w:t>
      </w:r>
      <w:bookmarkEnd w:id="119"/>
      <w:bookmarkEnd w:id="120"/>
      <w:bookmarkEnd w:id="121"/>
      <w:bookmarkEnd w:id="122"/>
    </w:p>
    <w:p w14:paraId="68DACAED" w14:textId="77777777" w:rsidR="0093405A" w:rsidRPr="003B066F" w:rsidRDefault="0093405A" w:rsidP="0093405A">
      <w:pPr>
        <w:pStyle w:val="ad"/>
        <w:ind w:left="480" w:firstLine="480"/>
        <w:rPr>
          <w:rFonts w:cs="Times New Roman"/>
        </w:rPr>
      </w:pPr>
      <w:r w:rsidRPr="003B066F">
        <w:rPr>
          <w:rFonts w:cs="Times New Roman"/>
        </w:rPr>
        <w:t>環境敏感地區模組</w:t>
      </w:r>
      <w:r w:rsidRPr="003B066F">
        <w:rPr>
          <w:rFonts w:cs="Times New Roman"/>
        </w:rPr>
        <w:t>API</w:t>
      </w:r>
      <w:r w:rsidRPr="003B066F">
        <w:rPr>
          <w:rFonts w:cs="Times New Roman"/>
        </w:rPr>
        <w:t>是以提供一套針對環境敏感圖資進行查詢、圖資套疊的網路應用程序介面</w:t>
      </w:r>
      <w:r w:rsidRPr="003B066F">
        <w:rPr>
          <w:rFonts w:cs="Times New Roman"/>
        </w:rPr>
        <w:t>(Application Programming Interface</w:t>
      </w:r>
      <w:r w:rsidRPr="003B066F">
        <w:rPr>
          <w:rFonts w:cs="Times New Roman"/>
        </w:rPr>
        <w:t>，簡稱</w:t>
      </w:r>
      <w:r w:rsidRPr="003B066F">
        <w:rPr>
          <w:rFonts w:cs="Times New Roman"/>
        </w:rPr>
        <w:t>API)</w:t>
      </w:r>
      <w:r w:rsidRPr="003B066F">
        <w:rPr>
          <w:rFonts w:cs="Times New Roman"/>
        </w:rPr>
        <w:t>，</w:t>
      </w:r>
      <w:r w:rsidRPr="003B066F">
        <w:rPr>
          <w:rFonts w:cs="Times New Roman"/>
        </w:rPr>
        <w:t>API</w:t>
      </w:r>
      <w:r w:rsidRPr="003B066F">
        <w:rPr>
          <w:rFonts w:cs="Times New Roman"/>
        </w:rPr>
        <w:t>的特性是透過一致介面的制定，而形成一種約定式介面，並讓不同系統之間能透過這樣的合約制定得以互相溝通後，能輕易取得所需的資訊。</w:t>
      </w:r>
      <w:r w:rsidRPr="003B066F">
        <w:rPr>
          <w:rFonts w:cs="Times New Roman"/>
        </w:rPr>
        <w:t>API</w:t>
      </w:r>
      <w:r w:rsidRPr="003B066F">
        <w:rPr>
          <w:rFonts w:cs="Times New Roman"/>
        </w:rPr>
        <w:t>的設計可以降低系統彼此之間的依賴關係，進而提高系統的可維護性。</w:t>
      </w:r>
    </w:p>
    <w:p w14:paraId="2CA7D9B7" w14:textId="77777777" w:rsidR="0093405A" w:rsidRPr="003B066F" w:rsidRDefault="0093405A" w:rsidP="0093405A">
      <w:pPr>
        <w:pStyle w:val="3"/>
        <w:spacing w:before="180" w:after="180"/>
        <w:rPr>
          <w:rFonts w:cs="Times New Roman"/>
        </w:rPr>
      </w:pPr>
      <w:r w:rsidRPr="003B066F">
        <w:rPr>
          <w:rFonts w:cs="Times New Roman"/>
        </w:rPr>
        <w:lastRenderedPageBreak/>
        <w:t>系統架構</w:t>
      </w:r>
    </w:p>
    <w:p w14:paraId="3E57FF5F" w14:textId="77777777" w:rsidR="0093405A" w:rsidRPr="003B066F" w:rsidRDefault="0093405A" w:rsidP="0093405A">
      <w:pPr>
        <w:pStyle w:val="ad"/>
        <w:ind w:left="480" w:firstLine="480"/>
        <w:rPr>
          <w:rFonts w:cs="Times New Roman"/>
        </w:rPr>
      </w:pPr>
      <w:r w:rsidRPr="003B066F">
        <w:rPr>
          <w:rFonts w:cs="Times New Roman"/>
        </w:rPr>
        <w:t>本團隊在規劃環境敏感地區模組</w:t>
      </w:r>
      <w:r w:rsidRPr="003B066F">
        <w:rPr>
          <w:rFonts w:cs="Times New Roman"/>
        </w:rPr>
        <w:t>API</w:t>
      </w:r>
      <w:r w:rsidRPr="003B066F">
        <w:rPr>
          <w:rFonts w:cs="Times New Roman"/>
        </w:rPr>
        <w:t>時，為了驗證跨單位應用服務的整合，並示範本計畫所蒐集的敏感圖資，因此規劃了</w:t>
      </w:r>
      <w:r w:rsidRPr="003B066F">
        <w:rPr>
          <w:rFonts w:cs="Times New Roman"/>
        </w:rPr>
        <w:t>API</w:t>
      </w:r>
      <w:r w:rsidRPr="003B066F">
        <w:rPr>
          <w:rFonts w:cs="Times New Roman"/>
        </w:rPr>
        <w:t>系統架構如</w:t>
      </w:r>
      <w:r w:rsidRPr="003B066F">
        <w:rPr>
          <w:rFonts w:cs="Times New Roman"/>
        </w:rPr>
        <w:fldChar w:fldCharType="begin"/>
      </w:r>
      <w:r w:rsidRPr="003B066F">
        <w:rPr>
          <w:rFonts w:cs="Times New Roman"/>
        </w:rPr>
        <w:instrText xml:space="preserve"> REF _Ref372736876 \h </w:instrText>
      </w:r>
      <w:r>
        <w:rPr>
          <w:rFonts w:cs="Times New Roman"/>
        </w:rPr>
        <w:instrText xml:space="preserve"> \* MERGEFORMAT </w:instrText>
      </w:r>
      <w:r w:rsidRPr="003B066F">
        <w:rPr>
          <w:rFonts w:cs="Times New Roman"/>
        </w:rPr>
      </w:r>
      <w:r w:rsidRPr="003B066F">
        <w:rPr>
          <w:rFonts w:cs="Times New Roman"/>
        </w:rPr>
        <w:fldChar w:fldCharType="separate"/>
      </w:r>
      <w:r w:rsidR="00533A01" w:rsidRPr="003B066F">
        <w:rPr>
          <w:rFonts w:cs="Times New Roman"/>
        </w:rPr>
        <w:t>圖</w:t>
      </w:r>
      <w:r w:rsidR="00533A01" w:rsidRPr="003B066F">
        <w:rPr>
          <w:rFonts w:cs="Times New Roman"/>
        </w:rPr>
        <w:t xml:space="preserve"> </w:t>
      </w:r>
      <w:r w:rsidR="00533A01">
        <w:rPr>
          <w:rFonts w:cs="Times New Roman"/>
          <w:noProof/>
        </w:rPr>
        <w:t>20</w:t>
      </w:r>
      <w:r w:rsidR="00533A01" w:rsidRPr="003B066F">
        <w:rPr>
          <w:rFonts w:cs="Times New Roman"/>
        </w:rPr>
        <w:t xml:space="preserve"> </w:t>
      </w:r>
      <w:r w:rsidR="00533A01" w:rsidRPr="003B066F">
        <w:rPr>
          <w:rFonts w:cs="Times New Roman"/>
        </w:rPr>
        <w:t>環境敏感地區模組</w:t>
      </w:r>
      <w:r w:rsidR="00533A01" w:rsidRPr="003B066F">
        <w:rPr>
          <w:rFonts w:cs="Times New Roman"/>
        </w:rPr>
        <w:t>API</w:t>
      </w:r>
      <w:r w:rsidR="00533A01" w:rsidRPr="003B066F">
        <w:rPr>
          <w:rFonts w:cs="Times New Roman"/>
        </w:rPr>
        <w:t>系統架構圖</w:t>
      </w:r>
      <w:r w:rsidRPr="003B066F">
        <w:rPr>
          <w:rFonts w:cs="Times New Roman"/>
        </w:rPr>
        <w:fldChar w:fldCharType="end"/>
      </w:r>
      <w:r w:rsidRPr="003B066F">
        <w:rPr>
          <w:rFonts w:cs="Times New Roman"/>
        </w:rPr>
        <w:t>，以下就各主要部份進行說明。</w:t>
      </w:r>
    </w:p>
    <w:p w14:paraId="50ECBAB3" w14:textId="77777777" w:rsidR="0093405A" w:rsidRPr="003B066F" w:rsidRDefault="0093405A" w:rsidP="0093405A">
      <w:pPr>
        <w:jc w:val="center"/>
        <w:rPr>
          <w:rFonts w:cs="Times New Roman"/>
        </w:rPr>
      </w:pPr>
      <w:r w:rsidRPr="003B066F">
        <w:rPr>
          <w:rFonts w:cs="Times New Roman"/>
          <w:noProof/>
        </w:rPr>
        <w:drawing>
          <wp:inline distT="0" distB="0" distL="0" distR="0" wp14:anchorId="5A4514FE" wp14:editId="27434471">
            <wp:extent cx="4735902" cy="4926658"/>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44594" cy="4935700"/>
                    </a:xfrm>
                    <a:prstGeom prst="rect">
                      <a:avLst/>
                    </a:prstGeom>
                    <a:noFill/>
                    <a:ln>
                      <a:noFill/>
                    </a:ln>
                  </pic:spPr>
                </pic:pic>
              </a:graphicData>
            </a:graphic>
          </wp:inline>
        </w:drawing>
      </w:r>
    </w:p>
    <w:p w14:paraId="24C3410B" w14:textId="77777777" w:rsidR="0093405A" w:rsidRPr="003B066F" w:rsidRDefault="0093405A" w:rsidP="0093405A">
      <w:pPr>
        <w:pStyle w:val="ab"/>
        <w:rPr>
          <w:rFonts w:cs="Times New Roman"/>
        </w:rPr>
      </w:pPr>
      <w:bookmarkStart w:id="123" w:name="_Ref372736876"/>
      <w:bookmarkStart w:id="124" w:name="_Toc379373977"/>
      <w:bookmarkStart w:id="125" w:name="_Toc380585487"/>
      <w:r w:rsidRPr="003B066F">
        <w:rPr>
          <w:rFonts w:cs="Times New Roman"/>
        </w:rPr>
        <w:t>圖</w:t>
      </w:r>
      <w:r w:rsidRPr="003B066F">
        <w:rPr>
          <w:rFonts w:cs="Times New Roman"/>
        </w:rPr>
        <w:t xml:space="preserve"> </w:t>
      </w:r>
      <w:r w:rsidRPr="003B066F">
        <w:rPr>
          <w:rFonts w:cs="Times New Roman"/>
        </w:rPr>
        <w:fldChar w:fldCharType="begin"/>
      </w:r>
      <w:r w:rsidRPr="003B066F">
        <w:rPr>
          <w:rFonts w:cs="Times New Roman"/>
        </w:rPr>
        <w:instrText xml:space="preserve"> SEQ </w:instrText>
      </w:r>
      <w:r w:rsidRPr="003B066F">
        <w:rPr>
          <w:rFonts w:cs="Times New Roman"/>
        </w:rPr>
        <w:instrText>圖</w:instrText>
      </w:r>
      <w:r w:rsidRPr="003B066F">
        <w:rPr>
          <w:rFonts w:cs="Times New Roman"/>
        </w:rPr>
        <w:instrText xml:space="preserve"> \* ARABIC </w:instrText>
      </w:r>
      <w:r w:rsidRPr="003B066F">
        <w:rPr>
          <w:rFonts w:cs="Times New Roman"/>
        </w:rPr>
        <w:fldChar w:fldCharType="separate"/>
      </w:r>
      <w:r w:rsidR="00533A01">
        <w:rPr>
          <w:rFonts w:cs="Times New Roman"/>
          <w:noProof/>
        </w:rPr>
        <w:t>20</w:t>
      </w:r>
      <w:r w:rsidRPr="003B066F">
        <w:rPr>
          <w:rFonts w:cs="Times New Roman"/>
        </w:rPr>
        <w:fldChar w:fldCharType="end"/>
      </w:r>
      <w:r w:rsidRPr="003B066F">
        <w:rPr>
          <w:rFonts w:cs="Times New Roman"/>
        </w:rPr>
        <w:t xml:space="preserve"> </w:t>
      </w:r>
      <w:r w:rsidRPr="003B066F">
        <w:rPr>
          <w:rFonts w:cs="Times New Roman"/>
        </w:rPr>
        <w:t>環境敏感地區模組</w:t>
      </w:r>
      <w:r w:rsidRPr="003B066F">
        <w:rPr>
          <w:rFonts w:cs="Times New Roman"/>
        </w:rPr>
        <w:t>API</w:t>
      </w:r>
      <w:r w:rsidRPr="003B066F">
        <w:rPr>
          <w:rFonts w:cs="Times New Roman"/>
        </w:rPr>
        <w:t>系統架構圖</w:t>
      </w:r>
      <w:bookmarkEnd w:id="123"/>
      <w:bookmarkEnd w:id="124"/>
      <w:bookmarkEnd w:id="125"/>
    </w:p>
    <w:p w14:paraId="71A2F891" w14:textId="77777777" w:rsidR="0093405A" w:rsidRPr="003B066F" w:rsidRDefault="0093405A" w:rsidP="0093405A">
      <w:pPr>
        <w:pStyle w:val="4"/>
        <w:spacing w:before="180" w:after="180"/>
        <w:rPr>
          <w:rFonts w:cs="Times New Roman"/>
        </w:rPr>
      </w:pPr>
      <w:r w:rsidRPr="003B066F">
        <w:rPr>
          <w:rFonts w:cs="Times New Roman"/>
        </w:rPr>
        <w:t>API</w:t>
      </w:r>
      <w:r w:rsidRPr="003B066F">
        <w:rPr>
          <w:rFonts w:cs="Times New Roman"/>
        </w:rPr>
        <w:t>介面程式</w:t>
      </w:r>
    </w:p>
    <w:p w14:paraId="1426CE03" w14:textId="77777777" w:rsidR="0093405A" w:rsidRPr="003B066F" w:rsidRDefault="0093405A" w:rsidP="0093405A">
      <w:pPr>
        <w:pStyle w:val="ad"/>
        <w:ind w:left="480" w:firstLine="480"/>
        <w:rPr>
          <w:rFonts w:cs="Times New Roman"/>
        </w:rPr>
      </w:pPr>
      <w:r w:rsidRPr="003B066F">
        <w:rPr>
          <w:rFonts w:cs="Times New Roman"/>
        </w:rPr>
        <w:t>此程式為環境敏感地區模組</w:t>
      </w:r>
      <w:r w:rsidRPr="003B066F">
        <w:rPr>
          <w:rFonts w:cs="Times New Roman"/>
        </w:rPr>
        <w:t>API</w:t>
      </w:r>
      <w:r w:rsidRPr="003B066F">
        <w:rPr>
          <w:rFonts w:cs="Times New Roman"/>
        </w:rPr>
        <w:t>的主要介面，係以透過網路服務形式發佈，而介面的宣告方式則採用了</w:t>
      </w:r>
      <w:r w:rsidRPr="003B066F">
        <w:rPr>
          <w:rFonts w:cs="Times New Roman"/>
        </w:rPr>
        <w:t>Restful</w:t>
      </w:r>
      <w:r w:rsidRPr="003B066F">
        <w:rPr>
          <w:rFonts w:cs="Times New Roman"/>
        </w:rPr>
        <w:t>風格設計，並以</w:t>
      </w:r>
      <w:r w:rsidRPr="003B066F">
        <w:rPr>
          <w:rFonts w:cs="Times New Roman"/>
        </w:rPr>
        <w:t>HTTP GET</w:t>
      </w:r>
      <w:r w:rsidRPr="003B066F">
        <w:rPr>
          <w:rFonts w:cs="Times New Roman"/>
        </w:rPr>
        <w:t>、</w:t>
      </w:r>
      <w:r w:rsidRPr="003B066F">
        <w:rPr>
          <w:rFonts w:cs="Times New Roman"/>
        </w:rPr>
        <w:t>POST</w:t>
      </w:r>
      <w:r w:rsidRPr="003B066F">
        <w:rPr>
          <w:rFonts w:cs="Times New Roman"/>
        </w:rPr>
        <w:t>等協定來接收介面所需的參數，並依據查詢功能需要來進行外部服務的協同執行動作。</w:t>
      </w:r>
    </w:p>
    <w:p w14:paraId="2FB9FBF8" w14:textId="77777777" w:rsidR="0093405A" w:rsidRPr="003B066F" w:rsidRDefault="0093405A" w:rsidP="0093405A">
      <w:pPr>
        <w:pStyle w:val="4"/>
        <w:spacing w:before="180" w:after="180"/>
        <w:rPr>
          <w:rFonts w:cs="Times New Roman"/>
        </w:rPr>
      </w:pPr>
      <w:r w:rsidRPr="003B066F">
        <w:rPr>
          <w:rFonts w:cs="Times New Roman"/>
        </w:rPr>
        <w:lastRenderedPageBreak/>
        <w:t>整合服務</w:t>
      </w:r>
    </w:p>
    <w:p w14:paraId="0D041963" w14:textId="77777777" w:rsidR="0093405A" w:rsidRPr="003B066F" w:rsidRDefault="0093405A" w:rsidP="0093405A">
      <w:pPr>
        <w:pStyle w:val="ad"/>
        <w:ind w:left="480" w:firstLine="480"/>
        <w:rPr>
          <w:rFonts w:cs="Times New Roman"/>
        </w:rPr>
      </w:pPr>
      <w:r w:rsidRPr="003B066F">
        <w:rPr>
          <w:rFonts w:cs="Times New Roman"/>
        </w:rPr>
        <w:t>環境敏感地區模組</w:t>
      </w:r>
      <w:r w:rsidRPr="003B066F">
        <w:rPr>
          <w:rFonts w:cs="Times New Roman"/>
        </w:rPr>
        <w:t>API</w:t>
      </w:r>
      <w:r w:rsidRPr="003B066F">
        <w:rPr>
          <w:rFonts w:cs="Times New Roman"/>
        </w:rPr>
        <w:t>所整合的服務包括了</w:t>
      </w:r>
      <w:r w:rsidRPr="003B066F">
        <w:rPr>
          <w:rFonts w:cs="Times New Roman"/>
        </w:rPr>
        <w:t>TGOS</w:t>
      </w:r>
      <w:r w:rsidRPr="003B066F">
        <w:rPr>
          <w:rFonts w:cs="Times New Roman"/>
        </w:rPr>
        <w:t>的門牌地址定位服務，以及地政司地籍圖</w:t>
      </w:r>
      <w:r w:rsidRPr="003B066F">
        <w:rPr>
          <w:rFonts w:cs="Times New Roman"/>
        </w:rPr>
        <w:t>WFS</w:t>
      </w:r>
      <w:r w:rsidRPr="003B066F">
        <w:rPr>
          <w:rFonts w:cs="Times New Roman"/>
        </w:rPr>
        <w:t>服務，而這些服務所提供的功能使</w:t>
      </w:r>
      <w:r w:rsidRPr="003B066F">
        <w:rPr>
          <w:rFonts w:cs="Times New Roman"/>
        </w:rPr>
        <w:t>API</w:t>
      </w:r>
      <w:r w:rsidRPr="003B066F">
        <w:rPr>
          <w:rFonts w:cs="Times New Roman"/>
        </w:rPr>
        <w:t>可實現了地籍地號查詢、門牌地址查詢等功能開發。</w:t>
      </w:r>
    </w:p>
    <w:p w14:paraId="714E9898" w14:textId="77777777" w:rsidR="0093405A" w:rsidRPr="003B066F" w:rsidRDefault="0093405A" w:rsidP="0093405A">
      <w:pPr>
        <w:pStyle w:val="4"/>
        <w:spacing w:before="180" w:after="180"/>
        <w:rPr>
          <w:rFonts w:cs="Times New Roman"/>
        </w:rPr>
      </w:pPr>
      <w:r w:rsidRPr="003B066F">
        <w:rPr>
          <w:rFonts w:cs="Times New Roman"/>
        </w:rPr>
        <w:t>系統資料庫</w:t>
      </w:r>
    </w:p>
    <w:p w14:paraId="6F40F0CF" w14:textId="77777777" w:rsidR="0093405A" w:rsidRPr="003B066F" w:rsidRDefault="0093405A" w:rsidP="0093405A">
      <w:pPr>
        <w:pStyle w:val="ad"/>
        <w:ind w:left="480" w:firstLine="480"/>
        <w:rPr>
          <w:rFonts w:cs="Times New Roman"/>
        </w:rPr>
      </w:pPr>
      <w:r w:rsidRPr="003B066F">
        <w:rPr>
          <w:rFonts w:cs="Times New Roman"/>
        </w:rPr>
        <w:t>本模組</w:t>
      </w:r>
      <w:r w:rsidRPr="003B066F">
        <w:rPr>
          <w:rFonts w:cs="Times New Roman"/>
        </w:rPr>
        <w:t>API</w:t>
      </w:r>
      <w:r w:rsidRPr="003B066F">
        <w:rPr>
          <w:rFonts w:cs="Times New Roman"/>
        </w:rPr>
        <w:t>為能了解系統使用狀況以及各敏感圖資的使用效率，因此需要將相關的介接紀錄進行儲存，以提供日後分析使用，同時本計畫所蒐集的敏感圖資亦儲存於資料庫中，方便日後維護更新使用。</w:t>
      </w:r>
    </w:p>
    <w:p w14:paraId="29631D20" w14:textId="77777777" w:rsidR="0093405A" w:rsidRPr="003B066F" w:rsidRDefault="0093405A" w:rsidP="0093405A">
      <w:pPr>
        <w:pStyle w:val="4"/>
        <w:spacing w:before="180" w:after="180"/>
        <w:rPr>
          <w:rFonts w:cs="Times New Roman"/>
        </w:rPr>
      </w:pPr>
      <w:r w:rsidRPr="003B066F">
        <w:rPr>
          <w:rFonts w:cs="Times New Roman"/>
        </w:rPr>
        <w:t>敏感圖資服務</w:t>
      </w:r>
    </w:p>
    <w:p w14:paraId="5A612C11" w14:textId="157B51F2" w:rsidR="0093405A" w:rsidRPr="003B066F" w:rsidRDefault="0093405A" w:rsidP="0093405A">
      <w:pPr>
        <w:pStyle w:val="ad"/>
        <w:ind w:left="480" w:firstLine="480"/>
        <w:rPr>
          <w:rFonts w:cs="Times New Roman"/>
        </w:rPr>
      </w:pPr>
      <w:r w:rsidRPr="003B066F">
        <w:rPr>
          <w:rFonts w:cs="Times New Roman"/>
        </w:rPr>
        <w:t>本計畫所調查蒐集的</w:t>
      </w:r>
      <w:r w:rsidR="00040BEB">
        <w:rPr>
          <w:rFonts w:cs="Times New Roman"/>
        </w:rPr>
        <w:t>21</w:t>
      </w:r>
      <w:r w:rsidRPr="003B066F">
        <w:rPr>
          <w:rFonts w:cs="Times New Roman"/>
        </w:rPr>
        <w:t>個敏感圖資服務將提供敏感圖資模組</w:t>
      </w:r>
      <w:r w:rsidRPr="003B066F">
        <w:rPr>
          <w:rFonts w:cs="Times New Roman"/>
        </w:rPr>
        <w:t>API</w:t>
      </w:r>
      <w:r w:rsidRPr="003B066F">
        <w:rPr>
          <w:rFonts w:cs="Times New Roman"/>
        </w:rPr>
        <w:t>作為空間交集分析查詢使用。這些服務需同時提供</w:t>
      </w:r>
      <w:r w:rsidRPr="003B066F">
        <w:rPr>
          <w:rFonts w:cs="Times New Roman"/>
        </w:rPr>
        <w:t>WMS</w:t>
      </w:r>
      <w:r w:rsidRPr="003B066F">
        <w:rPr>
          <w:rFonts w:cs="Times New Roman"/>
        </w:rPr>
        <w:t>、</w:t>
      </w:r>
      <w:r w:rsidRPr="003B066F">
        <w:rPr>
          <w:rFonts w:cs="Times New Roman"/>
        </w:rPr>
        <w:t>WFS</w:t>
      </w:r>
      <w:r w:rsidRPr="003B066F">
        <w:rPr>
          <w:rFonts w:cs="Times New Roman"/>
        </w:rPr>
        <w:t>等服務，</w:t>
      </w:r>
      <w:r w:rsidRPr="003B066F">
        <w:rPr>
          <w:rFonts w:cs="Times New Roman"/>
        </w:rPr>
        <w:t>WMS</w:t>
      </w:r>
      <w:r w:rsidRPr="003B066F">
        <w:rPr>
          <w:rFonts w:cs="Times New Roman"/>
        </w:rPr>
        <w:t>為套疊該圖資所使用，而</w:t>
      </w:r>
      <w:r w:rsidRPr="003B066F">
        <w:rPr>
          <w:rFonts w:cs="Times New Roman"/>
        </w:rPr>
        <w:t>WFS</w:t>
      </w:r>
      <w:r w:rsidRPr="003B066F">
        <w:rPr>
          <w:rFonts w:cs="Times New Roman"/>
        </w:rPr>
        <w:t>則為進行交集分析查詢所使用。</w:t>
      </w:r>
    </w:p>
    <w:p w14:paraId="5CE4610A" w14:textId="77777777" w:rsidR="0093405A" w:rsidRPr="003B066F" w:rsidRDefault="0093405A" w:rsidP="0093405A">
      <w:pPr>
        <w:pStyle w:val="3"/>
        <w:spacing w:before="180" w:after="180"/>
        <w:rPr>
          <w:rFonts w:cs="Times New Roman"/>
        </w:rPr>
      </w:pPr>
      <w:r w:rsidRPr="003B066F">
        <w:rPr>
          <w:rFonts w:cs="Times New Roman"/>
        </w:rPr>
        <w:t>開發工具</w:t>
      </w:r>
    </w:p>
    <w:p w14:paraId="406BA6CE" w14:textId="77777777" w:rsidR="0093405A" w:rsidRPr="003B066F" w:rsidRDefault="0093405A" w:rsidP="0093405A">
      <w:pPr>
        <w:pStyle w:val="4"/>
        <w:spacing w:before="180" w:after="180"/>
        <w:rPr>
          <w:rFonts w:cs="Times New Roman"/>
        </w:rPr>
      </w:pPr>
      <w:r w:rsidRPr="003B066F">
        <w:rPr>
          <w:rFonts w:cs="Times New Roman"/>
        </w:rPr>
        <w:t>Visual Studio 2010</w:t>
      </w:r>
    </w:p>
    <w:p w14:paraId="7CEB156F" w14:textId="77777777" w:rsidR="0093405A" w:rsidRPr="003B066F" w:rsidRDefault="0093405A" w:rsidP="0093405A">
      <w:pPr>
        <w:pStyle w:val="ad"/>
        <w:ind w:left="480" w:firstLine="480"/>
        <w:rPr>
          <w:rFonts w:cs="Times New Roman"/>
        </w:rPr>
      </w:pPr>
      <w:r w:rsidRPr="003B066F">
        <w:rPr>
          <w:rFonts w:cs="Times New Roman"/>
        </w:rPr>
        <w:t>Visual Studio 2010</w:t>
      </w:r>
      <w:r w:rsidRPr="003B066F">
        <w:rPr>
          <w:rFonts w:cs="Times New Roman"/>
        </w:rPr>
        <w:t>為微軟推出的軟體開發工具，其整合了微軟眾多的軟體技術（</w:t>
      </w:r>
      <w:r w:rsidRPr="003B066F">
        <w:rPr>
          <w:rFonts w:cs="Times New Roman"/>
        </w:rPr>
        <w:t>ASP.NET</w:t>
      </w:r>
      <w:r w:rsidRPr="003B066F">
        <w:rPr>
          <w:rFonts w:cs="Times New Roman"/>
        </w:rPr>
        <w:t>、</w:t>
      </w:r>
      <w:r w:rsidRPr="003B066F">
        <w:rPr>
          <w:rFonts w:cs="Times New Roman"/>
        </w:rPr>
        <w:t>Windows Form</w:t>
      </w:r>
      <w:r w:rsidRPr="003B066F">
        <w:rPr>
          <w:rFonts w:cs="Times New Roman"/>
        </w:rPr>
        <w:t>、</w:t>
      </w:r>
      <w:r w:rsidRPr="003B066F">
        <w:rPr>
          <w:rFonts w:cs="Times New Roman"/>
        </w:rPr>
        <w:t>Silverlight</w:t>
      </w:r>
      <w:r w:rsidRPr="003B066F">
        <w:rPr>
          <w:rFonts w:cs="Times New Roman"/>
        </w:rPr>
        <w:t>等等）及具有整合式開發環境（</w:t>
      </w:r>
      <w:r w:rsidRPr="003B066F">
        <w:rPr>
          <w:rFonts w:cs="Times New Roman"/>
        </w:rPr>
        <w:t>IDE</w:t>
      </w:r>
      <w:r w:rsidRPr="003B066F">
        <w:rPr>
          <w:rFonts w:cs="Times New Roman"/>
        </w:rPr>
        <w:t>），再配合微軟豐富的</w:t>
      </w:r>
      <w:r w:rsidRPr="003B066F">
        <w:rPr>
          <w:rFonts w:cs="Times New Roman"/>
        </w:rPr>
        <w:t>.NET Framework</w:t>
      </w:r>
      <w:r w:rsidRPr="003B066F">
        <w:rPr>
          <w:rFonts w:cs="Times New Roman"/>
        </w:rPr>
        <w:t>資源，提供開發人員最為完備的開發方案選擇。</w:t>
      </w:r>
    </w:p>
    <w:p w14:paraId="61A2330A" w14:textId="77777777" w:rsidR="0093405A" w:rsidRPr="003B066F" w:rsidRDefault="0093405A" w:rsidP="0093405A">
      <w:pPr>
        <w:pStyle w:val="4"/>
        <w:spacing w:before="180" w:after="180"/>
        <w:rPr>
          <w:rFonts w:cs="Times New Roman"/>
        </w:rPr>
      </w:pPr>
      <w:r w:rsidRPr="003B066F">
        <w:rPr>
          <w:rFonts w:cs="Times New Roman"/>
        </w:rPr>
        <w:t>Microsoft SQL Server 2012 Express</w:t>
      </w:r>
    </w:p>
    <w:p w14:paraId="268D003E" w14:textId="77777777" w:rsidR="0093405A" w:rsidRPr="003B066F" w:rsidRDefault="0093405A" w:rsidP="0093405A">
      <w:pPr>
        <w:pStyle w:val="ad"/>
        <w:ind w:left="480" w:firstLine="480"/>
        <w:rPr>
          <w:rFonts w:cs="Times New Roman"/>
        </w:rPr>
      </w:pPr>
      <w:r w:rsidRPr="003B066F">
        <w:rPr>
          <w:rFonts w:cs="Times New Roman"/>
        </w:rPr>
        <w:t>MSSQL 2012</w:t>
      </w:r>
      <w:r w:rsidRPr="003B066F">
        <w:rPr>
          <w:rFonts w:cs="Times New Roman"/>
        </w:rPr>
        <w:t>是微軟最新推出的資料庫伺服器軟體，</w:t>
      </w:r>
      <w:r w:rsidRPr="003B066F">
        <w:rPr>
          <w:rFonts w:cs="Times New Roman"/>
        </w:rPr>
        <w:t>Express</w:t>
      </w:r>
      <w:r w:rsidRPr="003B066F">
        <w:rPr>
          <w:rFonts w:cs="Times New Roman"/>
        </w:rPr>
        <w:t>版本是提供給對資料庫需求不高，但需要與網站程式高度整合的使用者所準備的免費版本，依照環境敏感模組</w:t>
      </w:r>
      <w:r w:rsidRPr="003B066F">
        <w:rPr>
          <w:rFonts w:cs="Times New Roman"/>
        </w:rPr>
        <w:t>API</w:t>
      </w:r>
      <w:r w:rsidRPr="003B066F">
        <w:rPr>
          <w:rFonts w:cs="Times New Roman"/>
        </w:rPr>
        <w:t>的規劃來說，資料庫的角色是協助提供資料，並協助紀錄</w:t>
      </w:r>
      <w:r w:rsidRPr="003B066F">
        <w:rPr>
          <w:rFonts w:cs="Times New Roman"/>
        </w:rPr>
        <w:t>API</w:t>
      </w:r>
      <w:r w:rsidRPr="003B066F">
        <w:rPr>
          <w:rFonts w:cs="Times New Roman"/>
        </w:rPr>
        <w:t>執行狀況，因此以</w:t>
      </w:r>
      <w:r w:rsidRPr="003B066F">
        <w:rPr>
          <w:rFonts w:cs="Times New Roman"/>
        </w:rPr>
        <w:t>Express</w:t>
      </w:r>
      <w:r w:rsidRPr="003B066F">
        <w:rPr>
          <w:rFonts w:cs="Times New Roman"/>
        </w:rPr>
        <w:t>版本所提供的功能來說已經滿足模組</w:t>
      </w:r>
      <w:r w:rsidRPr="003B066F">
        <w:rPr>
          <w:rFonts w:cs="Times New Roman"/>
        </w:rPr>
        <w:t>API</w:t>
      </w:r>
      <w:r w:rsidRPr="003B066F">
        <w:rPr>
          <w:rFonts w:cs="Times New Roman"/>
        </w:rPr>
        <w:t>所需的功能。</w:t>
      </w:r>
    </w:p>
    <w:p w14:paraId="0A4F1CCC" w14:textId="77777777" w:rsidR="0093405A" w:rsidRPr="003B066F" w:rsidRDefault="0093405A" w:rsidP="0093405A">
      <w:pPr>
        <w:pStyle w:val="3"/>
        <w:spacing w:before="180" w:after="180"/>
        <w:rPr>
          <w:rFonts w:cs="Times New Roman"/>
        </w:rPr>
      </w:pPr>
      <w:r w:rsidRPr="003B066F">
        <w:rPr>
          <w:rFonts w:cs="Times New Roman"/>
        </w:rPr>
        <w:lastRenderedPageBreak/>
        <w:t>技術說明</w:t>
      </w:r>
    </w:p>
    <w:p w14:paraId="18108286" w14:textId="77777777" w:rsidR="0093405A" w:rsidRPr="003B066F" w:rsidRDefault="0093405A" w:rsidP="0093405A">
      <w:pPr>
        <w:pStyle w:val="ad"/>
        <w:ind w:left="480" w:firstLine="480"/>
        <w:rPr>
          <w:rFonts w:cs="Times New Roman"/>
        </w:rPr>
      </w:pPr>
      <w:r w:rsidRPr="003B066F">
        <w:rPr>
          <w:rFonts w:cs="Times New Roman"/>
        </w:rPr>
        <w:t>本團隊在環境敏感模組</w:t>
      </w:r>
      <w:r w:rsidRPr="003B066F">
        <w:rPr>
          <w:rFonts w:cs="Times New Roman"/>
        </w:rPr>
        <w:t>API</w:t>
      </w:r>
      <w:r w:rsidRPr="003B066F">
        <w:rPr>
          <w:rFonts w:cs="Times New Roman"/>
        </w:rPr>
        <w:t>運用了</w:t>
      </w:r>
      <w:r w:rsidRPr="003B066F">
        <w:rPr>
          <w:rFonts w:cs="Times New Roman"/>
        </w:rPr>
        <w:t>RESTful</w:t>
      </w:r>
      <w:r w:rsidRPr="003B066F">
        <w:rPr>
          <w:rFonts w:cs="Times New Roman"/>
        </w:rPr>
        <w:t>的設計思維，將此</w:t>
      </w:r>
      <w:r w:rsidRPr="003B066F">
        <w:rPr>
          <w:rFonts w:cs="Times New Roman"/>
        </w:rPr>
        <w:t>API</w:t>
      </w:r>
      <w:r w:rsidRPr="003B066F">
        <w:rPr>
          <w:rFonts w:cs="Times New Roman"/>
        </w:rPr>
        <w:t>打造為</w:t>
      </w:r>
      <w:r w:rsidRPr="003B066F">
        <w:rPr>
          <w:rFonts w:cs="Times New Roman"/>
        </w:rPr>
        <w:t>RESTful Web API</w:t>
      </w:r>
      <w:r w:rsidRPr="003B066F">
        <w:rPr>
          <w:rFonts w:cs="Times New Roman"/>
        </w:rPr>
        <w:t>，並結合</w:t>
      </w:r>
      <w:r w:rsidRPr="003B066F">
        <w:rPr>
          <w:rFonts w:cs="Times New Roman"/>
        </w:rPr>
        <w:t>HTTP GET</w:t>
      </w:r>
      <w:r w:rsidRPr="003B066F">
        <w:rPr>
          <w:rFonts w:cs="Times New Roman"/>
        </w:rPr>
        <w:t>、</w:t>
      </w:r>
      <w:r w:rsidRPr="003B066F">
        <w:rPr>
          <w:rFonts w:cs="Times New Roman"/>
        </w:rPr>
        <w:t>POST</w:t>
      </w:r>
      <w:r w:rsidRPr="003B066F">
        <w:rPr>
          <w:rFonts w:cs="Times New Roman"/>
        </w:rPr>
        <w:t>等方法，使本</w:t>
      </w:r>
      <w:r w:rsidRPr="003B066F">
        <w:rPr>
          <w:rFonts w:cs="Times New Roman"/>
        </w:rPr>
        <w:t>API</w:t>
      </w:r>
      <w:r w:rsidRPr="003B066F">
        <w:rPr>
          <w:rFonts w:cs="Times New Roman"/>
        </w:rPr>
        <w:t>具備典型</w:t>
      </w:r>
      <w:r w:rsidRPr="003B066F">
        <w:rPr>
          <w:rFonts w:cs="Times New Roman"/>
        </w:rPr>
        <w:t>Web Service</w:t>
      </w:r>
      <w:r w:rsidRPr="003B066F">
        <w:rPr>
          <w:rFonts w:cs="Times New Roman"/>
        </w:rPr>
        <w:t>的能力，同時能保有簡潔</w:t>
      </w:r>
      <w:r w:rsidRPr="003B066F">
        <w:rPr>
          <w:rFonts w:cs="Times New Roman"/>
        </w:rPr>
        <w:t>URL</w:t>
      </w:r>
      <w:r w:rsidRPr="003B066F">
        <w:rPr>
          <w:rFonts w:cs="Times New Roman"/>
        </w:rPr>
        <w:t>的便利操作性。以下分別說明相關技術。</w:t>
      </w:r>
    </w:p>
    <w:p w14:paraId="4C6BFBF0" w14:textId="77777777" w:rsidR="0093405A" w:rsidRPr="003B066F" w:rsidRDefault="0093405A" w:rsidP="0093405A">
      <w:pPr>
        <w:pStyle w:val="4"/>
        <w:spacing w:before="180" w:after="180"/>
        <w:rPr>
          <w:rFonts w:cs="Times New Roman"/>
        </w:rPr>
      </w:pPr>
      <w:r w:rsidRPr="003B066F">
        <w:rPr>
          <w:rFonts w:cs="Times New Roman"/>
        </w:rPr>
        <w:t>HTTP GET</w:t>
      </w:r>
      <w:r w:rsidRPr="003B066F">
        <w:rPr>
          <w:rFonts w:cs="Times New Roman"/>
        </w:rPr>
        <w:t>、</w:t>
      </w:r>
      <w:r w:rsidRPr="003B066F">
        <w:rPr>
          <w:rFonts w:cs="Times New Roman"/>
        </w:rPr>
        <w:t>POST</w:t>
      </w:r>
    </w:p>
    <w:p w14:paraId="65ACF4EF" w14:textId="77777777" w:rsidR="0093405A" w:rsidRPr="003B066F" w:rsidRDefault="0093405A" w:rsidP="0093405A">
      <w:pPr>
        <w:pStyle w:val="ad"/>
        <w:ind w:left="480" w:firstLine="480"/>
        <w:rPr>
          <w:rFonts w:cs="Times New Roman"/>
        </w:rPr>
      </w:pPr>
      <w:r w:rsidRPr="003B066F">
        <w:rPr>
          <w:rFonts w:cs="Times New Roman"/>
        </w:rPr>
        <w:t>HTTP</w:t>
      </w:r>
      <w:r w:rsidRPr="003B066F">
        <w:rPr>
          <w:rFonts w:cs="Times New Roman"/>
        </w:rPr>
        <w:t>是目前使用非常普及的網路協議，而</w:t>
      </w:r>
      <w:r w:rsidRPr="003B066F">
        <w:rPr>
          <w:rFonts w:cs="Times New Roman"/>
        </w:rPr>
        <w:t>GET</w:t>
      </w:r>
      <w:r w:rsidRPr="003B066F">
        <w:rPr>
          <w:rFonts w:cs="Times New Roman"/>
        </w:rPr>
        <w:t>與</w:t>
      </w:r>
      <w:r w:rsidRPr="003B066F">
        <w:rPr>
          <w:rFonts w:cs="Times New Roman"/>
        </w:rPr>
        <w:t>POST</w:t>
      </w:r>
      <w:r w:rsidRPr="003B066F">
        <w:rPr>
          <w:rFonts w:cs="Times New Roman"/>
        </w:rPr>
        <w:t>是</w:t>
      </w:r>
      <w:r w:rsidRPr="003B066F">
        <w:rPr>
          <w:rFonts w:cs="Times New Roman"/>
        </w:rPr>
        <w:t xml:space="preserve">HTTP </w:t>
      </w:r>
      <w:r w:rsidRPr="003B066F">
        <w:rPr>
          <w:rFonts w:cs="Times New Roman"/>
        </w:rPr>
        <w:t>在</w:t>
      </w:r>
      <w:r w:rsidRPr="003B066F">
        <w:rPr>
          <w:rFonts w:cs="Times New Roman"/>
        </w:rPr>
        <w:t>1.1</w:t>
      </w:r>
      <w:r w:rsidRPr="003B066F">
        <w:rPr>
          <w:rFonts w:cs="Times New Roman"/>
        </w:rPr>
        <w:t>版本即所定義出來的</w:t>
      </w:r>
      <w:r w:rsidRPr="003B066F">
        <w:rPr>
          <w:rFonts w:cs="Times New Roman"/>
        </w:rPr>
        <w:t>Method</w:t>
      </w:r>
      <w:r w:rsidRPr="003B066F">
        <w:rPr>
          <w:rFonts w:cs="Times New Roman"/>
        </w:rPr>
        <w:t>，其目的是定義出從使用者端傳送資料到</w:t>
      </w:r>
      <w:r w:rsidRPr="003B066F">
        <w:rPr>
          <w:rFonts w:cs="Times New Roman"/>
        </w:rPr>
        <w:t>Server</w:t>
      </w:r>
      <w:r w:rsidRPr="003B066F">
        <w:rPr>
          <w:rFonts w:cs="Times New Roman"/>
        </w:rPr>
        <w:t>端的兩種方法。</w:t>
      </w:r>
    </w:p>
    <w:p w14:paraId="373D715B" w14:textId="77777777" w:rsidR="0093405A" w:rsidRPr="003B066F" w:rsidRDefault="0093405A" w:rsidP="0093405A">
      <w:pPr>
        <w:pStyle w:val="5"/>
        <w:spacing w:before="180" w:after="180"/>
        <w:rPr>
          <w:rFonts w:cs="Times New Roman"/>
        </w:rPr>
      </w:pPr>
      <w:r w:rsidRPr="003B066F">
        <w:rPr>
          <w:rFonts w:cs="Times New Roman"/>
        </w:rPr>
        <w:t>GET</w:t>
      </w:r>
    </w:p>
    <w:p w14:paraId="4B32858D" w14:textId="77777777" w:rsidR="0093405A" w:rsidRPr="003B066F" w:rsidRDefault="0093405A" w:rsidP="0093405A">
      <w:pPr>
        <w:pStyle w:val="ad"/>
        <w:ind w:left="480" w:firstLine="480"/>
        <w:rPr>
          <w:rFonts w:cs="Times New Roman"/>
        </w:rPr>
      </w:pPr>
      <w:r w:rsidRPr="003B066F">
        <w:rPr>
          <w:rFonts w:cs="Times New Roman"/>
        </w:rPr>
        <w:t>GET</w:t>
      </w:r>
      <w:r w:rsidRPr="003B066F">
        <w:rPr>
          <w:rFonts w:cs="Times New Roman"/>
        </w:rPr>
        <w:t>方法其實就是透過網址</w:t>
      </w:r>
      <w:r w:rsidRPr="003B066F">
        <w:rPr>
          <w:rFonts w:cs="Times New Roman"/>
        </w:rPr>
        <w:t>(URL)</w:t>
      </w:r>
      <w:r w:rsidRPr="003B066F">
        <w:rPr>
          <w:rFonts w:cs="Times New Roman"/>
        </w:rPr>
        <w:t>傳遞參數的方法，其參數結構是</w:t>
      </w:r>
      <w:r w:rsidRPr="003B066F">
        <w:rPr>
          <w:rFonts w:cs="Times New Roman"/>
        </w:rPr>
        <w:t>Key/Value</w:t>
      </w:r>
      <w:r w:rsidRPr="003B066F">
        <w:rPr>
          <w:rFonts w:cs="Times New Roman"/>
        </w:rPr>
        <w:t>的組合，例如以下的例子即是</w:t>
      </w:r>
      <w:r w:rsidRPr="003B066F">
        <w:rPr>
          <w:rFonts w:cs="Times New Roman"/>
        </w:rPr>
        <w:t>GET</w:t>
      </w:r>
      <w:r w:rsidRPr="003B066F">
        <w:rPr>
          <w:rFonts w:cs="Times New Roman"/>
        </w:rPr>
        <w:t>方法的示範。</w:t>
      </w:r>
    </w:p>
    <w:p w14:paraId="6C3A55BA" w14:textId="77777777" w:rsidR="0093405A" w:rsidRPr="003B066F" w:rsidRDefault="0093405A" w:rsidP="0093405A">
      <w:pPr>
        <w:pStyle w:val="ad"/>
        <w:ind w:left="480" w:firstLine="480"/>
        <w:rPr>
          <w:rFonts w:cs="Times New Roman"/>
        </w:rPr>
      </w:pPr>
      <w:r w:rsidRPr="003B066F">
        <w:rPr>
          <w:rFonts w:cs="Times New Roman"/>
          <w:noProof/>
        </w:rPr>
        <mc:AlternateContent>
          <mc:Choice Requires="wps">
            <w:drawing>
              <wp:inline distT="0" distB="0" distL="0" distR="0" wp14:anchorId="5AA579AB" wp14:editId="19396E10">
                <wp:extent cx="4146777" cy="272756"/>
                <wp:effectExtent l="0" t="0" r="25400" b="13335"/>
                <wp:docPr id="24" name="矩形 24"/>
                <wp:cNvGraphicFramePr/>
                <a:graphic xmlns:a="http://schemas.openxmlformats.org/drawingml/2006/main">
                  <a:graphicData uri="http://schemas.microsoft.com/office/word/2010/wordprocessingShape">
                    <wps:wsp>
                      <wps:cNvSpPr/>
                      <wps:spPr>
                        <a:xfrm>
                          <a:off x="0" y="0"/>
                          <a:ext cx="4146777" cy="272756"/>
                        </a:xfrm>
                        <a:prstGeom prst="rect">
                          <a:avLst/>
                        </a:prstGeom>
                        <a:no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3F5579" w14:textId="77777777" w:rsidR="0097294A" w:rsidRPr="00D20506" w:rsidRDefault="0097294A" w:rsidP="0093405A">
                            <w:pPr>
                              <w:jc w:val="center"/>
                              <w:rPr>
                                <w:color w:val="000000" w:themeColor="text1"/>
                              </w:rPr>
                            </w:pPr>
                            <w:r>
                              <w:rPr>
                                <w:rFonts w:hint="eastAsia"/>
                                <w:color w:val="000000" w:themeColor="text1"/>
                              </w:rPr>
                              <w:t>http://www.nat.gov.tw?</w:t>
                            </w:r>
                            <w:r w:rsidRPr="00F95CFE">
                              <w:rPr>
                                <w:rFonts w:hint="eastAsia"/>
                                <w:color w:val="1F497D" w:themeColor="text2"/>
                              </w:rPr>
                              <w:t>user</w:t>
                            </w:r>
                            <w:r>
                              <w:rPr>
                                <w:rFonts w:hint="eastAsia"/>
                                <w:color w:val="000000" w:themeColor="text1"/>
                              </w:rPr>
                              <w:t>=</w:t>
                            </w:r>
                            <w:r w:rsidRPr="00F95CFE">
                              <w:rPr>
                                <w:rFonts w:hint="eastAsia"/>
                                <w:color w:val="943634" w:themeColor="accent2" w:themeShade="BF"/>
                              </w:rPr>
                              <w:t>Admin</w:t>
                            </w:r>
                            <w:r>
                              <w:rPr>
                                <w:rFonts w:hint="eastAsia"/>
                                <w:color w:val="000000" w:themeColor="text1"/>
                              </w:rPr>
                              <w:t>&amp;</w:t>
                            </w:r>
                            <w:r w:rsidRPr="00F95CFE">
                              <w:rPr>
                                <w:rFonts w:hint="eastAsia"/>
                                <w:color w:val="1F497D" w:themeColor="text2"/>
                              </w:rPr>
                              <w:t>pass</w:t>
                            </w:r>
                            <w:r>
                              <w:rPr>
                                <w:rFonts w:hint="eastAsia"/>
                                <w:color w:val="000000" w:themeColor="text1"/>
                              </w:rPr>
                              <w:t>=</w:t>
                            </w:r>
                            <w:r w:rsidRPr="00F95CFE">
                              <w:rPr>
                                <w:rFonts w:hint="eastAsia"/>
                                <w:color w:val="943634" w:themeColor="accent2" w:themeShade="BF"/>
                              </w:rPr>
                              <w:t>123456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AA579AB" id="矩形 24" o:spid="_x0000_s1030" style="width:326.5pt;height:2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" filled="f" strokecolor="#272727 [2749]" strokeweight="2pt">
                <v:textbox>
                  <w:txbxContent>
                    <w:p w14:paraId="363F5579" w14:textId="77777777" w:rsidR="0097294A" w:rsidRPr="00D20506" w:rsidRDefault="0097294A" w:rsidP="0093405A">
                      <w:pPr>
                        <w:jc w:val="center"/>
                        <w:rPr>
                          <w:color w:val="000000" w:themeColor="text1"/>
                        </w:rPr>
                      </w:pPr>
                      <w:r>
                        <w:rPr>
                          <w:rFonts w:hint="eastAsia"/>
                          <w:color w:val="000000" w:themeColor="text1"/>
                        </w:rPr>
                        <w:t>http://www.nat.gov.tw?</w:t>
                      </w:r>
                      <w:r w:rsidRPr="00F95CFE">
                        <w:rPr>
                          <w:rFonts w:hint="eastAsia"/>
                          <w:color w:val="1F497D" w:themeColor="text2"/>
                        </w:rPr>
                        <w:t>user</w:t>
                      </w:r>
                      <w:r>
                        <w:rPr>
                          <w:rFonts w:hint="eastAsia"/>
                          <w:color w:val="000000" w:themeColor="text1"/>
                        </w:rPr>
                        <w:t>=</w:t>
                      </w:r>
                      <w:r w:rsidRPr="00F95CFE">
                        <w:rPr>
                          <w:rFonts w:hint="eastAsia"/>
                          <w:color w:val="943634" w:themeColor="accent2" w:themeShade="BF"/>
                        </w:rPr>
                        <w:t>Admin</w:t>
                      </w:r>
                      <w:r>
                        <w:rPr>
                          <w:rFonts w:hint="eastAsia"/>
                          <w:color w:val="000000" w:themeColor="text1"/>
                        </w:rPr>
                        <w:t>&amp;</w:t>
                      </w:r>
                      <w:r w:rsidRPr="00F95CFE">
                        <w:rPr>
                          <w:rFonts w:hint="eastAsia"/>
                          <w:color w:val="1F497D" w:themeColor="text2"/>
                        </w:rPr>
                        <w:t>pass</w:t>
                      </w:r>
                      <w:r>
                        <w:rPr>
                          <w:rFonts w:hint="eastAsia"/>
                          <w:color w:val="000000" w:themeColor="text1"/>
                        </w:rPr>
                        <w:t>=</w:t>
                      </w:r>
                      <w:r w:rsidRPr="00F95CFE">
                        <w:rPr>
                          <w:rFonts w:hint="eastAsia"/>
                          <w:color w:val="943634" w:themeColor="accent2" w:themeShade="BF"/>
                        </w:rPr>
                        <w:t>123456</w:t>
                      </w:r>
                    </w:p>
                  </w:txbxContent>
                </v:textbox>
                <w10:anchorlock/>
              </v:rect>
            </w:pict>
          </mc:Fallback>
        </mc:AlternateContent>
      </w:r>
    </w:p>
    <w:p w14:paraId="14F7A2CE" w14:textId="77777777" w:rsidR="0093405A" w:rsidRPr="003B066F" w:rsidRDefault="0093405A" w:rsidP="0093405A">
      <w:pPr>
        <w:pStyle w:val="ad"/>
        <w:ind w:left="480" w:firstLine="480"/>
        <w:rPr>
          <w:rFonts w:cs="Times New Roman"/>
        </w:rPr>
      </w:pPr>
      <w:r w:rsidRPr="003B066F">
        <w:rPr>
          <w:rFonts w:cs="Times New Roman"/>
        </w:rPr>
        <w:t>這裡從「？」符號切開可區隔前半段是網路資源的位置，也就是「</w:t>
      </w:r>
      <w:r w:rsidRPr="003B066F">
        <w:rPr>
          <w:rFonts w:cs="Times New Roman"/>
        </w:rPr>
        <w:t>http://www.nat.gov.tw</w:t>
      </w:r>
      <w:r w:rsidRPr="003B066F">
        <w:rPr>
          <w:rFonts w:cs="Times New Roman"/>
        </w:rPr>
        <w:t>」，後半段即是</w:t>
      </w:r>
      <w:r w:rsidRPr="003B066F">
        <w:rPr>
          <w:rFonts w:cs="Times New Roman"/>
        </w:rPr>
        <w:t>GET</w:t>
      </w:r>
      <w:r w:rsidRPr="003B066F">
        <w:rPr>
          <w:rFonts w:cs="Times New Roman"/>
        </w:rPr>
        <w:t>所要傳遞的參數，而這後半段的結構再以「＆」切開可得到兩組字串，這些字串的組成格式係以「</w:t>
      </w:r>
      <w:r w:rsidRPr="003B066F">
        <w:rPr>
          <w:rFonts w:cs="Times New Roman"/>
        </w:rPr>
        <w:t>Key=Value</w:t>
      </w:r>
      <w:r w:rsidRPr="003B066F">
        <w:rPr>
          <w:rFonts w:cs="Times New Roman"/>
        </w:rPr>
        <w:t>」的結構形成，由此可得到上述字串的要求是向</w:t>
      </w:r>
      <w:r w:rsidRPr="003B066F">
        <w:rPr>
          <w:rFonts w:cs="Times New Roman"/>
        </w:rPr>
        <w:t>http://www.nat.gov.tw</w:t>
      </w:r>
      <w:r w:rsidRPr="003B066F">
        <w:rPr>
          <w:rFonts w:cs="Times New Roman"/>
        </w:rPr>
        <w:t>傳遞</w:t>
      </w:r>
      <w:r w:rsidRPr="003B066F">
        <w:rPr>
          <w:rFonts w:cs="Times New Roman"/>
        </w:rPr>
        <w:t>user</w:t>
      </w:r>
      <w:r w:rsidRPr="003B066F">
        <w:rPr>
          <w:rFonts w:cs="Times New Roman"/>
        </w:rPr>
        <w:t>為</w:t>
      </w:r>
      <w:r w:rsidRPr="003B066F">
        <w:rPr>
          <w:rFonts w:cs="Times New Roman"/>
        </w:rPr>
        <w:t>Admin</w:t>
      </w:r>
      <w:r w:rsidRPr="003B066F">
        <w:rPr>
          <w:rFonts w:cs="Times New Roman"/>
        </w:rPr>
        <w:t>，</w:t>
      </w:r>
      <w:r w:rsidRPr="003B066F">
        <w:rPr>
          <w:rFonts w:cs="Times New Roman"/>
        </w:rPr>
        <w:t>pass</w:t>
      </w:r>
      <w:r w:rsidRPr="003B066F">
        <w:rPr>
          <w:rFonts w:cs="Times New Roman"/>
        </w:rPr>
        <w:t>為</w:t>
      </w:r>
      <w:r w:rsidRPr="003B066F">
        <w:rPr>
          <w:rFonts w:cs="Times New Roman"/>
        </w:rPr>
        <w:t>123456</w:t>
      </w:r>
      <w:r w:rsidRPr="003B066F">
        <w:rPr>
          <w:rFonts w:cs="Times New Roman"/>
        </w:rPr>
        <w:t>等兩組參數的動作。</w:t>
      </w:r>
    </w:p>
    <w:p w14:paraId="7B2D7167" w14:textId="77777777" w:rsidR="0093405A" w:rsidRPr="003B066F" w:rsidRDefault="0093405A" w:rsidP="0093405A">
      <w:pPr>
        <w:pStyle w:val="5"/>
        <w:spacing w:before="180" w:after="180"/>
        <w:rPr>
          <w:rFonts w:cs="Times New Roman"/>
        </w:rPr>
      </w:pPr>
      <w:r w:rsidRPr="003B066F">
        <w:rPr>
          <w:rFonts w:cs="Times New Roman"/>
        </w:rPr>
        <w:t>POST</w:t>
      </w:r>
    </w:p>
    <w:p w14:paraId="196481F1" w14:textId="77777777" w:rsidR="0093405A" w:rsidRPr="003B066F" w:rsidRDefault="0093405A" w:rsidP="0093405A">
      <w:pPr>
        <w:pStyle w:val="ad"/>
        <w:ind w:left="480" w:firstLine="480"/>
        <w:rPr>
          <w:rFonts w:cs="Times New Roman"/>
        </w:rPr>
      </w:pPr>
      <w:r w:rsidRPr="003B066F">
        <w:rPr>
          <w:rFonts w:cs="Times New Roman"/>
        </w:rPr>
        <w:t>POST</w:t>
      </w:r>
      <w:r w:rsidRPr="003B066F">
        <w:rPr>
          <w:rFonts w:cs="Times New Roman"/>
        </w:rPr>
        <w:t>方法則是以資料封裝的形式來傳遞，依據使用技術的不同，</w:t>
      </w:r>
      <w:r w:rsidRPr="003B066F">
        <w:rPr>
          <w:rFonts w:cs="Times New Roman"/>
        </w:rPr>
        <w:t>POST</w:t>
      </w:r>
      <w:r w:rsidRPr="003B066F">
        <w:rPr>
          <w:rFonts w:cs="Times New Roman"/>
        </w:rPr>
        <w:t>方法亦相對較有高度安全性的選擇可用，但有別於</w:t>
      </w:r>
      <w:r w:rsidRPr="003B066F">
        <w:rPr>
          <w:rFonts w:cs="Times New Roman"/>
        </w:rPr>
        <w:t>GET</w:t>
      </w:r>
      <w:r w:rsidRPr="003B066F">
        <w:rPr>
          <w:rFonts w:cs="Times New Roman"/>
        </w:rPr>
        <w:t>是透過</w:t>
      </w:r>
      <w:r w:rsidRPr="003B066F">
        <w:rPr>
          <w:rFonts w:cs="Times New Roman"/>
        </w:rPr>
        <w:t>URL</w:t>
      </w:r>
      <w:r w:rsidRPr="003B066F">
        <w:rPr>
          <w:rFonts w:cs="Times New Roman"/>
        </w:rPr>
        <w:t>的方法，</w:t>
      </w:r>
      <w:r w:rsidRPr="003B066F">
        <w:rPr>
          <w:rFonts w:cs="Times New Roman"/>
        </w:rPr>
        <w:t>POST</w:t>
      </w:r>
      <w:r w:rsidRPr="003B066F">
        <w:rPr>
          <w:rFonts w:cs="Times New Roman"/>
        </w:rPr>
        <w:t>較無資料大小的限制，而</w:t>
      </w:r>
      <w:r w:rsidRPr="003B066F">
        <w:rPr>
          <w:rFonts w:cs="Times New Roman"/>
        </w:rPr>
        <w:t>GET</w:t>
      </w:r>
      <w:r w:rsidRPr="003B066F">
        <w:rPr>
          <w:rFonts w:cs="Times New Roman"/>
        </w:rPr>
        <w:t>則因為</w:t>
      </w:r>
      <w:r w:rsidRPr="003B066F">
        <w:rPr>
          <w:rFonts w:cs="Times New Roman"/>
        </w:rPr>
        <w:t>URL</w:t>
      </w:r>
      <w:r w:rsidRPr="003B066F">
        <w:rPr>
          <w:rFonts w:cs="Times New Roman"/>
        </w:rPr>
        <w:t>有長度限制而受限於無法傳遞大量資料，因此一般來說</w:t>
      </w:r>
      <w:r w:rsidRPr="003B066F">
        <w:rPr>
          <w:rFonts w:cs="Times New Roman"/>
        </w:rPr>
        <w:t>GET</w:t>
      </w:r>
      <w:r w:rsidRPr="003B066F">
        <w:rPr>
          <w:rFonts w:cs="Times New Roman"/>
        </w:rPr>
        <w:t>是以「取得資料」為主要目的時使用，而</w:t>
      </w:r>
      <w:r w:rsidRPr="003B066F">
        <w:rPr>
          <w:rFonts w:cs="Times New Roman"/>
        </w:rPr>
        <w:t>POST</w:t>
      </w:r>
      <w:r w:rsidRPr="003B066F">
        <w:rPr>
          <w:rFonts w:cs="Times New Roman"/>
        </w:rPr>
        <w:t>則是以「更新資料」為主要目的。</w:t>
      </w:r>
    </w:p>
    <w:p w14:paraId="3FD9C867" w14:textId="77777777" w:rsidR="0093405A" w:rsidRPr="003B066F" w:rsidRDefault="0093405A" w:rsidP="0093405A">
      <w:pPr>
        <w:pStyle w:val="4"/>
        <w:spacing w:before="180" w:after="180"/>
        <w:rPr>
          <w:rFonts w:cs="Times New Roman"/>
        </w:rPr>
      </w:pPr>
      <w:r w:rsidRPr="003B066F">
        <w:rPr>
          <w:rFonts w:cs="Times New Roman"/>
        </w:rPr>
        <w:lastRenderedPageBreak/>
        <w:t>RESTful</w:t>
      </w:r>
    </w:p>
    <w:p w14:paraId="20E9E6B2" w14:textId="77777777" w:rsidR="0093405A" w:rsidRPr="003B066F" w:rsidRDefault="0093405A" w:rsidP="0093405A">
      <w:pPr>
        <w:pStyle w:val="ad"/>
        <w:ind w:left="480" w:firstLine="480"/>
        <w:rPr>
          <w:rFonts w:cs="Times New Roman"/>
        </w:rPr>
      </w:pPr>
      <w:r w:rsidRPr="003B066F">
        <w:rPr>
          <w:rFonts w:cs="Times New Roman"/>
        </w:rPr>
        <w:t>RESTful</w:t>
      </w:r>
      <w:r w:rsidRPr="003B066F">
        <w:rPr>
          <w:rFonts w:cs="Times New Roman"/>
        </w:rPr>
        <w:t>的設計精神是透過</w:t>
      </w:r>
      <w:r w:rsidRPr="003B066F">
        <w:rPr>
          <w:rFonts w:cs="Times New Roman"/>
        </w:rPr>
        <w:t>URL</w:t>
      </w:r>
      <w:r w:rsidRPr="003B066F">
        <w:rPr>
          <w:rFonts w:cs="Times New Roman"/>
        </w:rPr>
        <w:t>定義網路資源，也就是一個</w:t>
      </w:r>
      <w:r w:rsidRPr="003B066F">
        <w:rPr>
          <w:rFonts w:cs="Times New Roman"/>
        </w:rPr>
        <w:t>URL</w:t>
      </w:r>
      <w:r w:rsidRPr="003B066F">
        <w:rPr>
          <w:rFonts w:cs="Times New Roman"/>
        </w:rPr>
        <w:t>網址來代表一個網路上的資源，同時根據呼叫此</w:t>
      </w:r>
      <w:r w:rsidRPr="003B066F">
        <w:rPr>
          <w:rFonts w:cs="Times New Roman"/>
        </w:rPr>
        <w:t>URL</w:t>
      </w:r>
      <w:r w:rsidRPr="003B066F">
        <w:rPr>
          <w:rFonts w:cs="Times New Roman"/>
        </w:rPr>
        <w:t>時所傳遞的參數進行操作與回應。</w:t>
      </w:r>
    </w:p>
    <w:p w14:paraId="4843F4E2" w14:textId="77777777" w:rsidR="0093405A" w:rsidRPr="003B066F" w:rsidRDefault="0093405A" w:rsidP="0093405A">
      <w:pPr>
        <w:pStyle w:val="2"/>
      </w:pPr>
      <w:bookmarkStart w:id="126" w:name="_Toc372721739"/>
      <w:bookmarkStart w:id="127" w:name="_Toc372733218"/>
      <w:bookmarkStart w:id="128" w:name="_Toc379373960"/>
      <w:bookmarkStart w:id="129" w:name="_Toc380585452"/>
      <w:r w:rsidRPr="003B066F">
        <w:t>環境敏感地區查詢模組</w:t>
      </w:r>
      <w:bookmarkEnd w:id="126"/>
      <w:bookmarkEnd w:id="127"/>
      <w:bookmarkEnd w:id="128"/>
      <w:bookmarkEnd w:id="129"/>
    </w:p>
    <w:p w14:paraId="7216611C" w14:textId="77777777" w:rsidR="0093405A" w:rsidRPr="003B066F" w:rsidRDefault="0093405A" w:rsidP="0093405A">
      <w:pPr>
        <w:pStyle w:val="ad"/>
        <w:ind w:left="480" w:firstLine="480"/>
        <w:rPr>
          <w:rFonts w:cs="Times New Roman"/>
        </w:rPr>
      </w:pPr>
      <w:r w:rsidRPr="003B066F">
        <w:rPr>
          <w:rFonts w:cs="Times New Roman"/>
        </w:rPr>
        <w:t>為進行前述環境敏感地區模組</w:t>
      </w:r>
      <w:r w:rsidRPr="003B066F">
        <w:rPr>
          <w:rFonts w:cs="Times New Roman"/>
        </w:rPr>
        <w:t>API</w:t>
      </w:r>
      <w:r w:rsidRPr="003B066F">
        <w:rPr>
          <w:rFonts w:cs="Times New Roman"/>
        </w:rPr>
        <w:t>實際驗證，本計畫已協調國家發展規劃應用分組網站之空間圖台，透過國家發展規劃應用分組網站圖台掛載本團隊建置之「環境敏感地區查詢模組」，本查詢模組係引用前節述及之環境敏感地區模組</w:t>
      </w:r>
      <w:r w:rsidRPr="003B066F">
        <w:rPr>
          <w:rFonts w:cs="Times New Roman"/>
        </w:rPr>
        <w:t>API</w:t>
      </w:r>
      <w:r w:rsidRPr="003B066F">
        <w:rPr>
          <w:rFonts w:cs="Times New Roman"/>
        </w:rPr>
        <w:t>進行展示應用，相關系統設計內容說明如後。</w:t>
      </w:r>
    </w:p>
    <w:p w14:paraId="5F98554C" w14:textId="77777777" w:rsidR="0093405A" w:rsidRPr="003B066F" w:rsidRDefault="0093405A" w:rsidP="0093405A">
      <w:pPr>
        <w:pStyle w:val="3"/>
        <w:spacing w:before="180" w:after="180"/>
        <w:rPr>
          <w:rFonts w:cs="Times New Roman"/>
        </w:rPr>
      </w:pPr>
      <w:r w:rsidRPr="003B066F">
        <w:rPr>
          <w:rFonts w:cs="Times New Roman"/>
        </w:rPr>
        <w:t>系統架構</w:t>
      </w:r>
    </w:p>
    <w:p w14:paraId="720D34A0" w14:textId="77777777" w:rsidR="0093405A" w:rsidRPr="003B066F" w:rsidRDefault="0093405A" w:rsidP="0093405A">
      <w:pPr>
        <w:pStyle w:val="ad"/>
        <w:ind w:left="480" w:firstLine="480"/>
        <w:rPr>
          <w:rFonts w:cs="Times New Roman"/>
        </w:rPr>
      </w:pPr>
      <w:r w:rsidRPr="003B066F">
        <w:rPr>
          <w:rFonts w:cs="Times New Roman"/>
        </w:rPr>
        <w:t>依據環境敏感地區的使用需求，需要能透過特定位置的方式來查詢得到該位置與環境敏感資料的關聯性，因此本團隊規劃查詢模組應具備可透過以地籍地號、門牌地址、坐標點位輸入、手繪自訂範圍、</w:t>
      </w:r>
      <w:r w:rsidRPr="003B066F">
        <w:rPr>
          <w:rFonts w:cs="Times New Roman"/>
        </w:rPr>
        <w:t>shapefile</w:t>
      </w:r>
      <w:r w:rsidRPr="003B066F">
        <w:rPr>
          <w:rFonts w:cs="Times New Roman"/>
        </w:rPr>
        <w:t>查詢等方式進行環境敏感資料查詢，本團隊依照經建會</w:t>
      </w:r>
      <w:r w:rsidRPr="003B066F">
        <w:rPr>
          <w:rFonts w:cs="Times New Roman"/>
        </w:rPr>
        <w:t>-</w:t>
      </w:r>
      <w:r w:rsidRPr="003B066F">
        <w:rPr>
          <w:rFonts w:cs="Times New Roman"/>
        </w:rPr>
        <w:t>國家發展規劃應用分組空間圖台的現有架構進行規劃，並以</w:t>
      </w:r>
      <w:r w:rsidRPr="003B066F">
        <w:rPr>
          <w:rFonts w:cs="Times New Roman"/>
        </w:rPr>
        <w:t>JavaScript</w:t>
      </w:r>
      <w:r w:rsidRPr="003B066F">
        <w:rPr>
          <w:rFonts w:cs="Times New Roman"/>
        </w:rPr>
        <w:t>語言進行環境敏感地區查詢模組的開發，程式將會以</w:t>
      </w:r>
      <w:r w:rsidRPr="003B066F">
        <w:rPr>
          <w:rFonts w:cs="Times New Roman"/>
        </w:rPr>
        <w:t>JavaScript</w:t>
      </w:r>
      <w:r w:rsidRPr="003B066F">
        <w:rPr>
          <w:rFonts w:cs="Times New Roman"/>
        </w:rPr>
        <w:t>函式庫的型態嵌入分組空間圖台的網頁中，系統架構如</w:t>
      </w:r>
      <w:r w:rsidRPr="003B066F">
        <w:rPr>
          <w:rFonts w:cs="Times New Roman"/>
        </w:rPr>
        <w:fldChar w:fldCharType="begin"/>
      </w:r>
      <w:r w:rsidRPr="003B066F">
        <w:rPr>
          <w:rFonts w:cs="Times New Roman"/>
        </w:rPr>
        <w:instrText xml:space="preserve"> REF _Ref372736927 \h </w:instrText>
      </w:r>
      <w:r>
        <w:rPr>
          <w:rFonts w:cs="Times New Roman"/>
        </w:rPr>
        <w:instrText xml:space="preserve"> \* MERGEFORMAT </w:instrText>
      </w:r>
      <w:r w:rsidRPr="003B066F">
        <w:rPr>
          <w:rFonts w:cs="Times New Roman"/>
        </w:rPr>
      </w:r>
      <w:r w:rsidRPr="003B066F">
        <w:rPr>
          <w:rFonts w:cs="Times New Roman"/>
        </w:rPr>
        <w:fldChar w:fldCharType="separate"/>
      </w:r>
      <w:r w:rsidR="00533A01" w:rsidRPr="003B066F">
        <w:rPr>
          <w:rFonts w:cs="Times New Roman"/>
        </w:rPr>
        <w:t>圖</w:t>
      </w:r>
      <w:r w:rsidR="00533A01" w:rsidRPr="003B066F">
        <w:rPr>
          <w:rFonts w:cs="Times New Roman"/>
        </w:rPr>
        <w:t xml:space="preserve"> </w:t>
      </w:r>
      <w:r w:rsidR="00533A01">
        <w:rPr>
          <w:rFonts w:cs="Times New Roman"/>
          <w:noProof/>
        </w:rPr>
        <w:t>21</w:t>
      </w:r>
      <w:r w:rsidR="00533A01" w:rsidRPr="003B066F">
        <w:rPr>
          <w:rFonts w:cs="Times New Roman"/>
        </w:rPr>
        <w:t xml:space="preserve"> </w:t>
      </w:r>
      <w:r w:rsidR="00533A01" w:rsidRPr="003B066F">
        <w:rPr>
          <w:rFonts w:cs="Times New Roman"/>
        </w:rPr>
        <w:t>環境敏感地區查詢模組系統架構圖</w:t>
      </w:r>
      <w:r w:rsidRPr="003B066F">
        <w:rPr>
          <w:rFonts w:cs="Times New Roman"/>
        </w:rPr>
        <w:fldChar w:fldCharType="end"/>
      </w:r>
      <w:r w:rsidRPr="003B066F">
        <w:rPr>
          <w:rFonts w:cs="Times New Roman"/>
        </w:rPr>
        <w:t>所示。</w:t>
      </w:r>
    </w:p>
    <w:p w14:paraId="7FA8CD2A" w14:textId="77777777" w:rsidR="0093405A" w:rsidRPr="003B066F" w:rsidRDefault="0093405A" w:rsidP="0093405A">
      <w:pPr>
        <w:jc w:val="center"/>
        <w:rPr>
          <w:rFonts w:cs="Times New Roman"/>
          <w:highlight w:val="yellow"/>
        </w:rPr>
      </w:pPr>
      <w:r w:rsidRPr="003B066F">
        <w:rPr>
          <w:rFonts w:cs="Times New Roman"/>
          <w:noProof/>
        </w:rPr>
        <w:drawing>
          <wp:inline distT="0" distB="0" distL="0" distR="0" wp14:anchorId="4B402697" wp14:editId="77155355">
            <wp:extent cx="5001904" cy="2288639"/>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04389" cy="2289776"/>
                    </a:xfrm>
                    <a:prstGeom prst="rect">
                      <a:avLst/>
                    </a:prstGeom>
                    <a:noFill/>
                    <a:ln>
                      <a:noFill/>
                    </a:ln>
                  </pic:spPr>
                </pic:pic>
              </a:graphicData>
            </a:graphic>
          </wp:inline>
        </w:drawing>
      </w:r>
    </w:p>
    <w:p w14:paraId="09D3CBF5" w14:textId="77777777" w:rsidR="0093405A" w:rsidRPr="003B066F" w:rsidRDefault="0093405A" w:rsidP="0093405A">
      <w:pPr>
        <w:pStyle w:val="ab"/>
        <w:rPr>
          <w:rFonts w:cs="Times New Roman"/>
          <w:highlight w:val="yellow"/>
        </w:rPr>
      </w:pPr>
      <w:bookmarkStart w:id="130" w:name="_Ref372736927"/>
      <w:bookmarkStart w:id="131" w:name="_Toc379373978"/>
      <w:bookmarkStart w:id="132" w:name="_Toc380585488"/>
      <w:r w:rsidRPr="003B066F">
        <w:rPr>
          <w:rFonts w:cs="Times New Roman"/>
        </w:rPr>
        <w:t>圖</w:t>
      </w:r>
      <w:r w:rsidRPr="003B066F">
        <w:rPr>
          <w:rFonts w:cs="Times New Roman"/>
        </w:rPr>
        <w:t xml:space="preserve"> </w:t>
      </w:r>
      <w:r w:rsidRPr="003B066F">
        <w:rPr>
          <w:rFonts w:cs="Times New Roman"/>
        </w:rPr>
        <w:fldChar w:fldCharType="begin"/>
      </w:r>
      <w:r w:rsidRPr="003B066F">
        <w:rPr>
          <w:rFonts w:cs="Times New Roman"/>
        </w:rPr>
        <w:instrText xml:space="preserve"> SEQ </w:instrText>
      </w:r>
      <w:r w:rsidRPr="003B066F">
        <w:rPr>
          <w:rFonts w:cs="Times New Roman"/>
        </w:rPr>
        <w:instrText>圖</w:instrText>
      </w:r>
      <w:r w:rsidRPr="003B066F">
        <w:rPr>
          <w:rFonts w:cs="Times New Roman"/>
        </w:rPr>
        <w:instrText xml:space="preserve"> \* ARABIC </w:instrText>
      </w:r>
      <w:r w:rsidRPr="003B066F">
        <w:rPr>
          <w:rFonts w:cs="Times New Roman"/>
        </w:rPr>
        <w:fldChar w:fldCharType="separate"/>
      </w:r>
      <w:r w:rsidR="00533A01">
        <w:rPr>
          <w:rFonts w:cs="Times New Roman"/>
          <w:noProof/>
        </w:rPr>
        <w:t>21</w:t>
      </w:r>
      <w:r w:rsidRPr="003B066F">
        <w:rPr>
          <w:rFonts w:cs="Times New Roman"/>
        </w:rPr>
        <w:fldChar w:fldCharType="end"/>
      </w:r>
      <w:r w:rsidRPr="003B066F">
        <w:rPr>
          <w:rFonts w:cs="Times New Roman"/>
        </w:rPr>
        <w:t xml:space="preserve"> </w:t>
      </w:r>
      <w:r w:rsidRPr="003B066F">
        <w:rPr>
          <w:rFonts w:cs="Times New Roman"/>
        </w:rPr>
        <w:t>環境敏感地區查詢模組系統架構圖</w:t>
      </w:r>
      <w:bookmarkEnd w:id="130"/>
      <w:bookmarkEnd w:id="131"/>
      <w:bookmarkEnd w:id="132"/>
    </w:p>
    <w:p w14:paraId="1D4427AF" w14:textId="77777777" w:rsidR="0093405A" w:rsidRPr="003B066F" w:rsidRDefault="0093405A" w:rsidP="0093405A">
      <w:pPr>
        <w:pStyle w:val="4"/>
        <w:spacing w:before="180" w:after="180"/>
        <w:rPr>
          <w:rFonts w:cs="Times New Roman"/>
        </w:rPr>
      </w:pPr>
      <w:r w:rsidRPr="003B066F">
        <w:rPr>
          <w:rFonts w:cs="Times New Roman"/>
        </w:rPr>
        <w:lastRenderedPageBreak/>
        <w:t>國家發展規劃應用分組空間圖台</w:t>
      </w:r>
    </w:p>
    <w:p w14:paraId="5AB32875" w14:textId="77777777" w:rsidR="0093405A" w:rsidRPr="003B066F" w:rsidRDefault="0093405A" w:rsidP="0093405A">
      <w:pPr>
        <w:pStyle w:val="ad"/>
        <w:ind w:left="480" w:firstLine="480"/>
        <w:rPr>
          <w:rFonts w:cs="Times New Roman"/>
        </w:rPr>
      </w:pPr>
      <w:r w:rsidRPr="003B066F">
        <w:rPr>
          <w:rFonts w:cs="Times New Roman"/>
        </w:rPr>
        <w:t>國家發展規劃應用分組空間圖台係以</w:t>
      </w:r>
      <w:r w:rsidRPr="003B066F">
        <w:rPr>
          <w:rFonts w:cs="Times New Roman"/>
        </w:rPr>
        <w:t>Google map</w:t>
      </w:r>
      <w:r w:rsidRPr="003B066F">
        <w:rPr>
          <w:rFonts w:cs="Times New Roman"/>
        </w:rPr>
        <w:t>技術為基礎所建立的圖台，本團隊對圖台經過基礎分析後，確認將以嵌入</w:t>
      </w:r>
      <w:r w:rsidRPr="003B066F">
        <w:rPr>
          <w:rFonts w:cs="Times New Roman"/>
        </w:rPr>
        <w:t>JavaScript</w:t>
      </w:r>
      <w:r w:rsidRPr="003B066F">
        <w:rPr>
          <w:rFonts w:cs="Times New Roman"/>
        </w:rPr>
        <w:t>方式進行圖台功能的擴充，以讓環境敏感地區查詢模組得以整合進圖台中。</w:t>
      </w:r>
    </w:p>
    <w:p w14:paraId="26240013" w14:textId="77777777" w:rsidR="0093405A" w:rsidRPr="003B066F" w:rsidRDefault="0093405A" w:rsidP="0093405A">
      <w:pPr>
        <w:pStyle w:val="4"/>
        <w:spacing w:before="180" w:after="180"/>
        <w:rPr>
          <w:rFonts w:cs="Times New Roman"/>
        </w:rPr>
      </w:pPr>
      <w:r w:rsidRPr="003B066F">
        <w:rPr>
          <w:rFonts w:cs="Times New Roman"/>
        </w:rPr>
        <w:t>環境敏感地區查詢模組</w:t>
      </w:r>
    </w:p>
    <w:p w14:paraId="4E239E23" w14:textId="77777777" w:rsidR="0093405A" w:rsidRPr="003B066F" w:rsidRDefault="0093405A" w:rsidP="0093405A">
      <w:pPr>
        <w:pStyle w:val="ad"/>
        <w:ind w:leftChars="300" w:left="720" w:firstLineChars="100" w:firstLine="240"/>
        <w:rPr>
          <w:rFonts w:cs="Times New Roman"/>
        </w:rPr>
      </w:pPr>
      <w:r w:rsidRPr="003B066F">
        <w:rPr>
          <w:rFonts w:cs="Times New Roman"/>
        </w:rPr>
        <w:t>本團隊規劃環境敏感地區查詢模組採以</w:t>
      </w:r>
      <w:r w:rsidRPr="003B066F">
        <w:rPr>
          <w:rFonts w:cs="Times New Roman"/>
        </w:rPr>
        <w:t>JavaScript</w:t>
      </w:r>
      <w:r w:rsidRPr="003B066F">
        <w:rPr>
          <w:rFonts w:cs="Times New Roman"/>
        </w:rPr>
        <w:t>語言進行開發，並搭配使用</w:t>
      </w:r>
      <w:r w:rsidRPr="003B066F">
        <w:rPr>
          <w:rFonts w:cs="Times New Roman"/>
        </w:rPr>
        <w:t>CSS3</w:t>
      </w:r>
      <w:r w:rsidRPr="003B066F">
        <w:rPr>
          <w:rFonts w:cs="Times New Roman"/>
        </w:rPr>
        <w:t>等技術來實現查詢模組所需的各項查詢功能開發，由於環境敏感地區查詢模組是以驗證「環境敏感地區模組</w:t>
      </w:r>
      <w:r w:rsidRPr="003B066F">
        <w:rPr>
          <w:rFonts w:cs="Times New Roman"/>
        </w:rPr>
        <w:t>API</w:t>
      </w:r>
      <w:r w:rsidRPr="003B066F">
        <w:rPr>
          <w:rFonts w:cs="Times New Roman"/>
        </w:rPr>
        <w:t>」所規劃的應用示範案例，因此查詢模組所需的環境敏感交集分析、圖資套疊等功能，是以整合「環境敏感地區模組</w:t>
      </w:r>
      <w:r w:rsidRPr="003B066F">
        <w:rPr>
          <w:rFonts w:cs="Times New Roman"/>
        </w:rPr>
        <w:t>API</w:t>
      </w:r>
      <w:r w:rsidRPr="003B066F">
        <w:rPr>
          <w:rFonts w:cs="Times New Roman"/>
        </w:rPr>
        <w:t>」所提供的功能為前提來進行分析開發。</w:t>
      </w:r>
    </w:p>
    <w:p w14:paraId="47767842" w14:textId="77777777" w:rsidR="0093405A" w:rsidRPr="003B066F" w:rsidRDefault="0093405A" w:rsidP="0093405A">
      <w:pPr>
        <w:pStyle w:val="4"/>
        <w:spacing w:before="180" w:after="180"/>
        <w:rPr>
          <w:rFonts w:cs="Times New Roman"/>
        </w:rPr>
      </w:pPr>
      <w:r w:rsidRPr="003B066F">
        <w:rPr>
          <w:rFonts w:cs="Times New Roman"/>
        </w:rPr>
        <w:t>環境敏感地區模組</w:t>
      </w:r>
      <w:r w:rsidRPr="003B066F">
        <w:rPr>
          <w:rFonts w:cs="Times New Roman"/>
        </w:rPr>
        <w:t>API</w:t>
      </w:r>
    </w:p>
    <w:p w14:paraId="26F06A1F" w14:textId="77777777" w:rsidR="0093405A" w:rsidRPr="003B066F" w:rsidRDefault="0093405A" w:rsidP="0093405A">
      <w:pPr>
        <w:pStyle w:val="ad"/>
        <w:ind w:left="480" w:firstLine="480"/>
        <w:rPr>
          <w:rFonts w:cs="Times New Roman"/>
        </w:rPr>
      </w:pPr>
      <w:r w:rsidRPr="003B066F">
        <w:rPr>
          <w:rFonts w:cs="Times New Roman"/>
        </w:rPr>
        <w:t>環境敏感地區模組</w:t>
      </w:r>
      <w:r w:rsidRPr="003B066F">
        <w:rPr>
          <w:rFonts w:cs="Times New Roman"/>
        </w:rPr>
        <w:t>API</w:t>
      </w:r>
      <w:r w:rsidRPr="003B066F">
        <w:rPr>
          <w:rFonts w:cs="Times New Roman"/>
        </w:rPr>
        <w:t>是環境敏感查詢模組的主要核心元件，查詢模組中的所有分析功能、圖資資訊皆由環境敏感地區模組</w:t>
      </w:r>
      <w:r w:rsidRPr="003B066F">
        <w:rPr>
          <w:rFonts w:cs="Times New Roman"/>
        </w:rPr>
        <w:t>API</w:t>
      </w:r>
      <w:r w:rsidRPr="003B066F">
        <w:rPr>
          <w:rFonts w:cs="Times New Roman"/>
        </w:rPr>
        <w:t>提供，除此之外環境敏感圖資於圖台上的套疊，亦透過</w:t>
      </w:r>
      <w:r w:rsidRPr="003B066F">
        <w:rPr>
          <w:rFonts w:cs="Times New Roman"/>
        </w:rPr>
        <w:t>API</w:t>
      </w:r>
      <w:r w:rsidRPr="003B066F">
        <w:rPr>
          <w:rFonts w:cs="Times New Roman"/>
        </w:rPr>
        <w:t>轉接</w:t>
      </w:r>
      <w:r w:rsidRPr="003B066F">
        <w:rPr>
          <w:rFonts w:cs="Times New Roman"/>
        </w:rPr>
        <w:t>WMS</w:t>
      </w:r>
      <w:r w:rsidRPr="003B066F">
        <w:rPr>
          <w:rFonts w:cs="Times New Roman"/>
        </w:rPr>
        <w:t>的參數資訊來進行套疊動作。</w:t>
      </w:r>
    </w:p>
    <w:p w14:paraId="7024018C" w14:textId="77777777" w:rsidR="0093405A" w:rsidRPr="003B066F" w:rsidRDefault="0093405A" w:rsidP="0093405A">
      <w:pPr>
        <w:pStyle w:val="3"/>
        <w:spacing w:before="180" w:after="180"/>
        <w:rPr>
          <w:rFonts w:cs="Times New Roman"/>
        </w:rPr>
      </w:pPr>
      <w:r w:rsidRPr="003B066F">
        <w:rPr>
          <w:rFonts w:cs="Times New Roman"/>
        </w:rPr>
        <w:t>開發工具</w:t>
      </w:r>
    </w:p>
    <w:p w14:paraId="305C5358" w14:textId="77777777" w:rsidR="0093405A" w:rsidRPr="003B066F" w:rsidRDefault="0093405A" w:rsidP="0093405A">
      <w:pPr>
        <w:pStyle w:val="4"/>
        <w:spacing w:before="180" w:after="180"/>
        <w:rPr>
          <w:rFonts w:cs="Times New Roman"/>
        </w:rPr>
      </w:pPr>
      <w:r w:rsidRPr="003B066F">
        <w:rPr>
          <w:rFonts w:cs="Times New Roman"/>
        </w:rPr>
        <w:t>Visual Studio 2010</w:t>
      </w:r>
    </w:p>
    <w:p w14:paraId="60F617A1" w14:textId="77777777" w:rsidR="0093405A" w:rsidRPr="003B066F" w:rsidRDefault="0093405A" w:rsidP="0093405A">
      <w:pPr>
        <w:pStyle w:val="ad"/>
        <w:ind w:left="480" w:firstLine="480"/>
        <w:rPr>
          <w:rFonts w:cs="Times New Roman"/>
        </w:rPr>
      </w:pPr>
      <w:r w:rsidRPr="003B066F">
        <w:rPr>
          <w:rFonts w:cs="Times New Roman"/>
        </w:rPr>
        <w:t>Visual Studio 2010</w:t>
      </w:r>
      <w:r w:rsidRPr="003B066F">
        <w:rPr>
          <w:rFonts w:cs="Times New Roman"/>
        </w:rPr>
        <w:t>提供了豐富的</w:t>
      </w:r>
      <w:r w:rsidRPr="003B066F">
        <w:rPr>
          <w:rFonts w:cs="Times New Roman"/>
        </w:rPr>
        <w:t>JavaScript</w:t>
      </w:r>
      <w:r w:rsidRPr="003B066F">
        <w:rPr>
          <w:rFonts w:cs="Times New Roman"/>
        </w:rPr>
        <w:t>編輯環境，亦支援</w:t>
      </w:r>
      <w:r w:rsidRPr="003B066F">
        <w:rPr>
          <w:rFonts w:cs="Times New Roman"/>
        </w:rPr>
        <w:t>CSS3</w:t>
      </w:r>
      <w:r w:rsidRPr="003B066F">
        <w:rPr>
          <w:rFonts w:cs="Times New Roman"/>
        </w:rPr>
        <w:t>開發所需的資源，因此在環境敏感地區查詢模組的開發上將會先匯入「國家發展規劃應用分組空間圖台」的程式碼到</w:t>
      </w:r>
      <w:r w:rsidRPr="003B066F">
        <w:rPr>
          <w:rFonts w:cs="Times New Roman"/>
        </w:rPr>
        <w:t>Visual Studio 2010</w:t>
      </w:r>
      <w:r w:rsidRPr="003B066F">
        <w:rPr>
          <w:rFonts w:cs="Times New Roman"/>
        </w:rPr>
        <w:t>後，再進行模組開發。</w:t>
      </w:r>
    </w:p>
    <w:p w14:paraId="5BF57253" w14:textId="77777777" w:rsidR="0093405A" w:rsidRPr="003B066F" w:rsidRDefault="0093405A" w:rsidP="0093405A">
      <w:pPr>
        <w:pStyle w:val="3"/>
        <w:spacing w:before="180" w:after="180"/>
        <w:rPr>
          <w:rFonts w:cs="Times New Roman"/>
        </w:rPr>
      </w:pPr>
      <w:r w:rsidRPr="003B066F">
        <w:rPr>
          <w:rFonts w:cs="Times New Roman"/>
        </w:rPr>
        <w:t>技術說明</w:t>
      </w:r>
    </w:p>
    <w:p w14:paraId="722FB723" w14:textId="77777777" w:rsidR="0093405A" w:rsidRPr="003B066F" w:rsidRDefault="0093405A" w:rsidP="0093405A">
      <w:pPr>
        <w:pStyle w:val="4"/>
        <w:spacing w:before="180" w:after="180"/>
        <w:rPr>
          <w:rFonts w:cs="Times New Roman"/>
        </w:rPr>
      </w:pPr>
      <w:r w:rsidRPr="003B066F">
        <w:rPr>
          <w:rFonts w:cs="Times New Roman"/>
        </w:rPr>
        <w:t>JavaScript</w:t>
      </w:r>
    </w:p>
    <w:p w14:paraId="2B91A384" w14:textId="77777777" w:rsidR="0093405A" w:rsidRPr="003B066F" w:rsidRDefault="0093405A" w:rsidP="0093405A">
      <w:pPr>
        <w:pStyle w:val="ad"/>
        <w:ind w:left="480" w:firstLine="480"/>
        <w:rPr>
          <w:rFonts w:cs="Times New Roman"/>
        </w:rPr>
      </w:pPr>
      <w:r w:rsidRPr="003B066F">
        <w:rPr>
          <w:rFonts w:cs="Times New Roman"/>
        </w:rPr>
        <w:t>JavaScript</w:t>
      </w:r>
      <w:r w:rsidRPr="003B066F">
        <w:rPr>
          <w:rFonts w:cs="Times New Roman"/>
        </w:rPr>
        <w:t>是一種直譯式語言，目前活用在網頁開發上，可以為</w:t>
      </w:r>
      <w:r w:rsidRPr="003B066F">
        <w:rPr>
          <w:rFonts w:cs="Times New Roman"/>
        </w:rPr>
        <w:t>HTML</w:t>
      </w:r>
      <w:r w:rsidRPr="003B066F">
        <w:rPr>
          <w:rFonts w:cs="Times New Roman"/>
        </w:rPr>
        <w:lastRenderedPageBreak/>
        <w:t>網頁添加互動行為，且可以獨立成單一的</w:t>
      </w:r>
      <w:r w:rsidRPr="003B066F">
        <w:rPr>
          <w:rFonts w:cs="Times New Roman"/>
        </w:rPr>
        <w:t>JS</w:t>
      </w:r>
      <w:r w:rsidRPr="003B066F">
        <w:rPr>
          <w:rFonts w:cs="Times New Roman"/>
        </w:rPr>
        <w:t>檔案而不用與</w:t>
      </w:r>
      <w:r w:rsidRPr="003B066F">
        <w:rPr>
          <w:rFonts w:cs="Times New Roman"/>
        </w:rPr>
        <w:t>HTML</w:t>
      </w:r>
      <w:r w:rsidRPr="003B066F">
        <w:rPr>
          <w:rFonts w:cs="Times New Roman"/>
        </w:rPr>
        <w:t>網頁寫在一起，這有助於網頁開發時將資料結構與操作行為進行分離設計。本團隊即是以此設計進行考量，將環境敏感查詢模組以單一的</w:t>
      </w:r>
      <w:r w:rsidRPr="003B066F">
        <w:rPr>
          <w:rFonts w:cs="Times New Roman"/>
        </w:rPr>
        <w:t>JS</w:t>
      </w:r>
      <w:r w:rsidRPr="003B066F">
        <w:rPr>
          <w:rFonts w:cs="Times New Roman"/>
        </w:rPr>
        <w:t>檔案進行開發，並配合</w:t>
      </w:r>
      <w:r w:rsidRPr="003B066F">
        <w:rPr>
          <w:rFonts w:cs="Times New Roman"/>
        </w:rPr>
        <w:t>CSS3</w:t>
      </w:r>
      <w:r w:rsidRPr="003B066F">
        <w:rPr>
          <w:rFonts w:cs="Times New Roman"/>
        </w:rPr>
        <w:t>、</w:t>
      </w:r>
      <w:r w:rsidRPr="003B066F">
        <w:rPr>
          <w:rFonts w:cs="Times New Roman"/>
        </w:rPr>
        <w:t>HTML5</w:t>
      </w:r>
      <w:r w:rsidRPr="003B066F">
        <w:rPr>
          <w:rFonts w:cs="Times New Roman"/>
        </w:rPr>
        <w:t>等技術來豐富查詢介面的操作。</w:t>
      </w:r>
    </w:p>
    <w:p w14:paraId="0D3AC4B7" w14:textId="77777777" w:rsidR="0093405A" w:rsidRPr="003B066F" w:rsidRDefault="0093405A" w:rsidP="0093405A">
      <w:pPr>
        <w:pStyle w:val="4"/>
        <w:spacing w:before="180" w:after="180"/>
        <w:rPr>
          <w:rFonts w:cs="Times New Roman"/>
        </w:rPr>
      </w:pPr>
      <w:r w:rsidRPr="003B066F">
        <w:rPr>
          <w:rFonts w:cs="Times New Roman"/>
        </w:rPr>
        <w:t>CSS3</w:t>
      </w:r>
    </w:p>
    <w:p w14:paraId="22995814" w14:textId="77777777" w:rsidR="0093405A" w:rsidRPr="003B066F" w:rsidRDefault="0093405A" w:rsidP="0093405A">
      <w:pPr>
        <w:pStyle w:val="ad"/>
        <w:ind w:left="480" w:firstLine="480"/>
        <w:rPr>
          <w:rFonts w:cs="Times New Roman"/>
        </w:rPr>
      </w:pPr>
      <w:r w:rsidRPr="003B066F">
        <w:rPr>
          <w:rFonts w:cs="Times New Roman"/>
        </w:rPr>
        <w:t>Cascading Style Sheets</w:t>
      </w:r>
      <w:r w:rsidRPr="003B066F">
        <w:rPr>
          <w:rFonts w:cs="Times New Roman"/>
        </w:rPr>
        <w:t>（簡稱</w:t>
      </w:r>
      <w:r w:rsidRPr="003B066F">
        <w:rPr>
          <w:rFonts w:cs="Times New Roman"/>
        </w:rPr>
        <w:t>CSS</w:t>
      </w:r>
      <w:r w:rsidRPr="003B066F">
        <w:rPr>
          <w:rFonts w:cs="Times New Roman"/>
        </w:rPr>
        <w:t>）是用來為</w:t>
      </w:r>
      <w:r w:rsidRPr="003B066F">
        <w:rPr>
          <w:rFonts w:cs="Times New Roman"/>
        </w:rPr>
        <w:t>HTML</w:t>
      </w:r>
      <w:r w:rsidRPr="003B066F">
        <w:rPr>
          <w:rFonts w:cs="Times New Roman"/>
        </w:rPr>
        <w:t>增添更多元設計的樣式表文件格式，可單獨成獨立的</w:t>
      </w:r>
      <w:r w:rsidRPr="003B066F">
        <w:rPr>
          <w:rFonts w:cs="Times New Roman"/>
        </w:rPr>
        <w:t>css</w:t>
      </w:r>
      <w:r w:rsidRPr="003B066F">
        <w:rPr>
          <w:rFonts w:cs="Times New Roman"/>
        </w:rPr>
        <w:t>檔案，讓網頁內容與樣式設計分離開來，可方便後續樣式的調整，開發者僅需於網頁進行嵌入即可套用樣式設計。</w:t>
      </w:r>
      <w:r w:rsidRPr="003B066F">
        <w:rPr>
          <w:rFonts w:cs="Times New Roman"/>
        </w:rPr>
        <w:t>CSS3</w:t>
      </w:r>
      <w:r w:rsidRPr="003B066F">
        <w:rPr>
          <w:rFonts w:cs="Times New Roman"/>
        </w:rPr>
        <w:t>是目前最新發表的標準版本，其添增了更多動畫及豐富的樣式設計。</w:t>
      </w:r>
    </w:p>
    <w:p w14:paraId="6FD4C88F" w14:textId="77777777" w:rsidR="0093405A" w:rsidRPr="003B066F" w:rsidRDefault="0093405A" w:rsidP="0093405A">
      <w:pPr>
        <w:pStyle w:val="2"/>
      </w:pPr>
      <w:bookmarkStart w:id="133" w:name="_Toc379373961"/>
      <w:bookmarkStart w:id="134" w:name="_Toc380585453"/>
      <w:r w:rsidRPr="003B066F">
        <w:t>整合服務</w:t>
      </w:r>
      <w:bookmarkEnd w:id="114"/>
      <w:bookmarkEnd w:id="133"/>
      <w:bookmarkEnd w:id="134"/>
    </w:p>
    <w:p w14:paraId="511F1939" w14:textId="77777777" w:rsidR="0093405A" w:rsidRPr="003B066F" w:rsidRDefault="0093405A" w:rsidP="0093405A">
      <w:pPr>
        <w:pStyle w:val="ad"/>
        <w:ind w:left="480" w:firstLine="480"/>
        <w:rPr>
          <w:rFonts w:cs="Times New Roman"/>
        </w:rPr>
      </w:pPr>
      <w:r w:rsidRPr="003B066F">
        <w:rPr>
          <w:rFonts w:cs="Times New Roman"/>
        </w:rPr>
        <w:t>為能讓本計畫建置之環境敏感地區模組</w:t>
      </w:r>
      <w:r w:rsidRPr="003B066F">
        <w:rPr>
          <w:rFonts w:cs="Times New Roman"/>
        </w:rPr>
        <w:t>API</w:t>
      </w:r>
      <w:r w:rsidRPr="003B066F">
        <w:rPr>
          <w:rFonts w:cs="Times New Roman"/>
        </w:rPr>
        <w:t>發揮更大效益、突顯跨部會服務交互操作的綜效，本團隊設計其查詢介面能滿足一般使用者慣用的查詢方式，例如常見的透過門牌地址空間查詢方式、以及利用地籍地號查詢，此類查詢方式可透過與</w:t>
      </w:r>
      <w:r w:rsidRPr="003B066F">
        <w:rPr>
          <w:rFonts w:cs="Times New Roman"/>
        </w:rPr>
        <w:t>TGOS</w:t>
      </w:r>
      <w:r w:rsidRPr="003B066F">
        <w:rPr>
          <w:rFonts w:cs="Times New Roman"/>
        </w:rPr>
        <w:t>平台所供應之門牌地址定位服務、以及內政部地政司地籍圖</w:t>
      </w:r>
      <w:r w:rsidRPr="003B066F">
        <w:rPr>
          <w:rFonts w:cs="Times New Roman"/>
        </w:rPr>
        <w:t>WFS</w:t>
      </w:r>
      <w:r w:rsidRPr="003B066F">
        <w:rPr>
          <w:rFonts w:cs="Times New Roman"/>
        </w:rPr>
        <w:t>服務之整合介接，可達成此介面設計需求。</w:t>
      </w:r>
    </w:p>
    <w:p w14:paraId="3117828A" w14:textId="77777777" w:rsidR="0093405A" w:rsidRPr="003B066F" w:rsidRDefault="0093405A" w:rsidP="0093405A">
      <w:pPr>
        <w:pStyle w:val="3"/>
        <w:spacing w:before="180" w:after="180"/>
        <w:rPr>
          <w:rFonts w:cs="Times New Roman"/>
        </w:rPr>
      </w:pPr>
      <w:r w:rsidRPr="003B066F">
        <w:rPr>
          <w:rFonts w:cs="Times New Roman"/>
        </w:rPr>
        <w:t>TGOS</w:t>
      </w:r>
      <w:r w:rsidRPr="003B066F">
        <w:rPr>
          <w:rFonts w:cs="Times New Roman"/>
        </w:rPr>
        <w:t>門牌地址定位服務</w:t>
      </w:r>
    </w:p>
    <w:p w14:paraId="6DF7B202" w14:textId="77777777" w:rsidR="0093405A" w:rsidRPr="003B066F" w:rsidRDefault="0093405A" w:rsidP="0093405A">
      <w:pPr>
        <w:pStyle w:val="ad"/>
        <w:ind w:left="480" w:firstLine="480"/>
        <w:rPr>
          <w:rFonts w:cs="Times New Roman"/>
        </w:rPr>
      </w:pPr>
      <w:r w:rsidRPr="003B066F">
        <w:rPr>
          <w:rFonts w:cs="Times New Roman"/>
        </w:rPr>
        <w:t>國土資訊系統資料倉儲及網路服務平台所建置之「全國門牌位置比對服務」提供引用端應用系統可透過傳遞地址參數，得到</w:t>
      </w:r>
      <w:r w:rsidRPr="003B066F">
        <w:rPr>
          <w:rFonts w:cs="Times New Roman"/>
        </w:rPr>
        <w:t>X</w:t>
      </w:r>
      <w:r w:rsidRPr="003B066F">
        <w:rPr>
          <w:rFonts w:cs="Times New Roman"/>
        </w:rPr>
        <w:t>、</w:t>
      </w:r>
      <w:r w:rsidRPr="003B066F">
        <w:rPr>
          <w:rFonts w:cs="Times New Roman"/>
        </w:rPr>
        <w:t>Y</w:t>
      </w:r>
      <w:r w:rsidRPr="003B066F">
        <w:rPr>
          <w:rFonts w:cs="Times New Roman"/>
        </w:rPr>
        <w:t>之</w:t>
      </w:r>
      <w:r w:rsidRPr="003B066F">
        <w:rPr>
          <w:rFonts w:cs="Times New Roman"/>
        </w:rPr>
        <w:t xml:space="preserve"> XML</w:t>
      </w:r>
      <w:r w:rsidRPr="003B066F">
        <w:rPr>
          <w:rFonts w:cs="Times New Roman"/>
        </w:rPr>
        <w:t>，本計畫開發建置之環境敏感地區模組</w:t>
      </w:r>
      <w:r w:rsidRPr="003B066F">
        <w:rPr>
          <w:rFonts w:cs="Times New Roman"/>
        </w:rPr>
        <w:t>API</w:t>
      </w:r>
      <w:r w:rsidRPr="003B066F">
        <w:rPr>
          <w:rFonts w:cs="Times New Roman"/>
        </w:rPr>
        <w:t>即可依據</w:t>
      </w:r>
      <w:r w:rsidRPr="003B066F">
        <w:rPr>
          <w:rFonts w:cs="Times New Roman"/>
        </w:rPr>
        <w:t>XY</w:t>
      </w:r>
      <w:r w:rsidRPr="003B066F">
        <w:rPr>
          <w:rFonts w:cs="Times New Roman"/>
        </w:rPr>
        <w:t>坐標資料進一步進行相關空間分析，如環域分析、交集分析，省卻門牌資料庫建置、比對等程式設計工程，並促進跨單位整合應用。</w:t>
      </w:r>
    </w:p>
    <w:p w14:paraId="5274FAAD" w14:textId="77777777" w:rsidR="0093405A" w:rsidRPr="003B066F" w:rsidRDefault="0093405A" w:rsidP="0093405A">
      <w:pPr>
        <w:pStyle w:val="3"/>
        <w:spacing w:before="180" w:after="180"/>
        <w:rPr>
          <w:rFonts w:cs="Times New Roman"/>
        </w:rPr>
      </w:pPr>
      <w:r w:rsidRPr="003B066F">
        <w:rPr>
          <w:rFonts w:cs="Times New Roman"/>
        </w:rPr>
        <w:t>地政司地籍圖</w:t>
      </w:r>
      <w:r w:rsidRPr="003B066F">
        <w:rPr>
          <w:rFonts w:cs="Times New Roman"/>
        </w:rPr>
        <w:t>WFS</w:t>
      </w:r>
      <w:r w:rsidRPr="003B066F">
        <w:rPr>
          <w:rFonts w:cs="Times New Roman"/>
        </w:rPr>
        <w:t>服務</w:t>
      </w:r>
    </w:p>
    <w:p w14:paraId="6CC193BD" w14:textId="77777777" w:rsidR="0093405A" w:rsidRPr="003B066F" w:rsidRDefault="0093405A" w:rsidP="0093405A">
      <w:pPr>
        <w:pStyle w:val="ad"/>
        <w:ind w:left="480" w:firstLine="480"/>
        <w:rPr>
          <w:rFonts w:cs="Times New Roman"/>
        </w:rPr>
      </w:pPr>
      <w:r w:rsidRPr="003B066F">
        <w:rPr>
          <w:rFonts w:cs="Times New Roman"/>
        </w:rPr>
        <w:t>地政司地政整合資訊服務共享平台之地籍</w:t>
      </w:r>
      <w:r w:rsidRPr="003B066F">
        <w:rPr>
          <w:rFonts w:cs="Times New Roman"/>
        </w:rPr>
        <w:t>WFS</w:t>
      </w:r>
      <w:r w:rsidRPr="003B066F">
        <w:rPr>
          <w:rFonts w:cs="Times New Roman"/>
        </w:rPr>
        <w:t>服務，提供引用端藉由指定地段地號傳入呼叫參數，獲得該地號的圖形坐標資料，本計畫開發建置</w:t>
      </w:r>
      <w:r w:rsidRPr="003B066F">
        <w:rPr>
          <w:rFonts w:cs="Times New Roman"/>
        </w:rPr>
        <w:lastRenderedPageBreak/>
        <w:t>之環境敏感地區模組</w:t>
      </w:r>
      <w:r w:rsidRPr="003B066F">
        <w:rPr>
          <w:rFonts w:cs="Times New Roman"/>
        </w:rPr>
        <w:t>API</w:t>
      </w:r>
      <w:r w:rsidRPr="003B066F">
        <w:rPr>
          <w:rFonts w:cs="Times New Roman"/>
        </w:rPr>
        <w:t>即可依據坐標資料進一步進行相關空間分析，如環域分析、交集分析，省卻地籍圖資取得與資料建置、比對運算等程式設計工程，並促進跨單位整合應用。</w:t>
      </w:r>
    </w:p>
    <w:p w14:paraId="594DB225" w14:textId="77777777" w:rsidR="0093405A" w:rsidRPr="003B066F" w:rsidRDefault="0093405A" w:rsidP="0093405A">
      <w:pPr>
        <w:pStyle w:val="2"/>
      </w:pPr>
      <w:bookmarkStart w:id="135" w:name="_Toc372721741"/>
      <w:bookmarkStart w:id="136" w:name="_Toc379373962"/>
      <w:bookmarkStart w:id="137" w:name="_Toc380585454"/>
      <w:r w:rsidRPr="003B066F">
        <w:t>圖資服務</w:t>
      </w:r>
      <w:bookmarkEnd w:id="135"/>
      <w:bookmarkEnd w:id="136"/>
      <w:bookmarkEnd w:id="137"/>
    </w:p>
    <w:p w14:paraId="14B81248" w14:textId="2E1D823E" w:rsidR="0093405A" w:rsidRPr="003B066F" w:rsidRDefault="0093405A" w:rsidP="0093405A">
      <w:pPr>
        <w:pStyle w:val="ad"/>
        <w:ind w:left="480" w:firstLine="480"/>
        <w:rPr>
          <w:rFonts w:cs="Times New Roman"/>
        </w:rPr>
      </w:pPr>
      <w:r w:rsidRPr="003B066F">
        <w:rPr>
          <w:rFonts w:cs="Times New Roman"/>
        </w:rPr>
        <w:t>透過</w:t>
      </w:r>
      <w:del w:id="138" w:author="嵐焜 Peter" w:date="2014-02-26T20:11:00Z">
        <w:r w:rsidRPr="003B066F" w:rsidDel="003B75C4">
          <w:rPr>
            <w:rFonts w:cs="Times New Roman"/>
          </w:rPr>
          <w:delText>本計畫</w:delText>
        </w:r>
      </w:del>
      <w:r w:rsidRPr="003B066F">
        <w:rPr>
          <w:rFonts w:cs="Times New Roman"/>
        </w:rPr>
        <w:t>蒐集整理</w:t>
      </w:r>
      <w:r w:rsidRPr="003B066F">
        <w:rPr>
          <w:rFonts w:cs="Times New Roman"/>
        </w:rPr>
        <w:t>21</w:t>
      </w:r>
      <w:r w:rsidRPr="003B066F">
        <w:rPr>
          <w:rFonts w:cs="Times New Roman"/>
        </w:rPr>
        <w:t>項環境敏感地區圖資</w:t>
      </w:r>
      <w:r w:rsidRPr="003B066F">
        <w:rPr>
          <w:rFonts w:cs="Times New Roman"/>
        </w:rPr>
        <w:t>(</w:t>
      </w:r>
      <w:r w:rsidRPr="003B066F">
        <w:rPr>
          <w:rFonts w:cs="Times New Roman"/>
        </w:rPr>
        <w:t>如第二章所述</w:t>
      </w:r>
      <w:r w:rsidRPr="003B066F">
        <w:rPr>
          <w:rFonts w:cs="Times New Roman"/>
        </w:rPr>
        <w:t>)</w:t>
      </w:r>
      <w:r w:rsidRPr="003B066F">
        <w:rPr>
          <w:rFonts w:cs="Times New Roman"/>
        </w:rPr>
        <w:t>，本計畫整體架構後端來源圖資係依據發佈單位自行發佈圖資的機制進行整合，以提供環境敏感模組</w:t>
      </w:r>
      <w:r w:rsidRPr="003B066F">
        <w:rPr>
          <w:rFonts w:cs="Times New Roman"/>
        </w:rPr>
        <w:t>API</w:t>
      </w:r>
      <w:r w:rsidRPr="003B066F">
        <w:rPr>
          <w:rFonts w:cs="Times New Roman"/>
        </w:rPr>
        <w:t>使用。由於並非所有單位均有適合的環境可以配合本計畫進行圖資服務的發佈，因此本團隊與</w:t>
      </w:r>
      <w:r w:rsidRPr="003B066F">
        <w:rPr>
          <w:rFonts w:cs="Times New Roman"/>
        </w:rPr>
        <w:t xml:space="preserve"> </w:t>
      </w:r>
      <w:r w:rsidRPr="003B066F">
        <w:rPr>
          <w:rFonts w:cs="Times New Roman"/>
        </w:rPr>
        <w:t>貴會協調後，將透過</w:t>
      </w:r>
      <w:r w:rsidRPr="003B066F">
        <w:rPr>
          <w:rFonts w:cs="Times New Roman"/>
        </w:rPr>
        <w:t>TGOS</w:t>
      </w:r>
      <w:r w:rsidRPr="003B066F">
        <w:rPr>
          <w:rFonts w:cs="Times New Roman"/>
        </w:rPr>
        <w:t>的現有資訊設備的支援，協助需要代理發佈圖資的服務進行佈署。以下就兩種圖資發佈情形作說明。</w:t>
      </w:r>
    </w:p>
    <w:p w14:paraId="74A209A7" w14:textId="77777777" w:rsidR="0093405A" w:rsidRPr="003B066F" w:rsidRDefault="0093405A" w:rsidP="0093405A">
      <w:pPr>
        <w:pStyle w:val="4"/>
        <w:spacing w:before="180" w:after="180"/>
        <w:rPr>
          <w:rFonts w:cs="Times New Roman"/>
        </w:rPr>
      </w:pPr>
      <w:r w:rsidRPr="003B066F">
        <w:rPr>
          <w:rFonts w:cs="Times New Roman"/>
        </w:rPr>
        <w:t>自行授權圖資服務</w:t>
      </w:r>
    </w:p>
    <w:p w14:paraId="07594009" w14:textId="77777777" w:rsidR="0093405A" w:rsidRPr="003B066F" w:rsidRDefault="0093405A" w:rsidP="0093405A">
      <w:pPr>
        <w:pStyle w:val="ad"/>
        <w:ind w:left="480" w:firstLine="480"/>
        <w:rPr>
          <w:rFonts w:cs="Times New Roman"/>
        </w:rPr>
      </w:pPr>
      <w:r w:rsidRPr="003B066F">
        <w:rPr>
          <w:rFonts w:cs="Times New Roman"/>
        </w:rPr>
        <w:t>國土資訊系統推動多年，各資料庫分組依據業務權責已建置豐富的圖層資料，亦有單位將資料發佈成地圖服務註冊於</w:t>
      </w:r>
      <w:r w:rsidRPr="003B066F">
        <w:rPr>
          <w:rFonts w:cs="Times New Roman"/>
        </w:rPr>
        <w:t>TGOS</w:t>
      </w:r>
      <w:r w:rsidRPr="003B066F">
        <w:rPr>
          <w:rFonts w:cs="Times New Roman"/>
        </w:rPr>
        <w:t>服務平台上，對外提供分享。不論是自行架設環境發佈，或是註冊於</w:t>
      </w:r>
      <w:r w:rsidRPr="003B066F">
        <w:rPr>
          <w:rFonts w:cs="Times New Roman"/>
        </w:rPr>
        <w:t>TGOS</w:t>
      </w:r>
      <w:r w:rsidRPr="003B066F">
        <w:rPr>
          <w:rFonts w:cs="Times New Roman"/>
        </w:rPr>
        <w:t>上發佈，環境敏感圖資提供單位若可提供</w:t>
      </w:r>
      <w:r w:rsidRPr="003B066F">
        <w:rPr>
          <w:rFonts w:cs="Times New Roman"/>
        </w:rPr>
        <w:t>WMS</w:t>
      </w:r>
      <w:r w:rsidRPr="003B066F">
        <w:rPr>
          <w:rFonts w:cs="Times New Roman"/>
        </w:rPr>
        <w:t>、</w:t>
      </w:r>
      <w:r w:rsidRPr="003B066F">
        <w:rPr>
          <w:rFonts w:cs="Times New Roman"/>
        </w:rPr>
        <w:t>WFS</w:t>
      </w:r>
      <w:r w:rsidRPr="003B066F">
        <w:rPr>
          <w:rFonts w:cs="Times New Roman"/>
        </w:rPr>
        <w:t>等相關服務予本團隊進行服務介接，本團隊依據提供單位對於服務註冊方式、授權方式等進行整理分析，於「環境敏感模組</w:t>
      </w:r>
      <w:r w:rsidRPr="003B066F">
        <w:rPr>
          <w:rFonts w:cs="Times New Roman"/>
        </w:rPr>
        <w:t>API</w:t>
      </w:r>
      <w:r w:rsidRPr="003B066F">
        <w:rPr>
          <w:rFonts w:cs="Times New Roman"/>
        </w:rPr>
        <w:t>」的系統設計時，將各種授權方式納入實作設計，目前已知所整合的圖資服務，授權方式分為以下三類：</w:t>
      </w:r>
    </w:p>
    <w:p w14:paraId="05FA5032" w14:textId="77777777" w:rsidR="0093405A" w:rsidRPr="003B066F" w:rsidRDefault="0093405A" w:rsidP="0093405A">
      <w:pPr>
        <w:pStyle w:val="5"/>
        <w:spacing w:before="180" w:after="180"/>
        <w:rPr>
          <w:rFonts w:cs="Times New Roman"/>
        </w:rPr>
      </w:pPr>
      <w:r w:rsidRPr="003B066F">
        <w:rPr>
          <w:rFonts w:cs="Times New Roman"/>
        </w:rPr>
        <w:t>開放式</w:t>
      </w:r>
    </w:p>
    <w:p w14:paraId="6EE3471B" w14:textId="77777777" w:rsidR="0093405A" w:rsidRPr="003B066F" w:rsidRDefault="0093405A" w:rsidP="0093405A">
      <w:pPr>
        <w:pStyle w:val="ad"/>
        <w:ind w:left="480" w:firstLine="480"/>
        <w:rPr>
          <w:rFonts w:cs="Times New Roman"/>
        </w:rPr>
      </w:pPr>
      <w:r w:rsidRPr="003B066F">
        <w:rPr>
          <w:rFonts w:cs="Times New Roman"/>
        </w:rPr>
        <w:t>圖資服務提供單位提供服務網址，此網址為公開給任何人皆可存取，這類型的服務為開放式，本團隊規劃這類圖資服務的</w:t>
      </w:r>
      <w:r w:rsidRPr="003B066F">
        <w:rPr>
          <w:rFonts w:cs="Times New Roman"/>
        </w:rPr>
        <w:t>WMS</w:t>
      </w:r>
      <w:r w:rsidRPr="003B066F">
        <w:rPr>
          <w:rFonts w:cs="Times New Roman"/>
        </w:rPr>
        <w:t>可不經由模組</w:t>
      </w:r>
      <w:r w:rsidRPr="003B066F">
        <w:rPr>
          <w:rFonts w:cs="Times New Roman"/>
        </w:rPr>
        <w:t>API</w:t>
      </w:r>
      <w:r w:rsidRPr="003B066F">
        <w:rPr>
          <w:rFonts w:cs="Times New Roman"/>
        </w:rPr>
        <w:t>即可讓使用端自行讀取，如此可以減輕模組</w:t>
      </w:r>
      <w:r w:rsidRPr="003B066F">
        <w:rPr>
          <w:rFonts w:cs="Times New Roman"/>
        </w:rPr>
        <w:t>API</w:t>
      </w:r>
      <w:r w:rsidRPr="003B066F">
        <w:rPr>
          <w:rFonts w:cs="Times New Roman"/>
        </w:rPr>
        <w:t>的系統負擔。</w:t>
      </w:r>
    </w:p>
    <w:p w14:paraId="202BD8D0" w14:textId="77777777" w:rsidR="0093405A" w:rsidRPr="003B066F" w:rsidRDefault="0093405A" w:rsidP="0093405A">
      <w:pPr>
        <w:pStyle w:val="5"/>
        <w:spacing w:before="180" w:after="180"/>
        <w:rPr>
          <w:rFonts w:cs="Times New Roman"/>
        </w:rPr>
      </w:pPr>
      <w:r w:rsidRPr="003B066F">
        <w:rPr>
          <w:rFonts w:cs="Times New Roman"/>
        </w:rPr>
        <w:t>限制</w:t>
      </w:r>
      <w:r w:rsidRPr="003B066F">
        <w:rPr>
          <w:rFonts w:cs="Times New Roman"/>
        </w:rPr>
        <w:t>IP</w:t>
      </w:r>
    </w:p>
    <w:p w14:paraId="4D295CBB" w14:textId="77777777" w:rsidR="0093405A" w:rsidRPr="003B066F" w:rsidRDefault="0093405A" w:rsidP="0093405A">
      <w:pPr>
        <w:pStyle w:val="ad"/>
        <w:ind w:left="480" w:firstLine="480"/>
        <w:rPr>
          <w:rFonts w:cs="Times New Roman"/>
        </w:rPr>
      </w:pPr>
      <w:r w:rsidRPr="003B066F">
        <w:rPr>
          <w:rFonts w:cs="Times New Roman"/>
        </w:rPr>
        <w:t>圖資服務提供單位除了提供網址，亦需要限制可存取該服務的來源</w:t>
      </w:r>
      <w:r w:rsidRPr="003B066F">
        <w:rPr>
          <w:rFonts w:cs="Times New Roman"/>
        </w:rPr>
        <w:t>IP</w:t>
      </w:r>
      <w:r w:rsidRPr="003B066F">
        <w:rPr>
          <w:rFonts w:cs="Times New Roman"/>
        </w:rPr>
        <w:t>，這類服務必須要由模組</w:t>
      </w:r>
      <w:r w:rsidRPr="003B066F">
        <w:rPr>
          <w:rFonts w:cs="Times New Roman"/>
        </w:rPr>
        <w:t>API</w:t>
      </w:r>
      <w:r w:rsidRPr="003B066F">
        <w:rPr>
          <w:rFonts w:cs="Times New Roman"/>
        </w:rPr>
        <w:t>擔任仲介者的角色來協助使用端存取</w:t>
      </w:r>
      <w:r w:rsidRPr="003B066F">
        <w:rPr>
          <w:rFonts w:cs="Times New Roman"/>
        </w:rPr>
        <w:t>WMS</w:t>
      </w:r>
      <w:r w:rsidRPr="003B066F">
        <w:rPr>
          <w:rFonts w:cs="Times New Roman"/>
        </w:rPr>
        <w:t>、</w:t>
      </w:r>
      <w:r w:rsidRPr="003B066F">
        <w:rPr>
          <w:rFonts w:cs="Times New Roman"/>
        </w:rPr>
        <w:lastRenderedPageBreak/>
        <w:t>WFS</w:t>
      </w:r>
      <w:r w:rsidRPr="003B066F">
        <w:rPr>
          <w:rFonts w:cs="Times New Roman"/>
        </w:rPr>
        <w:t>等服務，因此系統負擔會較重，但相對來說安全性會較高，可避免服務實際位置暴露於公開網路上。</w:t>
      </w:r>
    </w:p>
    <w:p w14:paraId="46D7627A" w14:textId="77777777" w:rsidR="0093405A" w:rsidRPr="003B066F" w:rsidRDefault="0093405A" w:rsidP="0093405A">
      <w:pPr>
        <w:pStyle w:val="5"/>
        <w:spacing w:before="180" w:after="180"/>
        <w:rPr>
          <w:rFonts w:cs="Times New Roman"/>
        </w:rPr>
      </w:pPr>
      <w:r w:rsidRPr="003B066F">
        <w:rPr>
          <w:rFonts w:cs="Times New Roman"/>
        </w:rPr>
        <w:t>帳號密碼驗證</w:t>
      </w:r>
    </w:p>
    <w:p w14:paraId="4FE9B56A" w14:textId="77777777" w:rsidR="0093405A" w:rsidRPr="003B066F" w:rsidRDefault="0093405A" w:rsidP="0093405A">
      <w:pPr>
        <w:pStyle w:val="ad"/>
        <w:ind w:left="480" w:firstLine="480"/>
        <w:rPr>
          <w:rFonts w:cs="Times New Roman"/>
        </w:rPr>
      </w:pPr>
      <w:r w:rsidRPr="003B066F">
        <w:rPr>
          <w:rFonts w:cs="Times New Roman"/>
        </w:rPr>
        <w:t>圖資服務提供單位除了提供網址，並需要模組</w:t>
      </w:r>
      <w:r w:rsidRPr="003B066F">
        <w:rPr>
          <w:rFonts w:cs="Times New Roman"/>
        </w:rPr>
        <w:t>API</w:t>
      </w:r>
      <w:r w:rsidRPr="003B066F">
        <w:rPr>
          <w:rFonts w:cs="Times New Roman"/>
        </w:rPr>
        <w:t>於讀取服務時提供帳號密碼以確認有使用服務的權限，這類服務必須由模組</w:t>
      </w:r>
      <w:r w:rsidRPr="003B066F">
        <w:rPr>
          <w:rFonts w:cs="Times New Roman"/>
        </w:rPr>
        <w:t>API</w:t>
      </w:r>
      <w:r w:rsidRPr="003B066F">
        <w:rPr>
          <w:rFonts w:cs="Times New Roman"/>
        </w:rPr>
        <w:t>擔任仲介者的角色來協助使用端存取</w:t>
      </w:r>
      <w:r w:rsidRPr="003B066F">
        <w:rPr>
          <w:rFonts w:cs="Times New Roman"/>
        </w:rPr>
        <w:t>WMS</w:t>
      </w:r>
      <w:r w:rsidRPr="003B066F">
        <w:rPr>
          <w:rFonts w:cs="Times New Roman"/>
        </w:rPr>
        <w:t>、</w:t>
      </w:r>
      <w:r w:rsidRPr="003B066F">
        <w:rPr>
          <w:rFonts w:cs="Times New Roman"/>
        </w:rPr>
        <w:t>WFS</w:t>
      </w:r>
      <w:r w:rsidRPr="003B066F">
        <w:rPr>
          <w:rFonts w:cs="Times New Roman"/>
        </w:rPr>
        <w:t>等服務，而在讀取過程亦會比限制</w:t>
      </w:r>
      <w:r w:rsidRPr="003B066F">
        <w:rPr>
          <w:rFonts w:cs="Times New Roman"/>
        </w:rPr>
        <w:t>IP</w:t>
      </w:r>
      <w:r w:rsidRPr="003B066F">
        <w:rPr>
          <w:rFonts w:cs="Times New Roman"/>
        </w:rPr>
        <w:t>多一道程序，但相對於安全性的要求來說，這樣的作法亦更有安全性。</w:t>
      </w:r>
    </w:p>
    <w:p w14:paraId="53E18E34" w14:textId="77777777" w:rsidR="0093405A" w:rsidRPr="003B066F" w:rsidRDefault="0093405A" w:rsidP="0093405A">
      <w:pPr>
        <w:pStyle w:val="4"/>
        <w:spacing w:before="180" w:after="180"/>
        <w:rPr>
          <w:rFonts w:cs="Times New Roman"/>
        </w:rPr>
      </w:pPr>
      <w:r w:rsidRPr="003B066F">
        <w:rPr>
          <w:rFonts w:cs="Times New Roman"/>
        </w:rPr>
        <w:t>代為發佈圖資服務</w:t>
      </w:r>
    </w:p>
    <w:p w14:paraId="0F1953E9" w14:textId="77777777" w:rsidR="0093405A" w:rsidRPr="003B066F" w:rsidRDefault="0093405A" w:rsidP="0093405A">
      <w:pPr>
        <w:pStyle w:val="ad"/>
        <w:ind w:left="480" w:firstLine="480"/>
        <w:rPr>
          <w:rFonts w:cs="Times New Roman"/>
        </w:rPr>
      </w:pPr>
      <w:r w:rsidRPr="003B066F">
        <w:rPr>
          <w:rFonts w:cs="Times New Roman"/>
        </w:rPr>
        <w:t>本團隊於期初會議時提出規劃配合內政部推動的「地理資訊圖資雲建置計畫」</w:t>
      </w:r>
      <w:r w:rsidRPr="003B066F">
        <w:rPr>
          <w:rFonts w:cs="Times New Roman"/>
        </w:rPr>
        <w:t>(TGOS Cloud)</w:t>
      </w:r>
      <w:r w:rsidRPr="003B066F">
        <w:rPr>
          <w:rFonts w:cs="Times New Roman"/>
        </w:rPr>
        <w:t>，提供有需要協助代為發佈圖資的單位執行敏感圖資服務的發佈，在與期初審查委員的討論並取得同意後，本團隊隨即與</w:t>
      </w:r>
      <w:r w:rsidRPr="003B066F">
        <w:rPr>
          <w:rFonts w:cs="Times New Roman"/>
        </w:rPr>
        <w:t>TGOS</w:t>
      </w:r>
      <w:r w:rsidRPr="003B066F">
        <w:rPr>
          <w:rFonts w:cs="Times New Roman"/>
        </w:rPr>
        <w:t>進行接洽並了解</w:t>
      </w:r>
      <w:r w:rsidRPr="003B066F">
        <w:rPr>
          <w:rFonts w:cs="Times New Roman"/>
        </w:rPr>
        <w:t>TGOS Cloud</w:t>
      </w:r>
      <w:r w:rsidRPr="003B066F">
        <w:rPr>
          <w:rFonts w:cs="Times New Roman"/>
        </w:rPr>
        <w:t>架構。</w:t>
      </w:r>
    </w:p>
    <w:p w14:paraId="59B4BE27" w14:textId="3D1A46B0" w:rsidR="0093405A" w:rsidRPr="003B066F" w:rsidRDefault="0093405A" w:rsidP="0093405A">
      <w:pPr>
        <w:pStyle w:val="ad"/>
        <w:ind w:left="480" w:firstLine="480"/>
        <w:rPr>
          <w:rFonts w:cs="Times New Roman"/>
        </w:rPr>
      </w:pPr>
      <w:del w:id="139" w:author="嵐焜 Peter" w:date="2014-02-26T20:13:00Z">
        <w:r w:rsidRPr="003B066F" w:rsidDel="003B75C4">
          <w:rPr>
            <w:rFonts w:cs="Times New Roman"/>
          </w:rPr>
          <w:delText>本團隊</w:delText>
        </w:r>
      </w:del>
      <w:r w:rsidRPr="003B066F">
        <w:rPr>
          <w:rFonts w:cs="Times New Roman"/>
        </w:rPr>
        <w:t>經過與內政部資訊中心了解</w:t>
      </w:r>
      <w:r w:rsidRPr="003B066F">
        <w:rPr>
          <w:rFonts w:cs="Times New Roman"/>
        </w:rPr>
        <w:t>TGOS Cloud</w:t>
      </w:r>
      <w:r w:rsidRPr="003B066F">
        <w:rPr>
          <w:rFonts w:cs="Times New Roman"/>
        </w:rPr>
        <w:t>目前執行情形，並與該業務承辦人員依據本計畫的需求經歷數次會議討論並取得共識後，決議將採用</w:t>
      </w:r>
      <w:r w:rsidRPr="003B066F">
        <w:rPr>
          <w:rFonts w:cs="Times New Roman"/>
        </w:rPr>
        <w:t>TGOS</w:t>
      </w:r>
      <w:r w:rsidRPr="003B066F">
        <w:rPr>
          <w:rFonts w:cs="Times New Roman"/>
        </w:rPr>
        <w:t>於中華電信機房租用的虛擬伺服器，並於該伺服器安裝發布圖資服務所需的相關軟體，因此本團隊提出以下幾點執行決議：</w:t>
      </w:r>
    </w:p>
    <w:p w14:paraId="05EFB3F7" w14:textId="77777777" w:rsidR="0093405A" w:rsidRPr="003B066F" w:rsidRDefault="0093405A" w:rsidP="0093405A">
      <w:pPr>
        <w:pStyle w:val="5"/>
        <w:spacing w:before="180" w:after="180"/>
        <w:rPr>
          <w:rFonts w:cs="Times New Roman"/>
        </w:rPr>
      </w:pPr>
      <w:r w:rsidRPr="003B066F">
        <w:rPr>
          <w:rFonts w:cs="Times New Roman"/>
        </w:rPr>
        <w:t>由內政部資訊中心提供現有的</w:t>
      </w:r>
      <w:r w:rsidRPr="003B066F">
        <w:rPr>
          <w:rFonts w:cs="Times New Roman"/>
        </w:rPr>
        <w:t>TGOS</w:t>
      </w:r>
      <w:r w:rsidRPr="003B066F">
        <w:rPr>
          <w:rFonts w:cs="Times New Roman"/>
        </w:rPr>
        <w:t>硬體環境及作業系統，供本團隊執行敏感圖資服務的發佈。</w:t>
      </w:r>
    </w:p>
    <w:p w14:paraId="57D7BD62" w14:textId="77777777" w:rsidR="0093405A" w:rsidRPr="003B066F" w:rsidRDefault="0093405A" w:rsidP="0093405A">
      <w:pPr>
        <w:pStyle w:val="5"/>
        <w:spacing w:before="180" w:after="180"/>
        <w:rPr>
          <w:rFonts w:cs="Times New Roman"/>
        </w:rPr>
      </w:pPr>
      <w:r w:rsidRPr="003B066F">
        <w:rPr>
          <w:rFonts w:cs="Times New Roman"/>
        </w:rPr>
        <w:t>軟體評估方面則考量未來與</w:t>
      </w:r>
      <w:r w:rsidRPr="003B066F">
        <w:rPr>
          <w:rFonts w:cs="Times New Roman"/>
        </w:rPr>
        <w:t>TGOS Cloud</w:t>
      </w:r>
      <w:r w:rsidRPr="003B066F">
        <w:rPr>
          <w:rFonts w:cs="Times New Roman"/>
        </w:rPr>
        <w:t>的整合度，因此決議採用與</w:t>
      </w:r>
      <w:r w:rsidRPr="003B066F">
        <w:rPr>
          <w:rFonts w:cs="Times New Roman"/>
        </w:rPr>
        <w:t>TGOS Cloud</w:t>
      </w:r>
      <w:r w:rsidRPr="003B066F">
        <w:rPr>
          <w:rFonts w:cs="Times New Roman"/>
        </w:rPr>
        <w:t>發佈服務時所使用的軟體，包括採用</w:t>
      </w:r>
      <w:r w:rsidRPr="003B066F">
        <w:rPr>
          <w:rFonts w:cs="Times New Roman"/>
        </w:rPr>
        <w:t>SuperGIS Server</w:t>
      </w:r>
      <w:r w:rsidRPr="003B066F">
        <w:rPr>
          <w:rFonts w:cs="Times New Roman"/>
        </w:rPr>
        <w:t>作為發佈圖資服務的軟體，資料庫則為</w:t>
      </w:r>
      <w:r w:rsidRPr="003B066F">
        <w:rPr>
          <w:rFonts w:cs="Times New Roman"/>
        </w:rPr>
        <w:t>SQL Server 2008 Express</w:t>
      </w:r>
      <w:r w:rsidRPr="003B066F">
        <w:rPr>
          <w:rFonts w:cs="Times New Roman"/>
        </w:rPr>
        <w:t>。</w:t>
      </w:r>
    </w:p>
    <w:p w14:paraId="0A892A5A" w14:textId="77777777" w:rsidR="0093405A" w:rsidRPr="003B066F" w:rsidRDefault="0093405A" w:rsidP="0093405A">
      <w:pPr>
        <w:pStyle w:val="ad"/>
        <w:ind w:left="480" w:firstLine="480"/>
        <w:rPr>
          <w:rFonts w:cs="Times New Roman"/>
        </w:rPr>
      </w:pPr>
      <w:r w:rsidRPr="003B066F">
        <w:rPr>
          <w:rFonts w:cs="Times New Roman"/>
        </w:rPr>
        <w:t>因此依據本團隊的規劃將由</w:t>
      </w:r>
      <w:r w:rsidRPr="003B066F">
        <w:rPr>
          <w:rFonts w:cs="Times New Roman"/>
        </w:rPr>
        <w:t>TGOS</w:t>
      </w:r>
      <w:r w:rsidRPr="003B066F">
        <w:rPr>
          <w:rFonts w:cs="Times New Roman"/>
        </w:rPr>
        <w:t>提供一軟體環境，以協助本團隊執行代為發佈圖資服務，軟體環境的架構如</w:t>
      </w:r>
      <w:r w:rsidRPr="003B066F">
        <w:rPr>
          <w:rFonts w:cs="Times New Roman"/>
        </w:rPr>
        <w:fldChar w:fldCharType="begin"/>
      </w:r>
      <w:r w:rsidRPr="003B066F">
        <w:rPr>
          <w:rFonts w:cs="Times New Roman"/>
        </w:rPr>
        <w:instrText xml:space="preserve"> REF _Ref372737011 \h </w:instrText>
      </w:r>
      <w:r>
        <w:rPr>
          <w:rFonts w:cs="Times New Roman"/>
        </w:rPr>
        <w:instrText xml:space="preserve"> \* MERGEFORMAT </w:instrText>
      </w:r>
      <w:r w:rsidRPr="003B066F">
        <w:rPr>
          <w:rFonts w:cs="Times New Roman"/>
        </w:rPr>
      </w:r>
      <w:r w:rsidRPr="003B066F">
        <w:rPr>
          <w:rFonts w:cs="Times New Roman"/>
        </w:rPr>
        <w:fldChar w:fldCharType="separate"/>
      </w:r>
      <w:r w:rsidR="00533A01" w:rsidRPr="003B066F">
        <w:rPr>
          <w:rFonts w:cs="Times New Roman"/>
        </w:rPr>
        <w:t>圖</w:t>
      </w:r>
      <w:r w:rsidR="00533A01" w:rsidRPr="003B066F">
        <w:rPr>
          <w:rFonts w:cs="Times New Roman"/>
        </w:rPr>
        <w:t xml:space="preserve"> </w:t>
      </w:r>
      <w:r w:rsidR="00533A01">
        <w:rPr>
          <w:rFonts w:cs="Times New Roman"/>
          <w:noProof/>
        </w:rPr>
        <w:t>22</w:t>
      </w:r>
      <w:r w:rsidR="00533A01" w:rsidRPr="003B066F">
        <w:rPr>
          <w:rFonts w:cs="Times New Roman"/>
        </w:rPr>
        <w:t xml:space="preserve"> </w:t>
      </w:r>
      <w:r w:rsidR="00533A01" w:rsidRPr="003B066F">
        <w:rPr>
          <w:rFonts w:cs="Times New Roman"/>
        </w:rPr>
        <w:t>代為發佈圖資服務軟體架構圖</w:t>
      </w:r>
      <w:r w:rsidRPr="003B066F">
        <w:rPr>
          <w:rFonts w:cs="Times New Roman"/>
        </w:rPr>
        <w:fldChar w:fldCharType="end"/>
      </w:r>
      <w:r w:rsidRPr="003B066F">
        <w:rPr>
          <w:rFonts w:cs="Times New Roman"/>
        </w:rPr>
        <w:t>所示。</w:t>
      </w:r>
    </w:p>
    <w:p w14:paraId="4B2A78B1" w14:textId="77777777" w:rsidR="0093405A" w:rsidRPr="003B066F" w:rsidRDefault="0093405A" w:rsidP="0093405A">
      <w:pPr>
        <w:jc w:val="center"/>
        <w:rPr>
          <w:rFonts w:cs="Times New Roman"/>
        </w:rPr>
      </w:pPr>
      <w:r w:rsidRPr="003B066F">
        <w:rPr>
          <w:rFonts w:cs="Times New Roman"/>
          <w:noProof/>
        </w:rPr>
        <w:lastRenderedPageBreak/>
        <w:drawing>
          <wp:inline distT="0" distB="0" distL="0" distR="0" wp14:anchorId="082AD3FA" wp14:editId="6E12C71A">
            <wp:extent cx="5456176" cy="185737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63457" cy="1859854"/>
                    </a:xfrm>
                    <a:prstGeom prst="rect">
                      <a:avLst/>
                    </a:prstGeom>
                    <a:noFill/>
                    <a:ln>
                      <a:noFill/>
                    </a:ln>
                  </pic:spPr>
                </pic:pic>
              </a:graphicData>
            </a:graphic>
          </wp:inline>
        </w:drawing>
      </w:r>
    </w:p>
    <w:p w14:paraId="3764E868" w14:textId="77777777" w:rsidR="0093405A" w:rsidRPr="003B066F" w:rsidRDefault="0093405A" w:rsidP="0093405A">
      <w:pPr>
        <w:pStyle w:val="ab"/>
        <w:rPr>
          <w:rFonts w:cs="Times New Roman"/>
        </w:rPr>
      </w:pPr>
      <w:bookmarkStart w:id="140" w:name="_Ref372737011"/>
      <w:bookmarkStart w:id="141" w:name="_Toc379373979"/>
      <w:bookmarkStart w:id="142" w:name="_Toc380585489"/>
      <w:r w:rsidRPr="003B066F">
        <w:rPr>
          <w:rFonts w:cs="Times New Roman"/>
        </w:rPr>
        <w:t>圖</w:t>
      </w:r>
      <w:r w:rsidRPr="003B066F">
        <w:rPr>
          <w:rFonts w:cs="Times New Roman"/>
        </w:rPr>
        <w:t xml:space="preserve"> </w:t>
      </w:r>
      <w:r w:rsidRPr="003B066F">
        <w:rPr>
          <w:rFonts w:cs="Times New Roman"/>
        </w:rPr>
        <w:fldChar w:fldCharType="begin"/>
      </w:r>
      <w:r w:rsidRPr="003B066F">
        <w:rPr>
          <w:rFonts w:cs="Times New Roman"/>
        </w:rPr>
        <w:instrText xml:space="preserve"> SEQ </w:instrText>
      </w:r>
      <w:r w:rsidRPr="003B066F">
        <w:rPr>
          <w:rFonts w:cs="Times New Roman"/>
        </w:rPr>
        <w:instrText>圖</w:instrText>
      </w:r>
      <w:r w:rsidRPr="003B066F">
        <w:rPr>
          <w:rFonts w:cs="Times New Roman"/>
        </w:rPr>
        <w:instrText xml:space="preserve"> \* ARABIC </w:instrText>
      </w:r>
      <w:r w:rsidRPr="003B066F">
        <w:rPr>
          <w:rFonts w:cs="Times New Roman"/>
        </w:rPr>
        <w:fldChar w:fldCharType="separate"/>
      </w:r>
      <w:r w:rsidR="00533A01">
        <w:rPr>
          <w:rFonts w:cs="Times New Roman"/>
          <w:noProof/>
        </w:rPr>
        <w:t>22</w:t>
      </w:r>
      <w:r w:rsidRPr="003B066F">
        <w:rPr>
          <w:rFonts w:cs="Times New Roman"/>
        </w:rPr>
        <w:fldChar w:fldCharType="end"/>
      </w:r>
      <w:r w:rsidRPr="003B066F">
        <w:rPr>
          <w:rFonts w:cs="Times New Roman"/>
        </w:rPr>
        <w:t xml:space="preserve"> </w:t>
      </w:r>
      <w:r w:rsidRPr="003B066F">
        <w:rPr>
          <w:rFonts w:cs="Times New Roman"/>
        </w:rPr>
        <w:t>代為發佈圖資服務軟體架構圖</w:t>
      </w:r>
      <w:bookmarkEnd w:id="140"/>
      <w:bookmarkEnd w:id="141"/>
      <w:bookmarkEnd w:id="142"/>
    </w:p>
    <w:p w14:paraId="3534A9E9" w14:textId="77777777" w:rsidR="0093405A" w:rsidRPr="003B066F" w:rsidRDefault="0093405A" w:rsidP="0093405A">
      <w:pPr>
        <w:pStyle w:val="1"/>
        <w:rPr>
          <w:rFonts w:ascii="Times New Roman" w:hAnsi="Times New Roman" w:cs="Times New Roman"/>
          <w:color w:val="000000" w:themeColor="text1"/>
        </w:rPr>
        <w:sectPr w:rsidR="0093405A" w:rsidRPr="003B066F" w:rsidSect="00E200CD">
          <w:headerReference w:type="default" r:id="rId42"/>
          <w:pgSz w:w="11906" w:h="16838"/>
          <w:pgMar w:top="1440" w:right="1800" w:bottom="1440" w:left="1800" w:header="709" w:footer="992" w:gutter="0"/>
          <w:cols w:space="425"/>
          <w:docGrid w:type="lines" w:linePitch="360"/>
        </w:sectPr>
      </w:pPr>
    </w:p>
    <w:p w14:paraId="4067181A" w14:textId="77777777" w:rsidR="0093405A" w:rsidRPr="00DF5855" w:rsidRDefault="0093405A" w:rsidP="0093405A">
      <w:pPr>
        <w:pStyle w:val="1"/>
        <w:rPr>
          <w:rFonts w:ascii="Times New Roman" w:hAnsi="Times New Roman" w:cs="Times New Roman"/>
          <w:color w:val="000000" w:themeColor="text1"/>
        </w:rPr>
      </w:pPr>
      <w:bookmarkStart w:id="143" w:name="_Toc379373963"/>
      <w:bookmarkStart w:id="144" w:name="_Toc380585455"/>
      <w:r w:rsidRPr="003B066F">
        <w:rPr>
          <w:rFonts w:ascii="Times New Roman" w:hAnsi="Times New Roman" w:cs="Times New Roman"/>
          <w:color w:val="000000" w:themeColor="text1"/>
        </w:rPr>
        <w:lastRenderedPageBreak/>
        <w:t>環境敏感地區模組</w:t>
      </w:r>
      <w:r w:rsidRPr="003B066F">
        <w:rPr>
          <w:rFonts w:ascii="Times New Roman" w:hAnsi="Times New Roman" w:cs="Times New Roman"/>
          <w:color w:val="000000" w:themeColor="text1"/>
        </w:rPr>
        <w:t>API</w:t>
      </w:r>
      <w:bookmarkEnd w:id="143"/>
      <w:bookmarkEnd w:id="144"/>
    </w:p>
    <w:p w14:paraId="4E1469B9" w14:textId="77777777" w:rsidR="0093405A" w:rsidRPr="003B066F" w:rsidRDefault="0093405A" w:rsidP="0093405A">
      <w:pPr>
        <w:pStyle w:val="ad"/>
        <w:ind w:left="480" w:firstLine="480"/>
        <w:rPr>
          <w:rFonts w:cs="Times New Roman"/>
        </w:rPr>
      </w:pPr>
      <w:r w:rsidRPr="003B066F">
        <w:rPr>
          <w:rFonts w:cs="Times New Roman"/>
        </w:rPr>
        <w:t>環境敏感地區模組</w:t>
      </w:r>
      <w:r w:rsidRPr="003B066F">
        <w:rPr>
          <w:rFonts w:cs="Times New Roman"/>
        </w:rPr>
        <w:t>API(</w:t>
      </w:r>
      <w:r w:rsidRPr="003B066F">
        <w:rPr>
          <w:rFonts w:cs="Times New Roman"/>
        </w:rPr>
        <w:t>以下簡稱本</w:t>
      </w:r>
      <w:r w:rsidRPr="003B066F">
        <w:rPr>
          <w:rFonts w:cs="Times New Roman"/>
        </w:rPr>
        <w:t>API)</w:t>
      </w:r>
      <w:r w:rsidRPr="003B066F">
        <w:rPr>
          <w:rFonts w:cs="Times New Roman"/>
        </w:rPr>
        <w:t>建置目的係為簡化引用端應用系統逐一申請、引用各項環境敏感地區圖資服務程序，引用端應用系統僅須透過本</w:t>
      </w:r>
      <w:r w:rsidRPr="003B066F">
        <w:rPr>
          <w:rFonts w:cs="Times New Roman"/>
        </w:rPr>
        <w:t>API</w:t>
      </w:r>
      <w:r w:rsidRPr="003B066F">
        <w:rPr>
          <w:rFonts w:cs="Times New Roman"/>
        </w:rPr>
        <w:t>即可進行基本的環境敏感地區圖層套疊，更可透過本</w:t>
      </w:r>
      <w:r w:rsidRPr="003B066F">
        <w:rPr>
          <w:rFonts w:cs="Times New Roman"/>
        </w:rPr>
        <w:t>API</w:t>
      </w:r>
      <w:r w:rsidRPr="003B066F">
        <w:rPr>
          <w:rFonts w:cs="Times New Roman"/>
        </w:rPr>
        <w:t>進行環域分析及針對所對應之敏感地區交集分析，亦即由本</w:t>
      </w:r>
      <w:r w:rsidRPr="003B066F">
        <w:rPr>
          <w:rFonts w:cs="Times New Roman"/>
        </w:rPr>
        <w:t>API</w:t>
      </w:r>
      <w:r w:rsidRPr="003B066F">
        <w:rPr>
          <w:rFonts w:cs="Times New Roman"/>
        </w:rPr>
        <w:t>負責呼叫各項網路圖資服務、計算環域值、計算交集面積等功能，引用端應用系統可省卻逐一與圖資服務產製單位聯繫、引用程序，而引用端應用系統僅需遵守本</w:t>
      </w:r>
      <w:r w:rsidRPr="003B066F">
        <w:rPr>
          <w:rFonts w:cs="Times New Roman"/>
        </w:rPr>
        <w:t>API</w:t>
      </w:r>
      <w:r w:rsidRPr="003B066F">
        <w:rPr>
          <w:rFonts w:cs="Times New Roman"/>
        </w:rPr>
        <w:t>已制定之介面進行各項功能呼叫引用即可進一步進行業務應用整合。本章首先說明本</w:t>
      </w:r>
      <w:r w:rsidRPr="003B066F">
        <w:rPr>
          <w:rFonts w:cs="Times New Roman"/>
        </w:rPr>
        <w:t>API</w:t>
      </w:r>
      <w:r w:rsidRPr="003B066F">
        <w:rPr>
          <w:rFonts w:cs="Times New Roman"/>
        </w:rPr>
        <w:t>設計之整體運行機制，接續說明</w:t>
      </w:r>
      <w:r w:rsidRPr="003B066F">
        <w:rPr>
          <w:rFonts w:cs="Times New Roman"/>
        </w:rPr>
        <w:t>API</w:t>
      </w:r>
      <w:r w:rsidRPr="003B066F">
        <w:rPr>
          <w:rFonts w:cs="Times New Roman"/>
        </w:rPr>
        <w:t>目前設計之介面規格及各介面呼叫、回傳範例。</w:t>
      </w:r>
    </w:p>
    <w:p w14:paraId="0028B49B" w14:textId="77777777" w:rsidR="0093405A" w:rsidRPr="003B066F" w:rsidRDefault="0093405A" w:rsidP="0093405A">
      <w:pPr>
        <w:pStyle w:val="2"/>
      </w:pPr>
      <w:bookmarkStart w:id="145" w:name="_Toc379373964"/>
      <w:bookmarkStart w:id="146" w:name="_Toc380585456"/>
      <w:r w:rsidRPr="003B066F">
        <w:t>API</w:t>
      </w:r>
      <w:r w:rsidRPr="003B066F">
        <w:t>運行機制</w:t>
      </w:r>
      <w:bookmarkEnd w:id="145"/>
      <w:bookmarkEnd w:id="146"/>
    </w:p>
    <w:p w14:paraId="34A53BFB" w14:textId="77777777" w:rsidR="0093405A" w:rsidRPr="003B066F" w:rsidRDefault="0093405A" w:rsidP="0093405A">
      <w:pPr>
        <w:pStyle w:val="ad"/>
        <w:ind w:left="480" w:firstLine="480"/>
        <w:rPr>
          <w:rFonts w:cs="Times New Roman"/>
        </w:rPr>
      </w:pPr>
      <w:r w:rsidRPr="003B066F">
        <w:rPr>
          <w:rFonts w:cs="Times New Roman"/>
        </w:rPr>
        <w:t>為能驗證跨部會圖資交叉應用的案例，並非取得所有實體環境敏感區圖資，而是利用網路服務模式發展國土資訊應用，故本</w:t>
      </w:r>
      <w:r w:rsidRPr="003B066F">
        <w:rPr>
          <w:rFonts w:cs="Times New Roman"/>
        </w:rPr>
        <w:t>API</w:t>
      </w:r>
      <w:r w:rsidRPr="003B066F">
        <w:rPr>
          <w:rFonts w:cs="Times New Roman"/>
        </w:rPr>
        <w:t>共設計</w:t>
      </w:r>
      <w:r>
        <w:rPr>
          <w:rFonts w:cs="Times New Roman" w:hint="eastAsia"/>
        </w:rPr>
        <w:t>六</w:t>
      </w:r>
      <w:r w:rsidRPr="003B066F">
        <w:rPr>
          <w:rFonts w:cs="Times New Roman"/>
        </w:rPr>
        <w:t>個介面可供應用系統引用</w:t>
      </w:r>
      <w:r w:rsidRPr="003B066F">
        <w:rPr>
          <w:rFonts w:cs="Times New Roman"/>
        </w:rPr>
        <w:t>(</w:t>
      </w:r>
      <w:r w:rsidRPr="003B066F">
        <w:rPr>
          <w:rFonts w:cs="Times New Roman"/>
        </w:rPr>
        <w:t>如</w:t>
      </w:r>
      <w:r>
        <w:rPr>
          <w:rFonts w:cs="Times New Roman"/>
        </w:rPr>
        <w:fldChar w:fldCharType="begin"/>
      </w:r>
      <w:r>
        <w:rPr>
          <w:rFonts w:cs="Times New Roman"/>
        </w:rPr>
        <w:instrText xml:space="preserve"> REF _Ref372666201 \h </w:instrText>
      </w:r>
      <w:r>
        <w:rPr>
          <w:rFonts w:cs="Times New Roman"/>
        </w:rPr>
      </w:r>
      <w:r>
        <w:rPr>
          <w:rFonts w:cs="Times New Roman"/>
        </w:rPr>
        <w:fldChar w:fldCharType="separate"/>
      </w:r>
      <w:r w:rsidR="00533A01" w:rsidRPr="003B066F">
        <w:rPr>
          <w:rFonts w:cs="Times New Roman"/>
        </w:rPr>
        <w:t>圖</w:t>
      </w:r>
      <w:r w:rsidR="00533A01" w:rsidRPr="003B066F">
        <w:rPr>
          <w:rFonts w:cs="Times New Roman"/>
        </w:rPr>
        <w:t xml:space="preserve"> </w:t>
      </w:r>
      <w:r w:rsidR="00533A01">
        <w:rPr>
          <w:rFonts w:cs="Times New Roman"/>
          <w:noProof/>
        </w:rPr>
        <w:t>23</w:t>
      </w:r>
      <w:r>
        <w:rPr>
          <w:rFonts w:cs="Times New Roman"/>
        </w:rPr>
        <w:fldChar w:fldCharType="end"/>
      </w:r>
      <w:r w:rsidRPr="003B066F">
        <w:rPr>
          <w:rFonts w:cs="Times New Roman"/>
        </w:rPr>
        <w:t>)</w:t>
      </w:r>
      <w:r w:rsidRPr="003B066F">
        <w:rPr>
          <w:rFonts w:cs="Times New Roman"/>
        </w:rPr>
        <w:t>，引用之應用系統端可自行依據業務需求或其應用系統功能進行整合使用。</w:t>
      </w:r>
    </w:p>
    <w:p w14:paraId="41FAE354" w14:textId="77777777" w:rsidR="0093405A" w:rsidRPr="003B066F" w:rsidRDefault="0093405A" w:rsidP="0093405A">
      <w:pPr>
        <w:jc w:val="center"/>
        <w:rPr>
          <w:rFonts w:cs="Times New Roman"/>
        </w:rPr>
      </w:pPr>
      <w:r>
        <w:object w:dxaOrig="4140" w:dyaOrig="3750" w14:anchorId="5DE75932">
          <v:shape id="_x0000_i1032" type="#_x0000_t75" style="width:220.4pt;height:199.7pt" o:ole="">
            <v:imagedata r:id="rId43" o:title=""/>
          </v:shape>
          <o:OLEObject Type="Embed" ProgID="Visio.Drawing.15" ShapeID="_x0000_i1032" DrawAspect="Content" ObjectID="_1454951906" r:id="rId44"/>
        </w:object>
      </w:r>
    </w:p>
    <w:p w14:paraId="50EFD8E5" w14:textId="77777777" w:rsidR="0093405A" w:rsidRPr="003B066F" w:rsidRDefault="0093405A" w:rsidP="0093405A">
      <w:pPr>
        <w:pStyle w:val="ab"/>
        <w:rPr>
          <w:rFonts w:cs="Times New Roman"/>
        </w:rPr>
      </w:pPr>
      <w:bookmarkStart w:id="147" w:name="_Ref372666201"/>
      <w:bookmarkStart w:id="148" w:name="_Toc379373980"/>
      <w:bookmarkStart w:id="149" w:name="_Toc380585490"/>
      <w:r w:rsidRPr="003B066F">
        <w:rPr>
          <w:rFonts w:cs="Times New Roman"/>
        </w:rPr>
        <w:t>圖</w:t>
      </w:r>
      <w:r w:rsidRPr="003B066F">
        <w:rPr>
          <w:rFonts w:cs="Times New Roman"/>
        </w:rPr>
        <w:t xml:space="preserve"> </w:t>
      </w:r>
      <w:r w:rsidRPr="003B066F">
        <w:rPr>
          <w:rFonts w:cs="Times New Roman"/>
        </w:rPr>
        <w:fldChar w:fldCharType="begin"/>
      </w:r>
      <w:r w:rsidRPr="003B066F">
        <w:rPr>
          <w:rFonts w:cs="Times New Roman"/>
        </w:rPr>
        <w:instrText xml:space="preserve"> SEQ </w:instrText>
      </w:r>
      <w:r w:rsidRPr="003B066F">
        <w:rPr>
          <w:rFonts w:cs="Times New Roman"/>
        </w:rPr>
        <w:instrText>圖</w:instrText>
      </w:r>
      <w:r w:rsidRPr="003B066F">
        <w:rPr>
          <w:rFonts w:cs="Times New Roman"/>
        </w:rPr>
        <w:instrText xml:space="preserve"> \* ARABIC </w:instrText>
      </w:r>
      <w:r w:rsidRPr="003B066F">
        <w:rPr>
          <w:rFonts w:cs="Times New Roman"/>
        </w:rPr>
        <w:fldChar w:fldCharType="separate"/>
      </w:r>
      <w:r w:rsidR="00533A01">
        <w:rPr>
          <w:rFonts w:cs="Times New Roman"/>
          <w:noProof/>
        </w:rPr>
        <w:t>23</w:t>
      </w:r>
      <w:r w:rsidRPr="003B066F">
        <w:rPr>
          <w:rFonts w:cs="Times New Roman"/>
        </w:rPr>
        <w:fldChar w:fldCharType="end"/>
      </w:r>
      <w:bookmarkEnd w:id="147"/>
      <w:r w:rsidRPr="003B066F">
        <w:rPr>
          <w:rFonts w:cs="Times New Roman"/>
        </w:rPr>
        <w:t>環境敏感地區模組</w:t>
      </w:r>
      <w:r w:rsidRPr="003B066F">
        <w:rPr>
          <w:rFonts w:cs="Times New Roman"/>
        </w:rPr>
        <w:t>API</w:t>
      </w:r>
      <w:r w:rsidRPr="003B066F">
        <w:rPr>
          <w:rFonts w:cs="Times New Roman"/>
        </w:rPr>
        <w:t>介面項目</w:t>
      </w:r>
      <w:bookmarkEnd w:id="148"/>
      <w:bookmarkEnd w:id="149"/>
    </w:p>
    <w:p w14:paraId="1C6098B1" w14:textId="77777777" w:rsidR="0093405A" w:rsidRPr="003B066F" w:rsidRDefault="0093405A" w:rsidP="0093405A">
      <w:pPr>
        <w:pStyle w:val="ad"/>
        <w:ind w:left="480" w:firstLine="480"/>
        <w:rPr>
          <w:rFonts w:cs="Times New Roman"/>
        </w:rPr>
      </w:pPr>
      <w:r w:rsidRPr="003B066F">
        <w:rPr>
          <w:rFonts w:cs="Times New Roman"/>
        </w:rPr>
        <w:t>API</w:t>
      </w:r>
      <w:r w:rsidRPr="003B066F">
        <w:rPr>
          <w:rFonts w:cs="Times New Roman"/>
        </w:rPr>
        <w:t>介面主要包括針對各項蒐集而來之環境敏感地區圖資服務</w:t>
      </w:r>
      <w:r>
        <w:rPr>
          <w:rFonts w:cs="Times New Roman"/>
        </w:rPr>
        <w:t>所提供</w:t>
      </w:r>
      <w:r>
        <w:rPr>
          <w:rFonts w:cs="Times New Roman"/>
        </w:rPr>
        <w:lastRenderedPageBreak/>
        <w:t>的「敏感圖資清單查詢」功能，以及對應的</w:t>
      </w:r>
      <w:r w:rsidRPr="003B066F">
        <w:rPr>
          <w:rFonts w:cs="Times New Roman"/>
        </w:rPr>
        <w:t>多圖層套疊</w:t>
      </w:r>
      <w:r w:rsidRPr="003B066F">
        <w:rPr>
          <w:rFonts w:cs="Times New Roman"/>
        </w:rPr>
        <w:t>(Overlay)</w:t>
      </w:r>
      <w:r>
        <w:rPr>
          <w:rFonts w:cs="Times New Roman"/>
        </w:rPr>
        <w:t>之「圖層套疊」功能，並包含</w:t>
      </w:r>
      <w:r w:rsidRPr="003B066F">
        <w:rPr>
          <w:rFonts w:cs="Times New Roman"/>
        </w:rPr>
        <w:t>其他四種空間查詢功能，依據不同查詢條件之空間查詢可提供引用端應用系統選擇是否進行空間環域分析</w:t>
      </w:r>
      <w:r w:rsidRPr="003B066F">
        <w:rPr>
          <w:rFonts w:cs="Times New Roman"/>
        </w:rPr>
        <w:t>(Buffer)</w:t>
      </w:r>
      <w:r w:rsidRPr="003B066F">
        <w:rPr>
          <w:rFonts w:cs="Times New Roman"/>
        </w:rPr>
        <w:t>及空間交集分析功能</w:t>
      </w:r>
      <w:r w:rsidRPr="003B066F">
        <w:rPr>
          <w:rFonts w:cs="Times New Roman"/>
        </w:rPr>
        <w:t>(Intersection)</w:t>
      </w:r>
      <w:r w:rsidRPr="003B066F">
        <w:rPr>
          <w:rFonts w:cs="Times New Roman"/>
        </w:rPr>
        <w:t>，針對選定的空間範圍與本計畫擬引用</w:t>
      </w:r>
      <w:r w:rsidRPr="003B066F">
        <w:rPr>
          <w:rFonts w:cs="Times New Roman"/>
        </w:rPr>
        <w:t>(</w:t>
      </w:r>
      <w:r w:rsidRPr="003B066F">
        <w:rPr>
          <w:rFonts w:cs="Times New Roman"/>
        </w:rPr>
        <w:t>或發佈</w:t>
      </w:r>
      <w:r w:rsidRPr="003B066F">
        <w:rPr>
          <w:rFonts w:cs="Times New Roman"/>
        </w:rPr>
        <w:t>)</w:t>
      </w:r>
      <w:r w:rsidRPr="003B066F">
        <w:rPr>
          <w:rFonts w:cs="Times New Roman"/>
        </w:rPr>
        <w:t>的環境敏感區圖資服務進行比對，可回應有相交集的環境敏感區圖之物件幾何資訊，後續可廣泛應用於前端介接的業務單位網頁應用程式開發介面進行查詢結果展示。各介面茲分項說明其運行機制如後：</w:t>
      </w:r>
    </w:p>
    <w:p w14:paraId="40CE8D6D" w14:textId="77777777" w:rsidR="0093405A" w:rsidRDefault="0093405A" w:rsidP="0093405A">
      <w:pPr>
        <w:pStyle w:val="3"/>
        <w:spacing w:before="180" w:after="180"/>
        <w:rPr>
          <w:rFonts w:cs="Times New Roman"/>
        </w:rPr>
      </w:pPr>
      <w:r>
        <w:rPr>
          <w:rFonts w:cs="Times New Roman"/>
        </w:rPr>
        <w:t>敏感圖資清單查詢介面</w:t>
      </w:r>
    </w:p>
    <w:p w14:paraId="4F14613E" w14:textId="77777777" w:rsidR="0093405A" w:rsidRDefault="0093405A" w:rsidP="0093405A">
      <w:pPr>
        <w:pStyle w:val="ad"/>
        <w:ind w:left="480" w:firstLine="480"/>
      </w:pPr>
      <w:r>
        <w:t>敏感圖資是本</w:t>
      </w:r>
      <w:r>
        <w:t>API</w:t>
      </w:r>
      <w:r>
        <w:t>整體設計上的重要資料來源，因此本</w:t>
      </w:r>
      <w:r>
        <w:t>API</w:t>
      </w:r>
      <w:r>
        <w:t>提供一查詢介面，供</w:t>
      </w:r>
      <w:r>
        <w:rPr>
          <w:rFonts w:hint="eastAsia"/>
        </w:rPr>
        <w:t>API</w:t>
      </w:r>
      <w:r>
        <w:rPr>
          <w:rFonts w:hint="eastAsia"/>
        </w:rPr>
        <w:t>使用端可經由此查詢介面取得本</w:t>
      </w:r>
      <w:r>
        <w:rPr>
          <w:rFonts w:hint="eastAsia"/>
        </w:rPr>
        <w:t>API</w:t>
      </w:r>
      <w:r>
        <w:rPr>
          <w:rFonts w:hint="eastAsia"/>
        </w:rPr>
        <w:t>所提供的敏感圖資清單及其相關資料，以利於進行應用系統整合開發時使用。</w:t>
      </w:r>
    </w:p>
    <w:p w14:paraId="5BE36EC6" w14:textId="77777777" w:rsidR="0093405A" w:rsidRDefault="0093405A" w:rsidP="0093405A">
      <w:pPr>
        <w:pStyle w:val="ad"/>
        <w:ind w:left="480" w:firstLine="480"/>
      </w:pPr>
      <w:r>
        <w:rPr>
          <w:rFonts w:hint="eastAsia"/>
        </w:rPr>
        <w:t>API</w:t>
      </w:r>
      <w:r>
        <w:rPr>
          <w:rFonts w:hint="eastAsia"/>
        </w:rPr>
        <w:t>所提供的敏感圖資內容包括：圖資編號、圖資分類、圖資名稱、權責單位、圖資更新時間、是否為法定圖資、是否已公告、製圖比例尺等資訊。</w:t>
      </w:r>
    </w:p>
    <w:p w14:paraId="3F1D874F" w14:textId="77777777" w:rsidR="0093405A" w:rsidRPr="003B066F" w:rsidRDefault="0093405A" w:rsidP="0093405A">
      <w:pPr>
        <w:pStyle w:val="3"/>
        <w:spacing w:before="180" w:after="180"/>
        <w:rPr>
          <w:rFonts w:cs="Times New Roman"/>
        </w:rPr>
      </w:pPr>
      <w:r>
        <w:rPr>
          <w:rFonts w:cs="Times New Roman"/>
        </w:rPr>
        <w:t>敏感圖資</w:t>
      </w:r>
      <w:r>
        <w:rPr>
          <w:rFonts w:cs="Times New Roman" w:hint="eastAsia"/>
        </w:rPr>
        <w:t>WMS</w:t>
      </w:r>
      <w:r w:rsidRPr="003B066F">
        <w:rPr>
          <w:rFonts w:cs="Times New Roman"/>
        </w:rPr>
        <w:t>介面</w:t>
      </w:r>
    </w:p>
    <w:p w14:paraId="6ADCB252" w14:textId="77777777" w:rsidR="0093405A" w:rsidRPr="003B066F" w:rsidRDefault="0093405A" w:rsidP="0093405A">
      <w:pPr>
        <w:pStyle w:val="ad"/>
        <w:ind w:left="480" w:firstLine="480"/>
        <w:rPr>
          <w:rFonts w:cs="Times New Roman"/>
        </w:rPr>
      </w:pPr>
      <w:r w:rsidRPr="003B066F">
        <w:rPr>
          <w:rFonts w:cs="Times New Roman"/>
        </w:rPr>
        <w:t>為了發揮本計畫目標，跨單位整合不同來源環境敏感圖資，本</w:t>
      </w:r>
      <w:r w:rsidRPr="003B066F">
        <w:rPr>
          <w:rFonts w:cs="Times New Roman"/>
        </w:rPr>
        <w:t>API</w:t>
      </w:r>
      <w:r w:rsidRPr="003B066F">
        <w:rPr>
          <w:rFonts w:cs="Times New Roman"/>
        </w:rPr>
        <w:t>首要能提供引用端應用系統可查詢第二章所述及各項環境敏感地區圖資圖形，因此本介面系提供引用端應用系統依據</w:t>
      </w:r>
      <w:r w:rsidRPr="003B066F">
        <w:rPr>
          <w:rFonts w:cs="Times New Roman"/>
        </w:rPr>
        <w:t>WMS</w:t>
      </w:r>
      <w:r w:rsidRPr="003B066F">
        <w:rPr>
          <w:rFonts w:cs="Times New Roman"/>
        </w:rPr>
        <w:t>標準參數、及環境敏感圖資項目之參數查詢後端</w:t>
      </w:r>
      <w:r w:rsidRPr="003B066F">
        <w:rPr>
          <w:rFonts w:cs="Times New Roman"/>
        </w:rPr>
        <w:t>21</w:t>
      </w:r>
      <w:r w:rsidRPr="003B066F">
        <w:rPr>
          <w:rFonts w:cs="Times New Roman"/>
        </w:rPr>
        <w:t>項圖資服務，經</w:t>
      </w:r>
      <w:r w:rsidRPr="003B066F">
        <w:rPr>
          <w:rFonts w:cs="Times New Roman"/>
        </w:rPr>
        <w:t>API</w:t>
      </w:r>
      <w:r w:rsidRPr="003B066F">
        <w:rPr>
          <w:rFonts w:cs="Times New Roman"/>
        </w:rPr>
        <w:t>呼叫來源</w:t>
      </w:r>
      <w:r w:rsidRPr="003B066F">
        <w:rPr>
          <w:rFonts w:cs="Times New Roman"/>
        </w:rPr>
        <w:t>WMS</w:t>
      </w:r>
      <w:r w:rsidRPr="003B066F">
        <w:rPr>
          <w:rFonts w:cs="Times New Roman"/>
        </w:rPr>
        <w:t>並進行轉址後以影像圖形做為查詢結果回傳，圖層套疊介面運行機制如</w:t>
      </w:r>
      <w:r>
        <w:rPr>
          <w:rFonts w:cs="Times New Roman"/>
        </w:rPr>
        <w:fldChar w:fldCharType="begin"/>
      </w:r>
      <w:r>
        <w:rPr>
          <w:rFonts w:cs="Times New Roman"/>
        </w:rPr>
        <w:instrText xml:space="preserve"> REF _Ref372666211 \h </w:instrText>
      </w:r>
      <w:r>
        <w:rPr>
          <w:rFonts w:cs="Times New Roman"/>
        </w:rPr>
      </w:r>
      <w:r>
        <w:rPr>
          <w:rFonts w:cs="Times New Roman"/>
        </w:rPr>
        <w:fldChar w:fldCharType="separate"/>
      </w:r>
      <w:r w:rsidR="00533A01" w:rsidRPr="003B066F">
        <w:rPr>
          <w:rFonts w:cs="Times New Roman"/>
        </w:rPr>
        <w:t>圖</w:t>
      </w:r>
      <w:r w:rsidR="00533A01" w:rsidRPr="003B066F">
        <w:rPr>
          <w:rFonts w:cs="Times New Roman"/>
        </w:rPr>
        <w:t xml:space="preserve"> </w:t>
      </w:r>
      <w:r w:rsidR="00533A01">
        <w:rPr>
          <w:rFonts w:cs="Times New Roman"/>
          <w:noProof/>
        </w:rPr>
        <w:t>24</w:t>
      </w:r>
      <w:r>
        <w:rPr>
          <w:rFonts w:cs="Times New Roman"/>
        </w:rPr>
        <w:fldChar w:fldCharType="end"/>
      </w:r>
      <w:r w:rsidRPr="003B066F">
        <w:rPr>
          <w:rFonts w:cs="Times New Roman"/>
        </w:rPr>
        <w:t>所示。</w:t>
      </w:r>
    </w:p>
    <w:p w14:paraId="2FB1DEB7" w14:textId="77777777" w:rsidR="0093405A" w:rsidRPr="003B066F" w:rsidRDefault="0093405A" w:rsidP="0093405A">
      <w:pPr>
        <w:rPr>
          <w:rFonts w:cs="Times New Roman"/>
        </w:rPr>
      </w:pPr>
      <w:r w:rsidRPr="003B066F">
        <w:rPr>
          <w:rFonts w:cs="Times New Roman"/>
          <w:noProof/>
        </w:rPr>
        <w:lastRenderedPageBreak/>
        <w:drawing>
          <wp:inline distT="0" distB="0" distL="0" distR="0" wp14:anchorId="616D33DE" wp14:editId="356BBC91">
            <wp:extent cx="5274310" cy="2348230"/>
            <wp:effectExtent l="0" t="0" r="254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348230"/>
                    </a:xfrm>
                    <a:prstGeom prst="rect">
                      <a:avLst/>
                    </a:prstGeom>
                  </pic:spPr>
                </pic:pic>
              </a:graphicData>
            </a:graphic>
          </wp:inline>
        </w:drawing>
      </w:r>
    </w:p>
    <w:p w14:paraId="55B9CDBF" w14:textId="77777777" w:rsidR="0093405A" w:rsidRPr="003B066F" w:rsidRDefault="0093405A" w:rsidP="0093405A">
      <w:pPr>
        <w:pStyle w:val="ab"/>
        <w:rPr>
          <w:rFonts w:cs="Times New Roman"/>
        </w:rPr>
      </w:pPr>
      <w:bookmarkStart w:id="150" w:name="_Ref372666211"/>
      <w:bookmarkStart w:id="151" w:name="_Toc379373981"/>
      <w:bookmarkStart w:id="152" w:name="_Toc380585491"/>
      <w:r w:rsidRPr="003B066F">
        <w:rPr>
          <w:rFonts w:cs="Times New Roman"/>
        </w:rPr>
        <w:t>圖</w:t>
      </w:r>
      <w:r w:rsidRPr="003B066F">
        <w:rPr>
          <w:rFonts w:cs="Times New Roman"/>
        </w:rPr>
        <w:t xml:space="preserve"> </w:t>
      </w:r>
      <w:r w:rsidRPr="003B066F">
        <w:rPr>
          <w:rFonts w:cs="Times New Roman"/>
        </w:rPr>
        <w:fldChar w:fldCharType="begin"/>
      </w:r>
      <w:r w:rsidRPr="003B066F">
        <w:rPr>
          <w:rFonts w:cs="Times New Roman"/>
        </w:rPr>
        <w:instrText xml:space="preserve"> SEQ </w:instrText>
      </w:r>
      <w:r w:rsidRPr="003B066F">
        <w:rPr>
          <w:rFonts w:cs="Times New Roman"/>
        </w:rPr>
        <w:instrText>圖</w:instrText>
      </w:r>
      <w:r w:rsidRPr="003B066F">
        <w:rPr>
          <w:rFonts w:cs="Times New Roman"/>
        </w:rPr>
        <w:instrText xml:space="preserve"> \* ARABIC </w:instrText>
      </w:r>
      <w:r w:rsidRPr="003B066F">
        <w:rPr>
          <w:rFonts w:cs="Times New Roman"/>
        </w:rPr>
        <w:fldChar w:fldCharType="separate"/>
      </w:r>
      <w:r w:rsidR="00533A01">
        <w:rPr>
          <w:rFonts w:cs="Times New Roman"/>
          <w:noProof/>
        </w:rPr>
        <w:t>24</w:t>
      </w:r>
      <w:r w:rsidRPr="003B066F">
        <w:rPr>
          <w:rFonts w:cs="Times New Roman"/>
        </w:rPr>
        <w:fldChar w:fldCharType="end"/>
      </w:r>
      <w:bookmarkEnd w:id="150"/>
      <w:r w:rsidRPr="003B066F">
        <w:rPr>
          <w:rFonts w:cs="Times New Roman"/>
        </w:rPr>
        <w:t xml:space="preserve"> </w:t>
      </w:r>
      <w:r w:rsidRPr="003B066F">
        <w:rPr>
          <w:rFonts w:cs="Times New Roman"/>
        </w:rPr>
        <w:t>環境敏感地區模組</w:t>
      </w:r>
      <w:r w:rsidRPr="003B066F">
        <w:rPr>
          <w:rFonts w:cs="Times New Roman"/>
        </w:rPr>
        <w:t>API-</w:t>
      </w:r>
      <w:r w:rsidRPr="003B066F">
        <w:rPr>
          <w:rFonts w:cs="Times New Roman"/>
        </w:rPr>
        <w:t>圖層套疊介面運行機制</w:t>
      </w:r>
      <w:bookmarkEnd w:id="151"/>
      <w:bookmarkEnd w:id="152"/>
    </w:p>
    <w:p w14:paraId="54170C3A" w14:textId="77777777" w:rsidR="0093405A" w:rsidRPr="003B066F" w:rsidRDefault="0093405A" w:rsidP="0093405A">
      <w:pPr>
        <w:pStyle w:val="3"/>
        <w:spacing w:before="180" w:after="180"/>
        <w:rPr>
          <w:rFonts w:cs="Times New Roman"/>
        </w:rPr>
      </w:pPr>
      <w:r w:rsidRPr="003B066F">
        <w:rPr>
          <w:rFonts w:cs="Times New Roman"/>
        </w:rPr>
        <w:t>空間查詢介面</w:t>
      </w:r>
    </w:p>
    <w:p w14:paraId="133CDFDE" w14:textId="77777777" w:rsidR="0093405A" w:rsidRPr="003B066F" w:rsidRDefault="0093405A" w:rsidP="0093405A">
      <w:pPr>
        <w:pStyle w:val="ad"/>
        <w:ind w:left="480" w:firstLine="480"/>
        <w:rPr>
          <w:rFonts w:cs="Times New Roman"/>
        </w:rPr>
      </w:pPr>
      <w:r w:rsidRPr="003B066F">
        <w:rPr>
          <w:rFonts w:cs="Times New Roman"/>
        </w:rPr>
        <w:t>當引用端應用系統程式具備產生點、線、面符合</w:t>
      </w:r>
      <w:r w:rsidRPr="003B066F">
        <w:rPr>
          <w:rFonts w:cs="Times New Roman"/>
        </w:rPr>
        <w:t>GML</w:t>
      </w:r>
      <w:r w:rsidRPr="003B066F">
        <w:rPr>
          <w:rFonts w:cs="Times New Roman"/>
        </w:rPr>
        <w:t>標準圖形能力，可利用本介面進行環域分析結果、交集分析結果查詢，因此本介面提供引用端選擇是否傳遞環境敏感圖資項目之參數，再依據引用端傳入之圖形資料類型</w:t>
      </w:r>
      <w:r w:rsidRPr="003B066F">
        <w:rPr>
          <w:rFonts w:cs="Times New Roman"/>
        </w:rPr>
        <w:t>(</w:t>
      </w:r>
      <w:r w:rsidRPr="003B066F">
        <w:rPr>
          <w:rFonts w:cs="Times New Roman"/>
        </w:rPr>
        <w:t>點、線、面</w:t>
      </w:r>
      <w:r w:rsidRPr="003B066F">
        <w:rPr>
          <w:rFonts w:cs="Times New Roman"/>
        </w:rPr>
        <w:t>)</w:t>
      </w:r>
      <w:r w:rsidRPr="003B066F">
        <w:rPr>
          <w:rFonts w:cs="Times New Roman"/>
        </w:rPr>
        <w:t>產生圖形環域分析結果，據原傳入之圖形資料或此環域分析結果圖形與後端引用之環境敏感圖資</w:t>
      </w:r>
      <w:r w:rsidRPr="003B066F">
        <w:rPr>
          <w:rFonts w:cs="Times New Roman"/>
        </w:rPr>
        <w:t>WFS</w:t>
      </w:r>
      <w:r w:rsidRPr="003B066F">
        <w:rPr>
          <w:rFonts w:cs="Times New Roman"/>
        </w:rPr>
        <w:t>服務進行交集分析值計算，經</w:t>
      </w:r>
      <w:r w:rsidRPr="003B066F">
        <w:rPr>
          <w:rFonts w:cs="Times New Roman"/>
        </w:rPr>
        <w:t>API</w:t>
      </w:r>
      <w:r w:rsidRPr="003B066F">
        <w:rPr>
          <w:rFonts w:cs="Times New Roman"/>
        </w:rPr>
        <w:t>計算後引用端系統可獲得相關環域分析結果、及交集結果數據，空間查詢介面運行機制如</w:t>
      </w:r>
      <w:r>
        <w:rPr>
          <w:rFonts w:cs="Times New Roman"/>
        </w:rPr>
        <w:fldChar w:fldCharType="begin"/>
      </w:r>
      <w:r>
        <w:rPr>
          <w:rFonts w:cs="Times New Roman"/>
        </w:rPr>
        <w:instrText xml:space="preserve"> REF _Ref372666219 \h </w:instrText>
      </w:r>
      <w:r>
        <w:rPr>
          <w:rFonts w:cs="Times New Roman"/>
        </w:rPr>
      </w:r>
      <w:r>
        <w:rPr>
          <w:rFonts w:cs="Times New Roman"/>
        </w:rPr>
        <w:fldChar w:fldCharType="separate"/>
      </w:r>
      <w:r w:rsidR="00533A01" w:rsidRPr="003B066F">
        <w:rPr>
          <w:rFonts w:cs="Times New Roman"/>
        </w:rPr>
        <w:t>圖</w:t>
      </w:r>
      <w:r w:rsidR="00533A01" w:rsidRPr="003B066F">
        <w:rPr>
          <w:rFonts w:cs="Times New Roman"/>
        </w:rPr>
        <w:t xml:space="preserve"> </w:t>
      </w:r>
      <w:r w:rsidR="00533A01">
        <w:rPr>
          <w:rFonts w:cs="Times New Roman"/>
          <w:noProof/>
        </w:rPr>
        <w:t>25</w:t>
      </w:r>
      <w:r>
        <w:rPr>
          <w:rFonts w:cs="Times New Roman"/>
        </w:rPr>
        <w:fldChar w:fldCharType="end"/>
      </w:r>
      <w:r w:rsidRPr="003B066F">
        <w:rPr>
          <w:rFonts w:cs="Times New Roman"/>
        </w:rPr>
        <w:t>。</w:t>
      </w:r>
    </w:p>
    <w:p w14:paraId="2165167A" w14:textId="77777777" w:rsidR="0093405A" w:rsidRPr="003B066F" w:rsidRDefault="0093405A" w:rsidP="0093405A">
      <w:pPr>
        <w:jc w:val="center"/>
        <w:rPr>
          <w:rFonts w:cs="Times New Roman"/>
        </w:rPr>
      </w:pPr>
      <w:r w:rsidRPr="003B066F">
        <w:rPr>
          <w:rFonts w:cs="Times New Roman"/>
          <w:noProof/>
        </w:rPr>
        <w:drawing>
          <wp:inline distT="0" distB="0" distL="0" distR="0" wp14:anchorId="012DD641" wp14:editId="56812B57">
            <wp:extent cx="4955132" cy="2309929"/>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58777" cy="2311628"/>
                    </a:xfrm>
                    <a:prstGeom prst="rect">
                      <a:avLst/>
                    </a:prstGeom>
                  </pic:spPr>
                </pic:pic>
              </a:graphicData>
            </a:graphic>
          </wp:inline>
        </w:drawing>
      </w:r>
    </w:p>
    <w:p w14:paraId="3E1BFD18" w14:textId="77777777" w:rsidR="0093405A" w:rsidRPr="003B066F" w:rsidRDefault="0093405A" w:rsidP="0093405A">
      <w:pPr>
        <w:pStyle w:val="ab"/>
        <w:rPr>
          <w:rFonts w:cs="Times New Roman"/>
        </w:rPr>
      </w:pPr>
      <w:bookmarkStart w:id="153" w:name="_Ref372666219"/>
      <w:bookmarkStart w:id="154" w:name="_Toc379373982"/>
      <w:bookmarkStart w:id="155" w:name="_Toc380585492"/>
      <w:r w:rsidRPr="003B066F">
        <w:rPr>
          <w:rFonts w:cs="Times New Roman"/>
        </w:rPr>
        <w:t>圖</w:t>
      </w:r>
      <w:r w:rsidRPr="003B066F">
        <w:rPr>
          <w:rFonts w:cs="Times New Roman"/>
        </w:rPr>
        <w:t xml:space="preserve"> </w:t>
      </w:r>
      <w:r w:rsidRPr="003B066F">
        <w:rPr>
          <w:rFonts w:cs="Times New Roman"/>
        </w:rPr>
        <w:fldChar w:fldCharType="begin"/>
      </w:r>
      <w:r w:rsidRPr="003B066F">
        <w:rPr>
          <w:rFonts w:cs="Times New Roman"/>
        </w:rPr>
        <w:instrText xml:space="preserve"> SEQ </w:instrText>
      </w:r>
      <w:r w:rsidRPr="003B066F">
        <w:rPr>
          <w:rFonts w:cs="Times New Roman"/>
        </w:rPr>
        <w:instrText>圖</w:instrText>
      </w:r>
      <w:r w:rsidRPr="003B066F">
        <w:rPr>
          <w:rFonts w:cs="Times New Roman"/>
        </w:rPr>
        <w:instrText xml:space="preserve"> \* ARABIC </w:instrText>
      </w:r>
      <w:r w:rsidRPr="003B066F">
        <w:rPr>
          <w:rFonts w:cs="Times New Roman"/>
        </w:rPr>
        <w:fldChar w:fldCharType="separate"/>
      </w:r>
      <w:r w:rsidR="00533A01">
        <w:rPr>
          <w:rFonts w:cs="Times New Roman"/>
          <w:noProof/>
        </w:rPr>
        <w:t>25</w:t>
      </w:r>
      <w:r w:rsidRPr="003B066F">
        <w:rPr>
          <w:rFonts w:cs="Times New Roman"/>
        </w:rPr>
        <w:fldChar w:fldCharType="end"/>
      </w:r>
      <w:bookmarkEnd w:id="153"/>
      <w:r w:rsidRPr="003B066F">
        <w:rPr>
          <w:rFonts w:cs="Times New Roman"/>
        </w:rPr>
        <w:t xml:space="preserve"> </w:t>
      </w:r>
      <w:r w:rsidRPr="003B066F">
        <w:rPr>
          <w:rFonts w:cs="Times New Roman"/>
        </w:rPr>
        <w:t>環境敏感地區模組</w:t>
      </w:r>
      <w:r w:rsidRPr="003B066F">
        <w:rPr>
          <w:rFonts w:cs="Times New Roman"/>
        </w:rPr>
        <w:t>API-</w:t>
      </w:r>
      <w:r w:rsidRPr="003B066F">
        <w:rPr>
          <w:rFonts w:cs="Times New Roman"/>
        </w:rPr>
        <w:t>空間查詢介面運行機制</w:t>
      </w:r>
      <w:bookmarkEnd w:id="154"/>
      <w:bookmarkEnd w:id="155"/>
    </w:p>
    <w:p w14:paraId="52C95317" w14:textId="77777777" w:rsidR="0093405A" w:rsidRPr="003B066F" w:rsidRDefault="0093405A" w:rsidP="0093405A">
      <w:pPr>
        <w:pStyle w:val="3"/>
        <w:spacing w:before="180" w:after="180"/>
        <w:rPr>
          <w:rFonts w:cs="Times New Roman"/>
        </w:rPr>
      </w:pPr>
      <w:r w:rsidRPr="003B066F">
        <w:rPr>
          <w:rFonts w:cs="Times New Roman"/>
        </w:rPr>
        <w:t>地籍地號查詢介面</w:t>
      </w:r>
    </w:p>
    <w:p w14:paraId="10857D3D" w14:textId="77777777" w:rsidR="0093405A" w:rsidRPr="003B066F" w:rsidRDefault="0093405A" w:rsidP="0093405A">
      <w:pPr>
        <w:pStyle w:val="ad"/>
        <w:ind w:left="480" w:firstLine="480"/>
        <w:rPr>
          <w:rFonts w:cs="Times New Roman"/>
        </w:rPr>
      </w:pPr>
      <w:r w:rsidRPr="003B066F">
        <w:rPr>
          <w:rFonts w:cs="Times New Roman"/>
        </w:rPr>
        <w:lastRenderedPageBreak/>
        <w:t>當引用端應用系統須透過地籍地號查詢環境敏感地區分析資訊，可藉由單筆地號參數進行查詢，此介面提供引用端系統傳遞地籍地號查詢參數、環境敏感圖資項目參數，並傳遞相關參數呼叫地政司地籍圖</w:t>
      </w:r>
      <w:r w:rsidRPr="003B066F">
        <w:rPr>
          <w:rFonts w:cs="Times New Roman"/>
        </w:rPr>
        <w:t>WFS</w:t>
      </w:r>
      <w:r w:rsidRPr="003B066F">
        <w:rPr>
          <w:rFonts w:cs="Times New Roman"/>
        </w:rPr>
        <w:t>服務，以獲得</w:t>
      </w:r>
      <w:r w:rsidRPr="003B066F">
        <w:rPr>
          <w:rFonts w:cs="Times New Roman"/>
        </w:rPr>
        <w:t>WFS</w:t>
      </w:r>
      <w:r w:rsidRPr="003B066F">
        <w:rPr>
          <w:rFonts w:cs="Times New Roman"/>
        </w:rPr>
        <w:t>服務回傳之地號空間圖形，再依據引用端選擇是否設定環域值進行環域分析結果計算，據地號空間圖形或環域分析結果圖形與後端引用之環境敏感圖資</w:t>
      </w:r>
      <w:r w:rsidRPr="003B066F">
        <w:rPr>
          <w:rFonts w:cs="Times New Roman"/>
        </w:rPr>
        <w:t>WFS</w:t>
      </w:r>
      <w:r w:rsidRPr="003B066F">
        <w:rPr>
          <w:rFonts w:cs="Times New Roman"/>
        </w:rPr>
        <w:t>服務進行交集分析值計算，經</w:t>
      </w:r>
      <w:r w:rsidRPr="003B066F">
        <w:rPr>
          <w:rFonts w:cs="Times New Roman"/>
        </w:rPr>
        <w:t>API</w:t>
      </w:r>
      <w:r w:rsidRPr="003B066F">
        <w:rPr>
          <w:rFonts w:cs="Times New Roman"/>
        </w:rPr>
        <w:t>計算後引用端系統可獲得相關環域分析結果、及交集結果數據，地籍地號查詢介面運行機制如</w:t>
      </w:r>
      <w:r>
        <w:rPr>
          <w:rFonts w:cs="Times New Roman"/>
        </w:rPr>
        <w:fldChar w:fldCharType="begin"/>
      </w:r>
      <w:r>
        <w:rPr>
          <w:rFonts w:cs="Times New Roman"/>
        </w:rPr>
        <w:instrText xml:space="preserve"> REF _Ref372666042 \h </w:instrText>
      </w:r>
      <w:r>
        <w:rPr>
          <w:rFonts w:cs="Times New Roman"/>
        </w:rPr>
      </w:r>
      <w:r>
        <w:rPr>
          <w:rFonts w:cs="Times New Roman"/>
        </w:rPr>
        <w:fldChar w:fldCharType="separate"/>
      </w:r>
      <w:r w:rsidR="00533A01" w:rsidRPr="003B066F">
        <w:rPr>
          <w:rFonts w:cs="Times New Roman"/>
        </w:rPr>
        <w:t>圖</w:t>
      </w:r>
      <w:r w:rsidR="00533A01" w:rsidRPr="003B066F">
        <w:rPr>
          <w:rFonts w:cs="Times New Roman"/>
        </w:rPr>
        <w:t xml:space="preserve"> </w:t>
      </w:r>
      <w:r w:rsidR="00533A01">
        <w:rPr>
          <w:rFonts w:cs="Times New Roman"/>
          <w:noProof/>
        </w:rPr>
        <w:t>26</w:t>
      </w:r>
      <w:r>
        <w:rPr>
          <w:rFonts w:cs="Times New Roman"/>
        </w:rPr>
        <w:fldChar w:fldCharType="end"/>
      </w:r>
      <w:r w:rsidRPr="003B066F">
        <w:rPr>
          <w:rFonts w:cs="Times New Roman"/>
        </w:rPr>
        <w:t>。</w:t>
      </w:r>
    </w:p>
    <w:p w14:paraId="6C224581" w14:textId="77777777" w:rsidR="0093405A" w:rsidRPr="003B066F" w:rsidRDefault="0093405A" w:rsidP="0093405A">
      <w:pPr>
        <w:jc w:val="center"/>
        <w:rPr>
          <w:rFonts w:cs="Times New Roman"/>
        </w:rPr>
      </w:pPr>
      <w:r w:rsidRPr="003B066F">
        <w:rPr>
          <w:rFonts w:cs="Times New Roman"/>
          <w:noProof/>
        </w:rPr>
        <w:drawing>
          <wp:inline distT="0" distB="0" distL="0" distR="0" wp14:anchorId="34689D7F" wp14:editId="2C6EDDDD">
            <wp:extent cx="4799857" cy="2799242"/>
            <wp:effectExtent l="0" t="0" r="127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02320" cy="2800679"/>
                    </a:xfrm>
                    <a:prstGeom prst="rect">
                      <a:avLst/>
                    </a:prstGeom>
                  </pic:spPr>
                </pic:pic>
              </a:graphicData>
            </a:graphic>
          </wp:inline>
        </w:drawing>
      </w:r>
    </w:p>
    <w:p w14:paraId="79D1567A" w14:textId="77777777" w:rsidR="0093405A" w:rsidRPr="003B066F" w:rsidRDefault="0093405A" w:rsidP="0093405A">
      <w:pPr>
        <w:pStyle w:val="ab"/>
        <w:rPr>
          <w:rFonts w:cs="Times New Roman"/>
        </w:rPr>
      </w:pPr>
      <w:bookmarkStart w:id="156" w:name="_Ref372666042"/>
      <w:bookmarkStart w:id="157" w:name="_Toc379373983"/>
      <w:bookmarkStart w:id="158" w:name="_Toc380585493"/>
      <w:r w:rsidRPr="003B066F">
        <w:rPr>
          <w:rFonts w:cs="Times New Roman"/>
        </w:rPr>
        <w:t>圖</w:t>
      </w:r>
      <w:r w:rsidRPr="003B066F">
        <w:rPr>
          <w:rFonts w:cs="Times New Roman"/>
        </w:rPr>
        <w:t xml:space="preserve"> </w:t>
      </w:r>
      <w:r w:rsidRPr="003B066F">
        <w:rPr>
          <w:rFonts w:cs="Times New Roman"/>
        </w:rPr>
        <w:fldChar w:fldCharType="begin"/>
      </w:r>
      <w:r w:rsidRPr="003B066F">
        <w:rPr>
          <w:rFonts w:cs="Times New Roman"/>
        </w:rPr>
        <w:instrText xml:space="preserve"> SEQ </w:instrText>
      </w:r>
      <w:r w:rsidRPr="003B066F">
        <w:rPr>
          <w:rFonts w:cs="Times New Roman"/>
        </w:rPr>
        <w:instrText>圖</w:instrText>
      </w:r>
      <w:r w:rsidRPr="003B066F">
        <w:rPr>
          <w:rFonts w:cs="Times New Roman"/>
        </w:rPr>
        <w:instrText xml:space="preserve"> \* ARABIC </w:instrText>
      </w:r>
      <w:r w:rsidRPr="003B066F">
        <w:rPr>
          <w:rFonts w:cs="Times New Roman"/>
        </w:rPr>
        <w:fldChar w:fldCharType="separate"/>
      </w:r>
      <w:r w:rsidR="00533A01">
        <w:rPr>
          <w:rFonts w:cs="Times New Roman"/>
          <w:noProof/>
        </w:rPr>
        <w:t>26</w:t>
      </w:r>
      <w:r w:rsidRPr="003B066F">
        <w:rPr>
          <w:rFonts w:cs="Times New Roman"/>
        </w:rPr>
        <w:fldChar w:fldCharType="end"/>
      </w:r>
      <w:bookmarkEnd w:id="156"/>
      <w:r w:rsidRPr="003B066F">
        <w:rPr>
          <w:rFonts w:cs="Times New Roman"/>
        </w:rPr>
        <w:t xml:space="preserve"> </w:t>
      </w:r>
      <w:r w:rsidRPr="003B066F">
        <w:rPr>
          <w:rFonts w:cs="Times New Roman"/>
        </w:rPr>
        <w:t>環境敏感地區模組</w:t>
      </w:r>
      <w:r w:rsidRPr="003B066F">
        <w:rPr>
          <w:rFonts w:cs="Times New Roman"/>
        </w:rPr>
        <w:t>API-</w:t>
      </w:r>
      <w:r w:rsidRPr="003B066F">
        <w:rPr>
          <w:rFonts w:cs="Times New Roman"/>
        </w:rPr>
        <w:t>空間查詢介面運行機制</w:t>
      </w:r>
      <w:bookmarkEnd w:id="157"/>
      <w:bookmarkEnd w:id="158"/>
    </w:p>
    <w:p w14:paraId="6EEF86D2" w14:textId="77777777" w:rsidR="0093405A" w:rsidRPr="003B066F" w:rsidRDefault="0093405A" w:rsidP="0093405A">
      <w:pPr>
        <w:pStyle w:val="3"/>
        <w:spacing w:before="180" w:after="180"/>
        <w:rPr>
          <w:rFonts w:cs="Times New Roman"/>
        </w:rPr>
      </w:pPr>
      <w:r w:rsidRPr="003B066F">
        <w:rPr>
          <w:rFonts w:cs="Times New Roman"/>
        </w:rPr>
        <w:t>門牌地址查詢介面</w:t>
      </w:r>
    </w:p>
    <w:p w14:paraId="761413E8" w14:textId="77777777" w:rsidR="0093405A" w:rsidRPr="003B066F" w:rsidRDefault="0093405A" w:rsidP="0093405A">
      <w:pPr>
        <w:pStyle w:val="ad"/>
        <w:ind w:left="480" w:firstLine="480"/>
        <w:rPr>
          <w:rFonts w:cs="Times New Roman"/>
        </w:rPr>
      </w:pPr>
      <w:r w:rsidRPr="003B066F">
        <w:rPr>
          <w:rFonts w:cs="Times New Roman"/>
        </w:rPr>
        <w:t>當引用端應用系統欲提供使用者透過門牌地址查詢環境敏感地區資訊，可藉由引用端系統傳遞門牌地址參數，透過本</w:t>
      </w:r>
      <w:r w:rsidRPr="003B066F">
        <w:rPr>
          <w:rFonts w:cs="Times New Roman"/>
        </w:rPr>
        <w:t>API</w:t>
      </w:r>
      <w:r w:rsidRPr="003B066F">
        <w:rPr>
          <w:rFonts w:cs="Times New Roman"/>
        </w:rPr>
        <w:t>介面向</w:t>
      </w:r>
      <w:r w:rsidRPr="003B066F">
        <w:rPr>
          <w:rFonts w:cs="Times New Roman"/>
        </w:rPr>
        <w:t>TGOS</w:t>
      </w:r>
      <w:r w:rsidRPr="003B066F">
        <w:rPr>
          <w:rFonts w:cs="Times New Roman"/>
        </w:rPr>
        <w:t>門牌地址定位服務查詢獲得</w:t>
      </w:r>
      <w:r w:rsidRPr="003B066F">
        <w:rPr>
          <w:rFonts w:cs="Times New Roman"/>
        </w:rPr>
        <w:t>XY</w:t>
      </w:r>
      <w:r w:rsidRPr="003B066F">
        <w:rPr>
          <w:rFonts w:cs="Times New Roman"/>
        </w:rPr>
        <w:t>坐標值後，搭配引用端指定之環境敏感圖資項目參數選擇是否進行環域分析計算，據此環域分析結果圖形與後端引用之環境敏感圖資</w:t>
      </w:r>
      <w:r w:rsidRPr="003B066F">
        <w:rPr>
          <w:rFonts w:cs="Times New Roman"/>
        </w:rPr>
        <w:t>WFS</w:t>
      </w:r>
      <w:r w:rsidRPr="003B066F">
        <w:rPr>
          <w:rFonts w:cs="Times New Roman"/>
        </w:rPr>
        <w:t>服務進行交集分析值計算，經</w:t>
      </w:r>
      <w:r w:rsidRPr="003B066F">
        <w:rPr>
          <w:rFonts w:cs="Times New Roman"/>
        </w:rPr>
        <w:t>API</w:t>
      </w:r>
      <w:r w:rsidRPr="003B066F">
        <w:rPr>
          <w:rFonts w:cs="Times New Roman"/>
        </w:rPr>
        <w:t>計算後引用端系統可獲得相關環域分析結果、及交集結果數據，門牌地址查詢介面運行機制如</w:t>
      </w:r>
      <w:r>
        <w:rPr>
          <w:rFonts w:cs="Times New Roman"/>
        </w:rPr>
        <w:fldChar w:fldCharType="begin"/>
      </w:r>
      <w:r>
        <w:rPr>
          <w:rFonts w:cs="Times New Roman"/>
        </w:rPr>
        <w:instrText xml:space="preserve"> REF _Ref372666228 \h </w:instrText>
      </w:r>
      <w:r>
        <w:rPr>
          <w:rFonts w:cs="Times New Roman"/>
        </w:rPr>
      </w:r>
      <w:r>
        <w:rPr>
          <w:rFonts w:cs="Times New Roman"/>
        </w:rPr>
        <w:fldChar w:fldCharType="separate"/>
      </w:r>
      <w:r w:rsidR="00533A01" w:rsidRPr="003B066F">
        <w:rPr>
          <w:rFonts w:cs="Times New Roman"/>
        </w:rPr>
        <w:t>圖</w:t>
      </w:r>
      <w:r w:rsidR="00533A01" w:rsidRPr="003B066F">
        <w:rPr>
          <w:rFonts w:cs="Times New Roman"/>
        </w:rPr>
        <w:t xml:space="preserve"> </w:t>
      </w:r>
      <w:r w:rsidR="00533A01">
        <w:rPr>
          <w:rFonts w:cs="Times New Roman"/>
          <w:noProof/>
        </w:rPr>
        <w:t>27</w:t>
      </w:r>
      <w:r>
        <w:rPr>
          <w:rFonts w:cs="Times New Roman"/>
        </w:rPr>
        <w:fldChar w:fldCharType="end"/>
      </w:r>
      <w:r w:rsidRPr="003B066F">
        <w:rPr>
          <w:rFonts w:cs="Times New Roman"/>
        </w:rPr>
        <w:t>。</w:t>
      </w:r>
    </w:p>
    <w:p w14:paraId="7B4CA197" w14:textId="77777777" w:rsidR="0093405A" w:rsidRPr="003B066F" w:rsidRDefault="0093405A" w:rsidP="0093405A">
      <w:pPr>
        <w:jc w:val="center"/>
        <w:rPr>
          <w:rFonts w:cs="Times New Roman"/>
        </w:rPr>
      </w:pPr>
      <w:r w:rsidRPr="003B066F">
        <w:rPr>
          <w:rFonts w:cs="Times New Roman"/>
          <w:noProof/>
        </w:rPr>
        <w:lastRenderedPageBreak/>
        <w:drawing>
          <wp:inline distT="0" distB="0" distL="0" distR="0" wp14:anchorId="34424120" wp14:editId="6CC93A4B">
            <wp:extent cx="4933666" cy="2910542"/>
            <wp:effectExtent l="0" t="0" r="635" b="444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36950" cy="2912479"/>
                    </a:xfrm>
                    <a:prstGeom prst="rect">
                      <a:avLst/>
                    </a:prstGeom>
                  </pic:spPr>
                </pic:pic>
              </a:graphicData>
            </a:graphic>
          </wp:inline>
        </w:drawing>
      </w:r>
    </w:p>
    <w:p w14:paraId="45E016DD" w14:textId="77777777" w:rsidR="0093405A" w:rsidRPr="003B066F" w:rsidRDefault="0093405A" w:rsidP="0093405A">
      <w:pPr>
        <w:pStyle w:val="ab"/>
        <w:rPr>
          <w:rFonts w:cs="Times New Roman"/>
        </w:rPr>
      </w:pPr>
      <w:bookmarkStart w:id="159" w:name="_Ref372666228"/>
      <w:bookmarkStart w:id="160" w:name="_Toc379373984"/>
      <w:bookmarkStart w:id="161" w:name="_Toc380585494"/>
      <w:r w:rsidRPr="003B066F">
        <w:rPr>
          <w:rFonts w:cs="Times New Roman"/>
        </w:rPr>
        <w:t>圖</w:t>
      </w:r>
      <w:r w:rsidRPr="003B066F">
        <w:rPr>
          <w:rFonts w:cs="Times New Roman"/>
        </w:rPr>
        <w:t xml:space="preserve"> </w:t>
      </w:r>
      <w:r w:rsidRPr="003B066F">
        <w:rPr>
          <w:rFonts w:cs="Times New Roman"/>
        </w:rPr>
        <w:fldChar w:fldCharType="begin"/>
      </w:r>
      <w:r w:rsidRPr="003B066F">
        <w:rPr>
          <w:rFonts w:cs="Times New Roman"/>
        </w:rPr>
        <w:instrText xml:space="preserve"> SEQ </w:instrText>
      </w:r>
      <w:r w:rsidRPr="003B066F">
        <w:rPr>
          <w:rFonts w:cs="Times New Roman"/>
        </w:rPr>
        <w:instrText>圖</w:instrText>
      </w:r>
      <w:r w:rsidRPr="003B066F">
        <w:rPr>
          <w:rFonts w:cs="Times New Roman"/>
        </w:rPr>
        <w:instrText xml:space="preserve"> \* ARABIC </w:instrText>
      </w:r>
      <w:r w:rsidRPr="003B066F">
        <w:rPr>
          <w:rFonts w:cs="Times New Roman"/>
        </w:rPr>
        <w:fldChar w:fldCharType="separate"/>
      </w:r>
      <w:r w:rsidR="00533A01">
        <w:rPr>
          <w:rFonts w:cs="Times New Roman"/>
          <w:noProof/>
        </w:rPr>
        <w:t>27</w:t>
      </w:r>
      <w:r w:rsidRPr="003B066F">
        <w:rPr>
          <w:rFonts w:cs="Times New Roman"/>
        </w:rPr>
        <w:fldChar w:fldCharType="end"/>
      </w:r>
      <w:bookmarkEnd w:id="159"/>
      <w:r w:rsidRPr="003B066F">
        <w:rPr>
          <w:rFonts w:cs="Times New Roman"/>
        </w:rPr>
        <w:t xml:space="preserve"> </w:t>
      </w:r>
      <w:r w:rsidRPr="003B066F">
        <w:rPr>
          <w:rFonts w:cs="Times New Roman"/>
        </w:rPr>
        <w:t>環境敏感地區模組</w:t>
      </w:r>
      <w:r w:rsidRPr="003B066F">
        <w:rPr>
          <w:rFonts w:cs="Times New Roman"/>
        </w:rPr>
        <w:t>API-</w:t>
      </w:r>
      <w:r w:rsidRPr="003B066F">
        <w:rPr>
          <w:rFonts w:cs="Times New Roman"/>
        </w:rPr>
        <w:t>門牌地址查詢介面運行機制</w:t>
      </w:r>
      <w:bookmarkEnd w:id="160"/>
      <w:bookmarkEnd w:id="161"/>
    </w:p>
    <w:p w14:paraId="40DA039D" w14:textId="77777777" w:rsidR="0093405A" w:rsidRPr="003B066F" w:rsidRDefault="0093405A" w:rsidP="0093405A">
      <w:pPr>
        <w:pStyle w:val="3"/>
        <w:spacing w:before="180" w:after="180"/>
        <w:rPr>
          <w:rFonts w:cs="Times New Roman"/>
        </w:rPr>
      </w:pPr>
      <w:r w:rsidRPr="003B066F">
        <w:rPr>
          <w:rFonts w:cs="Times New Roman"/>
        </w:rPr>
        <w:t>Shapefile</w:t>
      </w:r>
      <w:r w:rsidRPr="003B066F">
        <w:rPr>
          <w:rFonts w:cs="Times New Roman"/>
        </w:rPr>
        <w:t>查詢介面</w:t>
      </w:r>
    </w:p>
    <w:p w14:paraId="06C96406" w14:textId="77777777" w:rsidR="0093405A" w:rsidRPr="003B066F" w:rsidRDefault="0093405A" w:rsidP="0093405A">
      <w:pPr>
        <w:pStyle w:val="ad"/>
        <w:ind w:left="480" w:firstLine="480"/>
        <w:rPr>
          <w:rFonts w:cs="Times New Roman"/>
        </w:rPr>
      </w:pPr>
      <w:r w:rsidRPr="003B066F">
        <w:rPr>
          <w:rFonts w:cs="Times New Roman"/>
        </w:rPr>
        <w:t>本</w:t>
      </w:r>
      <w:r w:rsidRPr="003B066F">
        <w:rPr>
          <w:rFonts w:cs="Times New Roman"/>
        </w:rPr>
        <w:t>API</w:t>
      </w:r>
      <w:r w:rsidRPr="003B066F">
        <w:rPr>
          <w:rFonts w:cs="Times New Roman"/>
        </w:rPr>
        <w:t>可接受引用端應用系統以</w:t>
      </w:r>
      <w:r w:rsidRPr="003B066F">
        <w:rPr>
          <w:rFonts w:cs="Times New Roman"/>
        </w:rPr>
        <w:t>Shapefile</w:t>
      </w:r>
      <w:r w:rsidRPr="003B066F">
        <w:rPr>
          <w:rFonts w:cs="Times New Roman"/>
        </w:rPr>
        <w:t>檔案做為查詢輸入參數，</w:t>
      </w:r>
      <w:r w:rsidRPr="003B066F">
        <w:rPr>
          <w:rFonts w:cs="Times New Roman"/>
        </w:rPr>
        <w:t>API</w:t>
      </w:r>
      <w:r w:rsidRPr="003B066F">
        <w:rPr>
          <w:rFonts w:cs="Times New Roman"/>
        </w:rPr>
        <w:t>首先將引用端傳入之</w:t>
      </w:r>
      <w:r w:rsidRPr="003B066F">
        <w:rPr>
          <w:rFonts w:cs="Times New Roman"/>
        </w:rPr>
        <w:t>Shapefile</w:t>
      </w:r>
      <w:r w:rsidRPr="003B066F">
        <w:rPr>
          <w:rFonts w:cs="Times New Roman"/>
        </w:rPr>
        <w:t>檔案轉譯成</w:t>
      </w:r>
      <w:r w:rsidRPr="003B066F">
        <w:rPr>
          <w:rFonts w:cs="Times New Roman"/>
        </w:rPr>
        <w:t>GML</w:t>
      </w:r>
      <w:r w:rsidRPr="003B066F">
        <w:rPr>
          <w:rFonts w:cs="Times New Roman"/>
        </w:rPr>
        <w:t>圖形資料，接續搭配環境敏感圖資項目參數以及選擇是否傳遞環域值進行圖形環域分析，據此環域分析結果圖形與後端引用之環境敏感圖資</w:t>
      </w:r>
      <w:r w:rsidRPr="003B066F">
        <w:rPr>
          <w:rFonts w:cs="Times New Roman"/>
        </w:rPr>
        <w:t>WFS</w:t>
      </w:r>
      <w:r w:rsidRPr="003B066F">
        <w:rPr>
          <w:rFonts w:cs="Times New Roman"/>
        </w:rPr>
        <w:t>服務進行交集分析值計算，經</w:t>
      </w:r>
      <w:r w:rsidRPr="003B066F">
        <w:rPr>
          <w:rFonts w:cs="Times New Roman"/>
        </w:rPr>
        <w:t>API</w:t>
      </w:r>
      <w:r w:rsidRPr="003B066F">
        <w:rPr>
          <w:rFonts w:cs="Times New Roman"/>
        </w:rPr>
        <w:t>計算後引用端系統可獲得相關環域分析結果、及交集結果數據，空間查詢介面運行機制如</w:t>
      </w:r>
      <w:r>
        <w:rPr>
          <w:rFonts w:cs="Times New Roman"/>
        </w:rPr>
        <w:fldChar w:fldCharType="begin"/>
      </w:r>
      <w:r>
        <w:rPr>
          <w:rFonts w:cs="Times New Roman"/>
        </w:rPr>
        <w:instrText xml:space="preserve"> REF _Ref372666236 \h </w:instrText>
      </w:r>
      <w:r>
        <w:rPr>
          <w:rFonts w:cs="Times New Roman"/>
        </w:rPr>
      </w:r>
      <w:r>
        <w:rPr>
          <w:rFonts w:cs="Times New Roman"/>
        </w:rPr>
        <w:fldChar w:fldCharType="separate"/>
      </w:r>
      <w:r w:rsidR="00533A01" w:rsidRPr="003B066F">
        <w:rPr>
          <w:rFonts w:cs="Times New Roman"/>
        </w:rPr>
        <w:t>圖</w:t>
      </w:r>
      <w:r w:rsidR="00533A01" w:rsidRPr="003B066F">
        <w:rPr>
          <w:rFonts w:cs="Times New Roman"/>
        </w:rPr>
        <w:t xml:space="preserve"> </w:t>
      </w:r>
      <w:r w:rsidR="00533A01">
        <w:rPr>
          <w:rFonts w:cs="Times New Roman"/>
          <w:noProof/>
        </w:rPr>
        <w:t>28</w:t>
      </w:r>
      <w:r>
        <w:rPr>
          <w:rFonts w:cs="Times New Roman"/>
        </w:rPr>
        <w:fldChar w:fldCharType="end"/>
      </w:r>
      <w:r w:rsidRPr="003B066F">
        <w:rPr>
          <w:rFonts w:cs="Times New Roman"/>
        </w:rPr>
        <w:t>。</w:t>
      </w:r>
    </w:p>
    <w:p w14:paraId="770EE051" w14:textId="77777777" w:rsidR="0093405A" w:rsidRPr="003B066F" w:rsidRDefault="0093405A" w:rsidP="0093405A">
      <w:pPr>
        <w:jc w:val="center"/>
        <w:rPr>
          <w:rFonts w:cs="Times New Roman"/>
        </w:rPr>
      </w:pPr>
      <w:r w:rsidRPr="003B066F">
        <w:rPr>
          <w:rFonts w:cs="Times New Roman"/>
          <w:noProof/>
        </w:rPr>
        <w:drawing>
          <wp:inline distT="0" distB="0" distL="0" distR="0" wp14:anchorId="7ECE4EFF" wp14:editId="4BB9814D">
            <wp:extent cx="5274310" cy="243713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437130"/>
                    </a:xfrm>
                    <a:prstGeom prst="rect">
                      <a:avLst/>
                    </a:prstGeom>
                  </pic:spPr>
                </pic:pic>
              </a:graphicData>
            </a:graphic>
          </wp:inline>
        </w:drawing>
      </w:r>
    </w:p>
    <w:p w14:paraId="10C06EBA" w14:textId="77777777" w:rsidR="0093405A" w:rsidRPr="003B066F" w:rsidRDefault="0093405A" w:rsidP="0093405A">
      <w:pPr>
        <w:pStyle w:val="ab"/>
        <w:rPr>
          <w:rFonts w:cs="Times New Roman"/>
        </w:rPr>
      </w:pPr>
      <w:bookmarkStart w:id="162" w:name="_Ref372666236"/>
      <w:bookmarkStart w:id="163" w:name="_Toc379373985"/>
      <w:bookmarkStart w:id="164" w:name="_Toc380585495"/>
      <w:r w:rsidRPr="003B066F">
        <w:rPr>
          <w:rFonts w:cs="Times New Roman"/>
        </w:rPr>
        <w:t>圖</w:t>
      </w:r>
      <w:r w:rsidRPr="003B066F">
        <w:rPr>
          <w:rFonts w:cs="Times New Roman"/>
        </w:rPr>
        <w:t xml:space="preserve"> </w:t>
      </w:r>
      <w:r w:rsidRPr="003B066F">
        <w:rPr>
          <w:rFonts w:cs="Times New Roman"/>
        </w:rPr>
        <w:fldChar w:fldCharType="begin"/>
      </w:r>
      <w:r w:rsidRPr="003B066F">
        <w:rPr>
          <w:rFonts w:cs="Times New Roman"/>
        </w:rPr>
        <w:instrText xml:space="preserve"> SEQ </w:instrText>
      </w:r>
      <w:r w:rsidRPr="003B066F">
        <w:rPr>
          <w:rFonts w:cs="Times New Roman"/>
        </w:rPr>
        <w:instrText>圖</w:instrText>
      </w:r>
      <w:r w:rsidRPr="003B066F">
        <w:rPr>
          <w:rFonts w:cs="Times New Roman"/>
        </w:rPr>
        <w:instrText xml:space="preserve"> \* ARABIC </w:instrText>
      </w:r>
      <w:r w:rsidRPr="003B066F">
        <w:rPr>
          <w:rFonts w:cs="Times New Roman"/>
        </w:rPr>
        <w:fldChar w:fldCharType="separate"/>
      </w:r>
      <w:r w:rsidR="00533A01">
        <w:rPr>
          <w:rFonts w:cs="Times New Roman"/>
          <w:noProof/>
        </w:rPr>
        <w:t>28</w:t>
      </w:r>
      <w:r w:rsidRPr="003B066F">
        <w:rPr>
          <w:rFonts w:cs="Times New Roman"/>
        </w:rPr>
        <w:fldChar w:fldCharType="end"/>
      </w:r>
      <w:bookmarkEnd w:id="162"/>
      <w:r w:rsidRPr="003B066F">
        <w:rPr>
          <w:rFonts w:cs="Times New Roman"/>
        </w:rPr>
        <w:t xml:space="preserve"> </w:t>
      </w:r>
      <w:r w:rsidRPr="003B066F">
        <w:rPr>
          <w:rFonts w:cs="Times New Roman"/>
        </w:rPr>
        <w:t>環境敏感地區模組</w:t>
      </w:r>
      <w:r w:rsidRPr="003B066F">
        <w:rPr>
          <w:rFonts w:cs="Times New Roman"/>
        </w:rPr>
        <w:t>API-Shapefile</w:t>
      </w:r>
      <w:r w:rsidRPr="003B066F">
        <w:rPr>
          <w:rFonts w:cs="Times New Roman"/>
        </w:rPr>
        <w:t>查詢介面運行機制</w:t>
      </w:r>
      <w:bookmarkEnd w:id="163"/>
      <w:bookmarkEnd w:id="164"/>
    </w:p>
    <w:p w14:paraId="41648D3E" w14:textId="77777777" w:rsidR="0093405A" w:rsidRPr="003B066F" w:rsidRDefault="0093405A" w:rsidP="0093405A">
      <w:pPr>
        <w:pStyle w:val="2"/>
      </w:pPr>
      <w:bookmarkStart w:id="165" w:name="_Toc372733224"/>
      <w:bookmarkStart w:id="166" w:name="_Toc379373965"/>
      <w:bookmarkStart w:id="167" w:name="_Toc380585457"/>
      <w:r w:rsidRPr="003B066F">
        <w:lastRenderedPageBreak/>
        <w:t xml:space="preserve">API </w:t>
      </w:r>
      <w:r w:rsidRPr="003B066F">
        <w:t>介面</w:t>
      </w:r>
      <w:bookmarkEnd w:id="165"/>
      <w:r w:rsidRPr="003B066F">
        <w:t>設計流程及輸入輸出格式</w:t>
      </w:r>
      <w:bookmarkEnd w:id="166"/>
      <w:bookmarkEnd w:id="167"/>
    </w:p>
    <w:p w14:paraId="498B5BCA" w14:textId="77777777" w:rsidR="0093405A" w:rsidRDefault="0093405A" w:rsidP="0093405A">
      <w:pPr>
        <w:pStyle w:val="3"/>
        <w:spacing w:before="180" w:after="180"/>
        <w:rPr>
          <w:rFonts w:cs="Times New Roman"/>
        </w:rPr>
      </w:pPr>
      <w:r>
        <w:rPr>
          <w:rFonts w:cs="Times New Roman"/>
        </w:rPr>
        <w:t>敏感圖資清單查詢</w:t>
      </w:r>
    </w:p>
    <w:p w14:paraId="024D2D2D" w14:textId="77777777" w:rsidR="0093405A" w:rsidRDefault="0093405A" w:rsidP="0093405A">
      <w:pPr>
        <w:pStyle w:val="ad"/>
        <w:ind w:left="480" w:firstLine="480"/>
      </w:pPr>
      <w:r>
        <w:t>敏感圖資清單主要是提供</w:t>
      </w:r>
      <w:r>
        <w:rPr>
          <w:rFonts w:hint="eastAsia"/>
        </w:rPr>
        <w:t>目前</w:t>
      </w:r>
      <w:r>
        <w:rPr>
          <w:rFonts w:hint="eastAsia"/>
        </w:rPr>
        <w:t>API</w:t>
      </w:r>
      <w:r>
        <w:rPr>
          <w:rFonts w:hint="eastAsia"/>
        </w:rPr>
        <w:t>上可供查詢的敏感圖資資訊，方便引用端取得敏感圖資編號清單後進行後續其他查詢功能使用。</w:t>
      </w:r>
    </w:p>
    <w:p w14:paraId="65CAD430" w14:textId="77777777" w:rsidR="0093405A" w:rsidRDefault="0093405A" w:rsidP="0093405A">
      <w:pPr>
        <w:pStyle w:val="ad"/>
        <w:ind w:left="480" w:firstLine="480"/>
      </w:pPr>
      <w:r w:rsidRPr="00A454AB">
        <w:rPr>
          <w:rFonts w:hint="eastAsia"/>
        </w:rPr>
        <w:t>本</w:t>
      </w:r>
      <w:r>
        <w:rPr>
          <w:rFonts w:hint="eastAsia"/>
        </w:rPr>
        <w:t>查詢功能</w:t>
      </w:r>
      <w:r w:rsidRPr="00A454AB">
        <w:rPr>
          <w:rFonts w:hint="eastAsia"/>
        </w:rPr>
        <w:t>設計呼叫方式</w:t>
      </w:r>
      <w:r>
        <w:rPr>
          <w:rFonts w:hint="eastAsia"/>
        </w:rPr>
        <w:t>係以單一網址進行，範例如下：</w:t>
      </w:r>
    </w:p>
    <w:p w14:paraId="313B2229" w14:textId="77777777" w:rsidR="0093405A" w:rsidRDefault="0093405A" w:rsidP="0093405A">
      <w:pPr>
        <w:pStyle w:val="ad"/>
        <w:ind w:left="480" w:firstLine="480"/>
      </w:pPr>
      <w:r>
        <w:tab/>
      </w:r>
      <w:r>
        <w:tab/>
      </w:r>
      <w:r w:rsidRPr="00641F57">
        <w:t>http://ngis.nat.gov.tw/</w:t>
      </w:r>
      <w:r>
        <w:t>Capabilities</w:t>
      </w:r>
    </w:p>
    <w:p w14:paraId="449A5EE1" w14:textId="77777777" w:rsidR="0093405A" w:rsidRDefault="0093405A" w:rsidP="0093405A">
      <w:pPr>
        <w:pStyle w:val="ad"/>
        <w:ind w:left="480" w:firstLine="480"/>
      </w:pPr>
      <w:r>
        <w:t>呼叫後，輸出的結果範例如下：</w:t>
      </w:r>
    </w:p>
    <w:p w14:paraId="7136AB5C" w14:textId="77777777" w:rsidR="0093405A" w:rsidRPr="00641F57" w:rsidRDefault="0093405A" w:rsidP="0093405A">
      <w:pPr>
        <w:ind w:leftChars="413" w:left="991"/>
      </w:pPr>
      <w:r>
        <w:rPr>
          <w:noProof/>
        </w:rPr>
        <w:drawing>
          <wp:inline distT="0" distB="0" distL="0" distR="0" wp14:anchorId="26A239C5" wp14:editId="388F0964">
            <wp:extent cx="3603009" cy="2530245"/>
            <wp:effectExtent l="0" t="0" r="0" b="381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39403" cy="2555803"/>
                    </a:xfrm>
                    <a:prstGeom prst="rect">
                      <a:avLst/>
                    </a:prstGeom>
                  </pic:spPr>
                </pic:pic>
              </a:graphicData>
            </a:graphic>
          </wp:inline>
        </w:drawing>
      </w:r>
    </w:p>
    <w:p w14:paraId="5958EF84" w14:textId="77777777" w:rsidR="0093405A" w:rsidRPr="003B066F" w:rsidRDefault="0093405A" w:rsidP="0093405A">
      <w:pPr>
        <w:pStyle w:val="3"/>
        <w:spacing w:before="180" w:after="180"/>
        <w:rPr>
          <w:rFonts w:cs="Times New Roman"/>
        </w:rPr>
      </w:pPr>
      <w:r>
        <w:rPr>
          <w:rFonts w:cs="Times New Roman"/>
        </w:rPr>
        <w:t>敏感圖資</w:t>
      </w:r>
      <w:r>
        <w:rPr>
          <w:rFonts w:cs="Times New Roman"/>
        </w:rPr>
        <w:t>WMS</w:t>
      </w:r>
    </w:p>
    <w:p w14:paraId="43E987F9" w14:textId="77777777" w:rsidR="0093405A" w:rsidRPr="003B066F" w:rsidRDefault="0093405A" w:rsidP="0093405A">
      <w:pPr>
        <w:pStyle w:val="ad"/>
        <w:ind w:left="480" w:firstLine="480"/>
        <w:rPr>
          <w:rFonts w:cs="Times New Roman"/>
        </w:rPr>
      </w:pPr>
      <w:r>
        <w:rPr>
          <w:rFonts w:cs="Times New Roman"/>
        </w:rPr>
        <w:t>敏感圖資</w:t>
      </w:r>
      <w:r>
        <w:rPr>
          <w:rFonts w:cs="Times New Roman"/>
        </w:rPr>
        <w:t>WMS</w:t>
      </w:r>
      <w:r w:rsidRPr="003B066F">
        <w:rPr>
          <w:rFonts w:cs="Times New Roman"/>
        </w:rPr>
        <w:t>係提供引用端可透過標準</w:t>
      </w:r>
      <w:r w:rsidRPr="003B066F">
        <w:rPr>
          <w:rFonts w:cs="Times New Roman"/>
        </w:rPr>
        <w:t>WMS</w:t>
      </w:r>
      <w:r w:rsidRPr="003B066F">
        <w:rPr>
          <w:rFonts w:cs="Times New Roman"/>
        </w:rPr>
        <w:t>的參數要求方式，向</w:t>
      </w:r>
      <w:r w:rsidRPr="003B066F">
        <w:rPr>
          <w:rFonts w:cs="Times New Roman"/>
        </w:rPr>
        <w:t>API</w:t>
      </w:r>
      <w:r w:rsidRPr="003B066F">
        <w:rPr>
          <w:rFonts w:cs="Times New Roman"/>
        </w:rPr>
        <w:t>要求指定套疊的敏感圖資項目的圖形，讓引用端可在自己建構的圖台上套疊敏感圖資，流程如</w:t>
      </w:r>
      <w:r>
        <w:rPr>
          <w:rFonts w:cs="Times New Roman"/>
        </w:rPr>
        <w:fldChar w:fldCharType="begin"/>
      </w:r>
      <w:r>
        <w:rPr>
          <w:rFonts w:cs="Times New Roman"/>
        </w:rPr>
        <w:instrText xml:space="preserve"> REF _Ref372738106 \h </w:instrText>
      </w:r>
      <w:r>
        <w:rPr>
          <w:rFonts w:cs="Times New Roman"/>
        </w:rPr>
      </w:r>
      <w:r>
        <w:rPr>
          <w:rFonts w:cs="Times New Roman"/>
        </w:rPr>
        <w:fldChar w:fldCharType="separate"/>
      </w:r>
      <w:r w:rsidR="00533A01" w:rsidRPr="003B066F">
        <w:rPr>
          <w:rFonts w:cs="Times New Roman"/>
        </w:rPr>
        <w:t>圖</w:t>
      </w:r>
      <w:r w:rsidR="00533A01" w:rsidRPr="003B066F">
        <w:rPr>
          <w:rFonts w:cs="Times New Roman"/>
        </w:rPr>
        <w:t xml:space="preserve"> </w:t>
      </w:r>
      <w:r w:rsidR="00533A01">
        <w:rPr>
          <w:rFonts w:cs="Times New Roman"/>
          <w:noProof/>
        </w:rPr>
        <w:t>29</w:t>
      </w:r>
      <w:r w:rsidR="00533A01" w:rsidRPr="003B066F">
        <w:rPr>
          <w:rFonts w:cs="Times New Roman"/>
        </w:rPr>
        <w:t xml:space="preserve"> </w:t>
      </w:r>
      <w:r w:rsidR="00533A01">
        <w:rPr>
          <w:rFonts w:cs="Times New Roman"/>
        </w:rPr>
        <w:t>敏感圖資</w:t>
      </w:r>
      <w:r w:rsidR="00533A01">
        <w:rPr>
          <w:rFonts w:cs="Times New Roman"/>
        </w:rPr>
        <w:t>WMS</w:t>
      </w:r>
      <w:r w:rsidR="00533A01" w:rsidRPr="003B066F">
        <w:rPr>
          <w:rFonts w:cs="Times New Roman"/>
        </w:rPr>
        <w:t>執行循序圖</w:t>
      </w:r>
      <w:r>
        <w:rPr>
          <w:rFonts w:cs="Times New Roman"/>
        </w:rPr>
        <w:fldChar w:fldCharType="end"/>
      </w:r>
      <w:r w:rsidRPr="003B066F">
        <w:rPr>
          <w:rFonts w:cs="Times New Roman"/>
        </w:rPr>
        <w:t>所示，引用端系統依據</w:t>
      </w:r>
      <w:r w:rsidRPr="003B066F">
        <w:rPr>
          <w:rFonts w:cs="Times New Roman"/>
        </w:rPr>
        <w:t>WMS</w:t>
      </w:r>
      <w:r w:rsidRPr="003B066F">
        <w:rPr>
          <w:rFonts w:cs="Times New Roman"/>
        </w:rPr>
        <w:t>標準參數傳遞給</w:t>
      </w:r>
      <w:r w:rsidRPr="003B066F">
        <w:rPr>
          <w:rFonts w:cs="Times New Roman"/>
        </w:rPr>
        <w:t>API</w:t>
      </w:r>
      <w:r w:rsidRPr="003B066F">
        <w:rPr>
          <w:rFonts w:cs="Times New Roman"/>
        </w:rPr>
        <w:t>後，</w:t>
      </w:r>
      <w:r w:rsidRPr="003B066F">
        <w:rPr>
          <w:rFonts w:cs="Times New Roman"/>
        </w:rPr>
        <w:t>API</w:t>
      </w:r>
      <w:r w:rsidRPr="003B066F">
        <w:rPr>
          <w:rFonts w:cs="Times New Roman"/>
        </w:rPr>
        <w:t>會依據參數中所指定的環境敏感圖資代碼，向系統本身的資料庫查詢取得</w:t>
      </w:r>
      <w:r w:rsidRPr="003B066F">
        <w:rPr>
          <w:rFonts w:cs="Times New Roman"/>
        </w:rPr>
        <w:t>WMS</w:t>
      </w:r>
      <w:r w:rsidRPr="003B066F">
        <w:rPr>
          <w:rFonts w:cs="Times New Roman"/>
        </w:rPr>
        <w:t>服務的</w:t>
      </w:r>
      <w:r w:rsidRPr="003B066F">
        <w:rPr>
          <w:rFonts w:cs="Times New Roman"/>
        </w:rPr>
        <w:t>URL</w:t>
      </w:r>
      <w:r w:rsidRPr="003B066F">
        <w:rPr>
          <w:rFonts w:cs="Times New Roman"/>
        </w:rPr>
        <w:t>，並轉送引用端的</w:t>
      </w:r>
      <w:r w:rsidRPr="003B066F">
        <w:rPr>
          <w:rFonts w:cs="Times New Roman"/>
        </w:rPr>
        <w:t>WMS</w:t>
      </w:r>
      <w:r w:rsidRPr="003B066F">
        <w:rPr>
          <w:rFonts w:cs="Times New Roman"/>
        </w:rPr>
        <w:t>參數給</w:t>
      </w:r>
      <w:r w:rsidRPr="003B066F">
        <w:rPr>
          <w:rFonts w:cs="Times New Roman"/>
        </w:rPr>
        <w:t>WMS</w:t>
      </w:r>
      <w:r w:rsidRPr="003B066F">
        <w:rPr>
          <w:rFonts w:cs="Times New Roman"/>
        </w:rPr>
        <w:t>並取得圖形，最後回傳圖形結果給引用端。</w:t>
      </w:r>
    </w:p>
    <w:p w14:paraId="7112404F" w14:textId="77777777" w:rsidR="0093405A" w:rsidRPr="003B066F" w:rsidRDefault="0093405A" w:rsidP="0093405A">
      <w:pPr>
        <w:jc w:val="center"/>
        <w:rPr>
          <w:rFonts w:cs="Times New Roman"/>
        </w:rPr>
      </w:pPr>
      <w:r w:rsidRPr="00065BF9">
        <w:rPr>
          <w:rFonts w:cs="Times New Roman"/>
          <w:noProof/>
        </w:rPr>
        <w:lastRenderedPageBreak/>
        <w:drawing>
          <wp:inline distT="0" distB="0" distL="0" distR="0" wp14:anchorId="62681E76" wp14:editId="4F658C9A">
            <wp:extent cx="5049672" cy="2858812"/>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51472" cy="2859831"/>
                    </a:xfrm>
                    <a:prstGeom prst="rect">
                      <a:avLst/>
                    </a:prstGeom>
                    <a:noFill/>
                    <a:ln>
                      <a:noFill/>
                    </a:ln>
                  </pic:spPr>
                </pic:pic>
              </a:graphicData>
            </a:graphic>
          </wp:inline>
        </w:drawing>
      </w:r>
      <w:r w:rsidRPr="00065BF9">
        <w:rPr>
          <w:rFonts w:cs="Times New Roman"/>
          <w:noProof/>
        </w:rPr>
        <w:t xml:space="preserve"> </w:t>
      </w:r>
    </w:p>
    <w:p w14:paraId="643A0345" w14:textId="77777777" w:rsidR="0093405A" w:rsidRPr="003B066F" w:rsidRDefault="0093405A" w:rsidP="0093405A">
      <w:pPr>
        <w:pStyle w:val="ab"/>
        <w:rPr>
          <w:rFonts w:cs="Times New Roman"/>
        </w:rPr>
      </w:pPr>
      <w:bookmarkStart w:id="168" w:name="_Ref380320662"/>
      <w:bookmarkStart w:id="169" w:name="_Ref372738106"/>
      <w:bookmarkStart w:id="170" w:name="_Toc379373986"/>
      <w:bookmarkStart w:id="171" w:name="_Toc380585496"/>
      <w:r w:rsidRPr="003B066F">
        <w:rPr>
          <w:rFonts w:cs="Times New Roman"/>
        </w:rPr>
        <w:t>圖</w:t>
      </w:r>
      <w:r w:rsidRPr="003B066F">
        <w:rPr>
          <w:rFonts w:cs="Times New Roman"/>
        </w:rPr>
        <w:t xml:space="preserve"> </w:t>
      </w:r>
      <w:r w:rsidRPr="003B066F">
        <w:rPr>
          <w:rFonts w:cs="Times New Roman"/>
        </w:rPr>
        <w:fldChar w:fldCharType="begin"/>
      </w:r>
      <w:r w:rsidRPr="003B066F">
        <w:rPr>
          <w:rFonts w:cs="Times New Roman"/>
        </w:rPr>
        <w:instrText xml:space="preserve"> SEQ </w:instrText>
      </w:r>
      <w:r w:rsidRPr="003B066F">
        <w:rPr>
          <w:rFonts w:cs="Times New Roman"/>
        </w:rPr>
        <w:instrText>圖</w:instrText>
      </w:r>
      <w:r w:rsidRPr="003B066F">
        <w:rPr>
          <w:rFonts w:cs="Times New Roman"/>
        </w:rPr>
        <w:instrText xml:space="preserve"> \* ARABIC </w:instrText>
      </w:r>
      <w:r w:rsidRPr="003B066F">
        <w:rPr>
          <w:rFonts w:cs="Times New Roman"/>
        </w:rPr>
        <w:fldChar w:fldCharType="separate"/>
      </w:r>
      <w:r w:rsidR="00533A01">
        <w:rPr>
          <w:rFonts w:cs="Times New Roman"/>
          <w:noProof/>
        </w:rPr>
        <w:t>29</w:t>
      </w:r>
      <w:r w:rsidRPr="003B066F">
        <w:rPr>
          <w:rFonts w:cs="Times New Roman"/>
        </w:rPr>
        <w:fldChar w:fldCharType="end"/>
      </w:r>
      <w:bookmarkEnd w:id="168"/>
      <w:r w:rsidRPr="003B066F">
        <w:rPr>
          <w:rFonts w:cs="Times New Roman"/>
        </w:rPr>
        <w:t xml:space="preserve"> </w:t>
      </w:r>
      <w:r>
        <w:rPr>
          <w:rFonts w:cs="Times New Roman"/>
        </w:rPr>
        <w:t>敏感圖資</w:t>
      </w:r>
      <w:r>
        <w:rPr>
          <w:rFonts w:cs="Times New Roman"/>
        </w:rPr>
        <w:t>WMS</w:t>
      </w:r>
      <w:r w:rsidRPr="003B066F">
        <w:rPr>
          <w:rFonts w:cs="Times New Roman"/>
        </w:rPr>
        <w:t>執行循序圖</w:t>
      </w:r>
      <w:bookmarkEnd w:id="169"/>
      <w:bookmarkEnd w:id="170"/>
      <w:bookmarkEnd w:id="171"/>
    </w:p>
    <w:p w14:paraId="209C4F8D" w14:textId="77777777" w:rsidR="0093405A" w:rsidRPr="003B066F" w:rsidRDefault="0093405A" w:rsidP="0093405A">
      <w:pPr>
        <w:pStyle w:val="ad"/>
        <w:ind w:left="480" w:firstLine="480"/>
        <w:rPr>
          <w:rFonts w:cs="Times New Roman"/>
        </w:rPr>
      </w:pPr>
      <w:r w:rsidRPr="003B066F">
        <w:rPr>
          <w:rFonts w:cs="Times New Roman"/>
        </w:rPr>
        <w:t>呼叫之輸入範例格式遵循標準</w:t>
      </w:r>
      <w:r w:rsidRPr="003B066F">
        <w:rPr>
          <w:rFonts w:cs="Times New Roman"/>
        </w:rPr>
        <w:t>WMS</w:t>
      </w:r>
      <w:r w:rsidRPr="003B066F">
        <w:rPr>
          <w:rFonts w:cs="Times New Roman"/>
        </w:rPr>
        <w:t>格式，如下：</w:t>
      </w:r>
    </w:p>
    <w:p w14:paraId="27A493C3" w14:textId="77777777" w:rsidR="0093405A" w:rsidRPr="003B066F" w:rsidRDefault="0093405A" w:rsidP="0093405A">
      <w:pPr>
        <w:ind w:leftChars="354" w:left="850"/>
        <w:rPr>
          <w:rFonts w:cs="Times New Roman"/>
        </w:rPr>
      </w:pPr>
      <w:r w:rsidRPr="003B066F">
        <w:rPr>
          <w:rFonts w:cs="Times New Roman"/>
        </w:rPr>
        <w:t>http://ngis.nat.gov.tw/cepdWMS? services=WMS&amp;request=GetMap&amp;layers= [</w:t>
      </w:r>
      <w:r w:rsidRPr="003B066F">
        <w:rPr>
          <w:rFonts w:cs="Times New Roman"/>
        </w:rPr>
        <w:t>環境敏感圖資代碼</w:t>
      </w:r>
      <w:r w:rsidRPr="003B066F">
        <w:rPr>
          <w:rFonts w:cs="Times New Roman"/>
        </w:rPr>
        <w:t>]&amp;srs=EPSG:4326&amp;width=300&amp;height=300&amp;format=image/png&amp;version=1.3&amp;bbox=21.891016,119.460840,25.295065, 122.003806</w:t>
      </w:r>
    </w:p>
    <w:p w14:paraId="6FC57AE0" w14:textId="77777777" w:rsidR="0093405A" w:rsidRPr="003B066F" w:rsidRDefault="0093405A" w:rsidP="0093405A">
      <w:pPr>
        <w:pStyle w:val="ad"/>
        <w:spacing w:before="240"/>
        <w:ind w:left="480" w:firstLine="480"/>
        <w:rPr>
          <w:rFonts w:cs="Times New Roman"/>
        </w:rPr>
      </w:pPr>
      <w:r w:rsidRPr="003B066F">
        <w:rPr>
          <w:rFonts w:cs="Times New Roman"/>
        </w:rPr>
        <w:t>透過呼叫後，輸出結果範例如下：</w:t>
      </w:r>
    </w:p>
    <w:p w14:paraId="0607D7D1" w14:textId="77777777" w:rsidR="0093405A" w:rsidRDefault="0093405A" w:rsidP="0093405A">
      <w:pPr>
        <w:jc w:val="center"/>
        <w:rPr>
          <w:rFonts w:cs="Times New Roman"/>
        </w:rPr>
      </w:pPr>
      <w:r w:rsidRPr="003B066F">
        <w:rPr>
          <w:rFonts w:cs="Times New Roman"/>
          <w:noProof/>
        </w:rPr>
        <w:drawing>
          <wp:inline distT="0" distB="0" distL="0" distR="0" wp14:anchorId="05CFD3D4" wp14:editId="10FE245D">
            <wp:extent cx="2178658" cy="3123565"/>
            <wp:effectExtent l="0" t="0" r="0" b="635"/>
            <wp:docPr id="22" name="圖片 22" descr="http://gis.forest.gov.tw/arcgis/services/WMS/FHWMS/MapServer/WMSServer?services=WMS&amp;request=GetMap&amp;layers=3&amp;crs=EPSG:4326&amp;width=300&amp;height=300&amp;format=image/png&amp;version=1.3&amp;bbox=21.891016,119.460840,25.295065,%20122.003806&amp;sty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 descr="http://gis.forest.gov.tw/arcgis/services/WMS/FHWMS/MapServer/WMSServer?services=WMS&amp;request=GetMap&amp;layers=3&amp;crs=EPSG:4326&amp;width=300&amp;height=300&amp;format=image/png&amp;version=1.3&amp;bbox=21.891016,119.460840,25.295065,%20122.003806&amp;styles="/>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2190730" cy="3140873"/>
                    </a:xfrm>
                    <a:prstGeom prst="rect">
                      <a:avLst/>
                    </a:prstGeom>
                    <a:noFill/>
                    <a:ln>
                      <a:noFill/>
                    </a:ln>
                    <a:extLst>
                      <a:ext uri="{53640926-AAD7-44D8-BBD7-CCE9431645EC}">
                        <a14:shadowObscured xmlns:a14="http://schemas.microsoft.com/office/drawing/2010/main"/>
                      </a:ext>
                    </a:extLst>
                  </pic:spPr>
                </pic:pic>
              </a:graphicData>
            </a:graphic>
          </wp:inline>
        </w:drawing>
      </w:r>
    </w:p>
    <w:p w14:paraId="75EF2AE3" w14:textId="77777777" w:rsidR="0093405A" w:rsidRPr="003B066F" w:rsidRDefault="0093405A" w:rsidP="0093405A">
      <w:pPr>
        <w:pStyle w:val="ab"/>
      </w:pPr>
      <w:bookmarkStart w:id="172" w:name="_Toc38058549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33A01">
        <w:rPr>
          <w:noProof/>
        </w:rPr>
        <w:t>30</w:t>
      </w:r>
      <w:r>
        <w:fldChar w:fldCharType="end"/>
      </w:r>
      <w:r>
        <w:t>圖層套疊</w:t>
      </w:r>
      <w:r>
        <w:rPr>
          <w:rFonts w:hint="eastAsia"/>
        </w:rPr>
        <w:t>WMS</w:t>
      </w:r>
      <w:r>
        <w:t>輸出範例圖</w:t>
      </w:r>
      <w:bookmarkEnd w:id="172"/>
    </w:p>
    <w:p w14:paraId="734D4EFB" w14:textId="77777777" w:rsidR="0093405A" w:rsidRPr="003B066F" w:rsidRDefault="0093405A" w:rsidP="0093405A">
      <w:pPr>
        <w:pStyle w:val="3"/>
        <w:spacing w:before="180" w:after="180"/>
        <w:rPr>
          <w:rFonts w:cs="Times New Roman"/>
        </w:rPr>
      </w:pPr>
      <w:r w:rsidRPr="003B066F">
        <w:rPr>
          <w:rFonts w:cs="Times New Roman"/>
        </w:rPr>
        <w:lastRenderedPageBreak/>
        <w:t>空間查詢</w:t>
      </w:r>
    </w:p>
    <w:p w14:paraId="77DBF196" w14:textId="77777777" w:rsidR="0093405A" w:rsidRPr="003B066F" w:rsidRDefault="0093405A" w:rsidP="0093405A">
      <w:pPr>
        <w:pStyle w:val="ad"/>
        <w:ind w:left="480" w:firstLine="480"/>
        <w:rPr>
          <w:rFonts w:cs="Times New Roman"/>
        </w:rPr>
      </w:pPr>
      <w:r w:rsidRPr="003B066F">
        <w:rPr>
          <w:rFonts w:cs="Times New Roman"/>
        </w:rPr>
        <w:t>空間查詢提供引用端系統可輸入空間圖形以進行敏感圖資查詢，空間圖形包括點、線、面等基本圖形，流程如</w:t>
      </w:r>
      <w:r w:rsidRPr="003B066F">
        <w:rPr>
          <w:rFonts w:cs="Times New Roman"/>
        </w:rPr>
        <w:fldChar w:fldCharType="begin"/>
      </w:r>
      <w:r w:rsidRPr="003B066F">
        <w:rPr>
          <w:rFonts w:cs="Times New Roman"/>
        </w:rPr>
        <w:instrText xml:space="preserve"> REF _Ref372739556 \h </w:instrText>
      </w:r>
      <w:r>
        <w:rPr>
          <w:rFonts w:cs="Times New Roman"/>
        </w:rPr>
        <w:instrText xml:space="preserve"> \* MERGEFORMAT </w:instrText>
      </w:r>
      <w:r w:rsidRPr="003B066F">
        <w:rPr>
          <w:rFonts w:cs="Times New Roman"/>
        </w:rPr>
      </w:r>
      <w:r w:rsidRPr="003B066F">
        <w:rPr>
          <w:rFonts w:cs="Times New Roman"/>
        </w:rPr>
        <w:fldChar w:fldCharType="separate"/>
      </w:r>
      <w:r w:rsidR="00533A01" w:rsidRPr="003B066F">
        <w:rPr>
          <w:rFonts w:cs="Times New Roman"/>
        </w:rPr>
        <w:t>圖</w:t>
      </w:r>
      <w:r w:rsidR="00533A01" w:rsidRPr="003B066F">
        <w:rPr>
          <w:rFonts w:cs="Times New Roman"/>
        </w:rPr>
        <w:t xml:space="preserve"> </w:t>
      </w:r>
      <w:r w:rsidR="00533A01">
        <w:rPr>
          <w:rFonts w:cs="Times New Roman"/>
          <w:noProof/>
        </w:rPr>
        <w:t>31</w:t>
      </w:r>
      <w:r w:rsidR="00533A01" w:rsidRPr="003B066F">
        <w:rPr>
          <w:rFonts w:cs="Times New Roman"/>
        </w:rPr>
        <w:t xml:space="preserve"> </w:t>
      </w:r>
      <w:r w:rsidR="00533A01" w:rsidRPr="003B066F">
        <w:rPr>
          <w:rFonts w:cs="Times New Roman"/>
        </w:rPr>
        <w:t>空間查詢執行循序圖</w:t>
      </w:r>
      <w:r w:rsidRPr="003B066F">
        <w:rPr>
          <w:rFonts w:cs="Times New Roman"/>
        </w:rPr>
        <w:fldChar w:fldCharType="end"/>
      </w:r>
      <w:r w:rsidRPr="003B066F">
        <w:rPr>
          <w:rFonts w:cs="Times New Roman"/>
        </w:rPr>
        <w:t>所示，引用端向</w:t>
      </w:r>
      <w:r w:rsidRPr="003B066F">
        <w:rPr>
          <w:rFonts w:cs="Times New Roman"/>
        </w:rPr>
        <w:t>API</w:t>
      </w:r>
      <w:r w:rsidRPr="003B066F">
        <w:rPr>
          <w:rFonts w:cs="Times New Roman"/>
        </w:rPr>
        <w:t>要求執行空間查詢，並傳遞相關參數給</w:t>
      </w:r>
      <w:r w:rsidRPr="003B066F">
        <w:rPr>
          <w:rFonts w:cs="Times New Roman"/>
        </w:rPr>
        <w:t>API</w:t>
      </w:r>
      <w:r w:rsidRPr="003B066F">
        <w:rPr>
          <w:rFonts w:cs="Times New Roman"/>
        </w:rPr>
        <w:t>，</w:t>
      </w:r>
      <w:r w:rsidRPr="003B066F">
        <w:rPr>
          <w:rFonts w:cs="Times New Roman"/>
        </w:rPr>
        <w:t>API</w:t>
      </w:r>
      <w:r w:rsidRPr="003B066F">
        <w:rPr>
          <w:rFonts w:cs="Times New Roman"/>
        </w:rPr>
        <w:t>依據敏感圖資代碼取得</w:t>
      </w:r>
      <w:r w:rsidRPr="003B066F">
        <w:rPr>
          <w:rFonts w:cs="Times New Roman"/>
        </w:rPr>
        <w:t>WFS</w:t>
      </w:r>
      <w:r w:rsidRPr="003B066F">
        <w:rPr>
          <w:rFonts w:cs="Times New Roman"/>
        </w:rPr>
        <w:t>服務</w:t>
      </w:r>
      <w:r w:rsidRPr="003B066F">
        <w:rPr>
          <w:rFonts w:cs="Times New Roman"/>
        </w:rPr>
        <w:t>URL</w:t>
      </w:r>
      <w:r w:rsidRPr="003B066F">
        <w:rPr>
          <w:rFonts w:cs="Times New Roman"/>
        </w:rPr>
        <w:t>，若引用端系統要求執行環域分析，則</w:t>
      </w:r>
      <w:r w:rsidRPr="003B066F">
        <w:rPr>
          <w:rFonts w:cs="Times New Roman"/>
        </w:rPr>
        <w:t>API</w:t>
      </w:r>
      <w:r w:rsidRPr="003B066F">
        <w:rPr>
          <w:rFonts w:cs="Times New Roman"/>
        </w:rPr>
        <w:t>將對傳入的空間圖形進行環域計算，接著將查詢參數轉換成</w:t>
      </w:r>
      <w:r w:rsidRPr="003B066F">
        <w:rPr>
          <w:rFonts w:cs="Times New Roman"/>
        </w:rPr>
        <w:t>WFS</w:t>
      </w:r>
      <w:r w:rsidRPr="003B066F">
        <w:rPr>
          <w:rFonts w:cs="Times New Roman"/>
        </w:rPr>
        <w:t>參數，並向敏感圖資</w:t>
      </w:r>
      <w:r w:rsidRPr="003B066F">
        <w:rPr>
          <w:rFonts w:cs="Times New Roman"/>
        </w:rPr>
        <w:t>WFS</w:t>
      </w:r>
      <w:r w:rsidRPr="003B066F">
        <w:rPr>
          <w:rFonts w:cs="Times New Roman"/>
        </w:rPr>
        <w:t>執行交集查詢，</w:t>
      </w:r>
      <w:r w:rsidRPr="003B066F">
        <w:rPr>
          <w:rFonts w:cs="Times New Roman"/>
        </w:rPr>
        <w:t>WFS</w:t>
      </w:r>
      <w:r w:rsidRPr="003B066F">
        <w:rPr>
          <w:rFonts w:cs="Times New Roman"/>
        </w:rPr>
        <w:t>的查詢結果以</w:t>
      </w:r>
      <w:r w:rsidRPr="003B066F">
        <w:rPr>
          <w:rFonts w:cs="Times New Roman"/>
        </w:rPr>
        <w:t>GML</w:t>
      </w:r>
      <w:r w:rsidRPr="003B066F">
        <w:rPr>
          <w:rFonts w:cs="Times New Roman"/>
        </w:rPr>
        <w:t>格式回傳後，</w:t>
      </w:r>
      <w:r w:rsidRPr="003B066F">
        <w:rPr>
          <w:rFonts w:cs="Times New Roman"/>
        </w:rPr>
        <w:t>API</w:t>
      </w:r>
      <w:r w:rsidRPr="003B066F">
        <w:rPr>
          <w:rFonts w:cs="Times New Roman"/>
        </w:rPr>
        <w:t>會依據圖形內容計算面積，並依照</w:t>
      </w:r>
      <w:r w:rsidRPr="003B066F">
        <w:rPr>
          <w:rFonts w:cs="Times New Roman"/>
        </w:rPr>
        <w:t>API</w:t>
      </w:r>
      <w:r w:rsidRPr="003B066F">
        <w:rPr>
          <w:rFonts w:cs="Times New Roman"/>
        </w:rPr>
        <w:t>回傳格式將查詢結果回傳給引用端。</w:t>
      </w:r>
    </w:p>
    <w:p w14:paraId="4BCFF1D1" w14:textId="77777777" w:rsidR="0093405A" w:rsidRPr="003B066F" w:rsidRDefault="0093405A" w:rsidP="0093405A">
      <w:pPr>
        <w:jc w:val="center"/>
        <w:rPr>
          <w:rFonts w:cs="Times New Roman"/>
        </w:rPr>
      </w:pPr>
      <w:r w:rsidRPr="003B066F">
        <w:rPr>
          <w:rFonts w:cs="Times New Roman"/>
          <w:noProof/>
        </w:rPr>
        <w:drawing>
          <wp:inline distT="0" distB="0" distL="0" distR="0" wp14:anchorId="00C5CE0B" wp14:editId="3F7E2FB2">
            <wp:extent cx="5018490" cy="470535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0093" cy="4706853"/>
                    </a:xfrm>
                    <a:prstGeom prst="rect">
                      <a:avLst/>
                    </a:prstGeom>
                    <a:noFill/>
                    <a:ln>
                      <a:noFill/>
                    </a:ln>
                  </pic:spPr>
                </pic:pic>
              </a:graphicData>
            </a:graphic>
          </wp:inline>
        </w:drawing>
      </w:r>
    </w:p>
    <w:p w14:paraId="037CAF2E" w14:textId="77777777" w:rsidR="0093405A" w:rsidRPr="003B066F" w:rsidRDefault="0093405A" w:rsidP="0093405A">
      <w:pPr>
        <w:pStyle w:val="ab"/>
        <w:rPr>
          <w:rFonts w:cs="Times New Roman"/>
        </w:rPr>
      </w:pPr>
      <w:bookmarkStart w:id="173" w:name="_Ref372739556"/>
      <w:bookmarkStart w:id="174" w:name="_Toc379373987"/>
      <w:bookmarkStart w:id="175" w:name="_Toc380585498"/>
      <w:r w:rsidRPr="003B066F">
        <w:rPr>
          <w:rFonts w:cs="Times New Roman"/>
        </w:rPr>
        <w:t>圖</w:t>
      </w:r>
      <w:r w:rsidRPr="003B066F">
        <w:rPr>
          <w:rFonts w:cs="Times New Roman"/>
        </w:rPr>
        <w:t xml:space="preserve"> </w:t>
      </w:r>
      <w:r w:rsidRPr="003B066F">
        <w:rPr>
          <w:rFonts w:cs="Times New Roman"/>
        </w:rPr>
        <w:fldChar w:fldCharType="begin"/>
      </w:r>
      <w:r w:rsidRPr="003B066F">
        <w:rPr>
          <w:rFonts w:cs="Times New Roman"/>
        </w:rPr>
        <w:instrText xml:space="preserve"> SEQ </w:instrText>
      </w:r>
      <w:r w:rsidRPr="003B066F">
        <w:rPr>
          <w:rFonts w:cs="Times New Roman"/>
        </w:rPr>
        <w:instrText>圖</w:instrText>
      </w:r>
      <w:r w:rsidRPr="003B066F">
        <w:rPr>
          <w:rFonts w:cs="Times New Roman"/>
        </w:rPr>
        <w:instrText xml:space="preserve"> \* ARABIC </w:instrText>
      </w:r>
      <w:r w:rsidRPr="003B066F">
        <w:rPr>
          <w:rFonts w:cs="Times New Roman"/>
        </w:rPr>
        <w:fldChar w:fldCharType="separate"/>
      </w:r>
      <w:r w:rsidR="00533A01">
        <w:rPr>
          <w:rFonts w:cs="Times New Roman"/>
          <w:noProof/>
        </w:rPr>
        <w:t>31</w:t>
      </w:r>
      <w:r w:rsidRPr="003B066F">
        <w:rPr>
          <w:rFonts w:cs="Times New Roman"/>
        </w:rPr>
        <w:fldChar w:fldCharType="end"/>
      </w:r>
      <w:r w:rsidRPr="003B066F">
        <w:rPr>
          <w:rFonts w:cs="Times New Roman"/>
        </w:rPr>
        <w:t xml:space="preserve"> </w:t>
      </w:r>
      <w:r w:rsidRPr="003B066F">
        <w:rPr>
          <w:rFonts w:cs="Times New Roman"/>
        </w:rPr>
        <w:t>空間查詢執行循序圖</w:t>
      </w:r>
      <w:bookmarkEnd w:id="173"/>
      <w:bookmarkEnd w:id="174"/>
      <w:bookmarkEnd w:id="175"/>
    </w:p>
    <w:p w14:paraId="6159196D" w14:textId="77777777" w:rsidR="0093405A" w:rsidRPr="003B066F" w:rsidRDefault="0093405A" w:rsidP="0093405A">
      <w:pPr>
        <w:pStyle w:val="ad"/>
        <w:ind w:left="480" w:firstLine="480"/>
        <w:rPr>
          <w:rFonts w:cs="Times New Roman"/>
        </w:rPr>
      </w:pPr>
      <w:r w:rsidRPr="003B066F">
        <w:rPr>
          <w:rFonts w:cs="Times New Roman"/>
        </w:rPr>
        <w:t>本</w:t>
      </w:r>
      <w:r w:rsidRPr="003B066F">
        <w:rPr>
          <w:rFonts w:cs="Times New Roman"/>
        </w:rPr>
        <w:t>API</w:t>
      </w:r>
      <w:r w:rsidRPr="003B066F">
        <w:rPr>
          <w:rFonts w:cs="Times New Roman"/>
        </w:rPr>
        <w:t>設計呼叫方式除以網址傳遞參數外，並搭配以</w:t>
      </w:r>
      <w:r w:rsidRPr="003B066F">
        <w:rPr>
          <w:rFonts w:cs="Times New Roman"/>
        </w:rPr>
        <w:t>POST</w:t>
      </w:r>
      <w:r w:rsidRPr="003B066F">
        <w:rPr>
          <w:rFonts w:cs="Times New Roman"/>
        </w:rPr>
        <w:t>方式傳入來源資料之坐標系統參數、輸出結果坐標系統參數、</w:t>
      </w:r>
      <w:r w:rsidRPr="003B066F">
        <w:rPr>
          <w:rFonts w:cs="Times New Roman"/>
        </w:rPr>
        <w:t>GML</w:t>
      </w:r>
      <w:r w:rsidRPr="003B066F">
        <w:rPr>
          <w:rFonts w:cs="Times New Roman"/>
        </w:rPr>
        <w:t>圖形類型，</w:t>
      </w:r>
    </w:p>
    <w:p w14:paraId="323160C3" w14:textId="77777777" w:rsidR="0093405A" w:rsidRPr="003B066F" w:rsidRDefault="0093405A" w:rsidP="0093405A">
      <w:pPr>
        <w:pStyle w:val="ad"/>
        <w:ind w:left="480" w:firstLine="480"/>
        <w:rPr>
          <w:rFonts w:cs="Times New Roman"/>
        </w:rPr>
      </w:pPr>
      <w:r w:rsidRPr="003B066F">
        <w:rPr>
          <w:rFonts w:cs="Times New Roman"/>
        </w:rPr>
        <w:lastRenderedPageBreak/>
        <w:t>呼叫之輸入範例格式如下：</w:t>
      </w:r>
    </w:p>
    <w:p w14:paraId="2B59DD7A" w14:textId="77777777" w:rsidR="0093405A" w:rsidRPr="003B066F" w:rsidRDefault="0093405A" w:rsidP="0093405A">
      <w:pPr>
        <w:pStyle w:val="ad"/>
        <w:ind w:left="480" w:firstLine="480"/>
        <w:rPr>
          <w:rFonts w:cs="Times New Roman"/>
        </w:rPr>
      </w:pPr>
      <w:r w:rsidRPr="003B066F">
        <w:rPr>
          <w:rFonts w:cs="Times New Roman"/>
        </w:rPr>
        <w:t xml:space="preserve">HTTP GET </w:t>
      </w:r>
      <w:r w:rsidRPr="003B066F">
        <w:rPr>
          <w:rFonts w:cs="Times New Roman"/>
        </w:rPr>
        <w:t>呼叫格式：</w:t>
      </w:r>
    </w:p>
    <w:p w14:paraId="3192537C" w14:textId="77777777" w:rsidR="0093405A" w:rsidRPr="003B066F" w:rsidRDefault="0093405A" w:rsidP="0093405A">
      <w:pPr>
        <w:pStyle w:val="ad"/>
        <w:ind w:left="480" w:firstLine="480"/>
        <w:rPr>
          <w:rFonts w:cs="Times New Roman"/>
        </w:rPr>
      </w:pPr>
      <w:r w:rsidRPr="003B066F">
        <w:rPr>
          <w:rFonts w:cs="Times New Roman"/>
        </w:rPr>
        <w:t>http://ngis.nat.gov.tw/Geometry/[</w:t>
      </w:r>
      <w:r w:rsidRPr="003B066F">
        <w:rPr>
          <w:rFonts w:cs="Times New Roman"/>
        </w:rPr>
        <w:t>環境敏感圖資代碼</w:t>
      </w:r>
      <w:r w:rsidRPr="003B066F">
        <w:rPr>
          <w:rFonts w:cs="Times New Roman"/>
        </w:rPr>
        <w:t>]/[</w:t>
      </w:r>
      <w:r w:rsidRPr="003B066F">
        <w:rPr>
          <w:rFonts w:cs="Times New Roman"/>
        </w:rPr>
        <w:t>環域值</w:t>
      </w:r>
      <w:r w:rsidRPr="003B066F">
        <w:rPr>
          <w:rFonts w:cs="Times New Roman"/>
        </w:rPr>
        <w:t>]</w:t>
      </w:r>
    </w:p>
    <w:p w14:paraId="55997E6F" w14:textId="77777777" w:rsidR="0093405A" w:rsidRPr="003B066F" w:rsidRDefault="0093405A" w:rsidP="0093405A">
      <w:pPr>
        <w:pStyle w:val="ad"/>
        <w:ind w:left="480" w:firstLine="480"/>
        <w:rPr>
          <w:rFonts w:cs="Times New Roman"/>
        </w:rPr>
      </w:pPr>
      <w:r w:rsidRPr="003B066F">
        <w:rPr>
          <w:rFonts w:cs="Times New Roman"/>
        </w:rPr>
        <w:t>HTTP POST</w:t>
      </w:r>
      <w:r w:rsidRPr="003B066F">
        <w:rPr>
          <w:rFonts w:cs="Times New Roman"/>
        </w:rPr>
        <w:t>呼叫參數格式：</w:t>
      </w:r>
    </w:p>
    <w:tbl>
      <w:tblPr>
        <w:tblStyle w:val="af2"/>
        <w:tblW w:w="8101" w:type="dxa"/>
        <w:jc w:val="center"/>
        <w:tblLayout w:type="fixed"/>
        <w:tblLook w:val="04A0" w:firstRow="1" w:lastRow="0" w:firstColumn="1" w:lastColumn="0" w:noHBand="0" w:noVBand="1"/>
      </w:tblPr>
      <w:tblGrid>
        <w:gridCol w:w="1458"/>
        <w:gridCol w:w="2268"/>
        <w:gridCol w:w="4375"/>
      </w:tblGrid>
      <w:tr w:rsidR="0093405A" w:rsidRPr="003B066F" w14:paraId="293EAF87" w14:textId="77777777" w:rsidTr="00CC34C0">
        <w:trPr>
          <w:trHeight w:val="183"/>
          <w:tblHeader/>
          <w:jc w:val="center"/>
        </w:trPr>
        <w:tc>
          <w:tcPr>
            <w:tcW w:w="1458" w:type="dxa"/>
            <w:shd w:val="clear" w:color="auto" w:fill="D9D9D9" w:themeFill="background1" w:themeFillShade="D9"/>
            <w:vAlign w:val="center"/>
          </w:tcPr>
          <w:p w14:paraId="7C943F9D" w14:textId="77777777" w:rsidR="0093405A" w:rsidRPr="003B066F" w:rsidRDefault="0093405A" w:rsidP="00CC34C0">
            <w:pPr>
              <w:spacing w:line="0" w:lineRule="atLeast"/>
              <w:jc w:val="center"/>
              <w:rPr>
                <w:rFonts w:cs="Times New Roman"/>
                <w:b/>
              </w:rPr>
            </w:pPr>
            <w:r w:rsidRPr="003B066F">
              <w:rPr>
                <w:rFonts w:cs="Times New Roman"/>
                <w:b/>
              </w:rPr>
              <w:t>參數名稱</w:t>
            </w:r>
          </w:p>
        </w:tc>
        <w:tc>
          <w:tcPr>
            <w:tcW w:w="2268" w:type="dxa"/>
            <w:shd w:val="clear" w:color="auto" w:fill="D9D9D9" w:themeFill="background1" w:themeFillShade="D9"/>
            <w:vAlign w:val="center"/>
          </w:tcPr>
          <w:p w14:paraId="5E595B53" w14:textId="77777777" w:rsidR="0093405A" w:rsidRPr="003B066F" w:rsidRDefault="0093405A" w:rsidP="00CC34C0">
            <w:pPr>
              <w:spacing w:line="0" w:lineRule="atLeast"/>
              <w:jc w:val="center"/>
              <w:rPr>
                <w:rFonts w:cs="Times New Roman"/>
                <w:b/>
              </w:rPr>
            </w:pPr>
            <w:r w:rsidRPr="003B066F">
              <w:rPr>
                <w:rFonts w:cs="Times New Roman"/>
                <w:b/>
              </w:rPr>
              <w:t>說明</w:t>
            </w:r>
          </w:p>
        </w:tc>
        <w:tc>
          <w:tcPr>
            <w:tcW w:w="4375" w:type="dxa"/>
            <w:shd w:val="clear" w:color="auto" w:fill="D9D9D9" w:themeFill="background1" w:themeFillShade="D9"/>
            <w:vAlign w:val="center"/>
          </w:tcPr>
          <w:p w14:paraId="25117192" w14:textId="77777777" w:rsidR="0093405A" w:rsidRPr="003B066F" w:rsidRDefault="0093405A" w:rsidP="00CC34C0">
            <w:pPr>
              <w:spacing w:line="0" w:lineRule="atLeast"/>
              <w:jc w:val="center"/>
              <w:rPr>
                <w:rFonts w:cs="Times New Roman"/>
                <w:b/>
              </w:rPr>
            </w:pPr>
            <w:r w:rsidRPr="003B066F">
              <w:rPr>
                <w:rFonts w:cs="Times New Roman"/>
                <w:b/>
              </w:rPr>
              <w:t>範例</w:t>
            </w:r>
          </w:p>
        </w:tc>
      </w:tr>
      <w:tr w:rsidR="0093405A" w:rsidRPr="003B066F" w14:paraId="296F9978" w14:textId="77777777" w:rsidTr="00CC34C0">
        <w:trPr>
          <w:trHeight w:val="183"/>
          <w:jc w:val="center"/>
        </w:trPr>
        <w:tc>
          <w:tcPr>
            <w:tcW w:w="1458" w:type="dxa"/>
            <w:vAlign w:val="center"/>
          </w:tcPr>
          <w:p w14:paraId="64E09E70" w14:textId="77777777" w:rsidR="0093405A" w:rsidRPr="003B066F" w:rsidRDefault="0093405A" w:rsidP="00CC34C0">
            <w:pPr>
              <w:spacing w:line="0" w:lineRule="atLeast"/>
              <w:jc w:val="both"/>
              <w:rPr>
                <w:rFonts w:cs="Times New Roman"/>
              </w:rPr>
            </w:pPr>
            <w:r w:rsidRPr="003B066F">
              <w:rPr>
                <w:rFonts w:cs="Times New Roman"/>
              </w:rPr>
              <w:t>InputSRS</w:t>
            </w:r>
          </w:p>
        </w:tc>
        <w:tc>
          <w:tcPr>
            <w:tcW w:w="2268" w:type="dxa"/>
            <w:vAlign w:val="center"/>
          </w:tcPr>
          <w:p w14:paraId="182B2B12" w14:textId="77777777" w:rsidR="0093405A" w:rsidRPr="003B066F" w:rsidRDefault="0093405A" w:rsidP="00CC34C0">
            <w:pPr>
              <w:spacing w:line="0" w:lineRule="atLeast"/>
              <w:jc w:val="both"/>
              <w:rPr>
                <w:rFonts w:cs="Times New Roman"/>
              </w:rPr>
            </w:pPr>
            <w:r w:rsidRPr="003B066F">
              <w:rPr>
                <w:rFonts w:cs="Times New Roman"/>
              </w:rPr>
              <w:t>輸入坐標系統參數</w:t>
            </w:r>
          </w:p>
        </w:tc>
        <w:tc>
          <w:tcPr>
            <w:tcW w:w="4375" w:type="dxa"/>
            <w:vAlign w:val="center"/>
          </w:tcPr>
          <w:p w14:paraId="4B201918" w14:textId="77777777" w:rsidR="0093405A" w:rsidRPr="003B066F" w:rsidRDefault="0093405A" w:rsidP="00CC34C0">
            <w:pPr>
              <w:spacing w:line="0" w:lineRule="atLeast"/>
              <w:jc w:val="both"/>
              <w:rPr>
                <w:rFonts w:cs="Times New Roman"/>
              </w:rPr>
            </w:pPr>
            <w:r w:rsidRPr="003B066F">
              <w:rPr>
                <w:rFonts w:cs="Times New Roman"/>
              </w:rPr>
              <w:t>EPSG:4326</w:t>
            </w:r>
          </w:p>
        </w:tc>
      </w:tr>
      <w:tr w:rsidR="0093405A" w:rsidRPr="003B066F" w14:paraId="257594A3" w14:textId="77777777" w:rsidTr="00CC34C0">
        <w:trPr>
          <w:trHeight w:val="183"/>
          <w:jc w:val="center"/>
        </w:trPr>
        <w:tc>
          <w:tcPr>
            <w:tcW w:w="1458" w:type="dxa"/>
            <w:vAlign w:val="center"/>
          </w:tcPr>
          <w:p w14:paraId="395F4BB7" w14:textId="77777777" w:rsidR="0093405A" w:rsidRPr="003B066F" w:rsidRDefault="0093405A" w:rsidP="00CC34C0">
            <w:pPr>
              <w:spacing w:line="0" w:lineRule="atLeast"/>
              <w:jc w:val="both"/>
              <w:rPr>
                <w:rFonts w:cs="Times New Roman"/>
              </w:rPr>
            </w:pPr>
            <w:r w:rsidRPr="003B066F">
              <w:rPr>
                <w:rFonts w:cs="Times New Roman"/>
              </w:rPr>
              <w:t>OutputSRS</w:t>
            </w:r>
          </w:p>
        </w:tc>
        <w:tc>
          <w:tcPr>
            <w:tcW w:w="2268" w:type="dxa"/>
            <w:vAlign w:val="center"/>
          </w:tcPr>
          <w:p w14:paraId="17E86B06" w14:textId="77777777" w:rsidR="0093405A" w:rsidRPr="003B066F" w:rsidRDefault="0093405A" w:rsidP="00CC34C0">
            <w:pPr>
              <w:spacing w:line="0" w:lineRule="atLeast"/>
              <w:jc w:val="both"/>
              <w:rPr>
                <w:rFonts w:cs="Times New Roman"/>
              </w:rPr>
            </w:pPr>
            <w:r w:rsidRPr="003B066F">
              <w:rPr>
                <w:rFonts w:cs="Times New Roman"/>
              </w:rPr>
              <w:t>輸出坐標系統參數</w:t>
            </w:r>
          </w:p>
        </w:tc>
        <w:tc>
          <w:tcPr>
            <w:tcW w:w="4375" w:type="dxa"/>
            <w:vAlign w:val="center"/>
          </w:tcPr>
          <w:p w14:paraId="4A5E79DB" w14:textId="77777777" w:rsidR="0093405A" w:rsidRPr="003B066F" w:rsidRDefault="0093405A" w:rsidP="00CC34C0">
            <w:pPr>
              <w:spacing w:line="0" w:lineRule="atLeast"/>
              <w:jc w:val="both"/>
              <w:rPr>
                <w:rFonts w:cs="Times New Roman"/>
              </w:rPr>
            </w:pPr>
            <w:r w:rsidRPr="003B066F">
              <w:rPr>
                <w:rFonts w:cs="Times New Roman"/>
              </w:rPr>
              <w:t>EPSG:4326</w:t>
            </w:r>
          </w:p>
        </w:tc>
      </w:tr>
      <w:tr w:rsidR="0093405A" w:rsidRPr="003B066F" w14:paraId="4801370A" w14:textId="77777777" w:rsidTr="00CC34C0">
        <w:trPr>
          <w:trHeight w:val="593"/>
          <w:jc w:val="center"/>
        </w:trPr>
        <w:tc>
          <w:tcPr>
            <w:tcW w:w="1458" w:type="dxa"/>
            <w:vAlign w:val="center"/>
          </w:tcPr>
          <w:p w14:paraId="2AD3EF08" w14:textId="77777777" w:rsidR="0093405A" w:rsidRPr="003B066F" w:rsidRDefault="0093405A" w:rsidP="00CC34C0">
            <w:pPr>
              <w:spacing w:line="0" w:lineRule="atLeast"/>
              <w:jc w:val="both"/>
              <w:rPr>
                <w:rFonts w:cs="Times New Roman"/>
              </w:rPr>
            </w:pPr>
            <w:r w:rsidRPr="003B066F">
              <w:rPr>
                <w:rFonts w:cs="Times New Roman"/>
              </w:rPr>
              <w:t>QueryGeo</w:t>
            </w:r>
          </w:p>
        </w:tc>
        <w:tc>
          <w:tcPr>
            <w:tcW w:w="2268" w:type="dxa"/>
            <w:vAlign w:val="center"/>
          </w:tcPr>
          <w:p w14:paraId="1F85DA21" w14:textId="77777777" w:rsidR="0093405A" w:rsidRPr="003B066F" w:rsidRDefault="0093405A" w:rsidP="00CC34C0">
            <w:pPr>
              <w:spacing w:line="0" w:lineRule="atLeast"/>
              <w:jc w:val="both"/>
              <w:rPr>
                <w:rFonts w:cs="Times New Roman"/>
                <w:noProof/>
              </w:rPr>
            </w:pPr>
            <w:r w:rsidRPr="003B066F">
              <w:rPr>
                <w:rFonts w:cs="Times New Roman"/>
                <w:noProof/>
              </w:rPr>
              <w:t>查詢之資料類型</w:t>
            </w:r>
          </w:p>
        </w:tc>
        <w:tc>
          <w:tcPr>
            <w:tcW w:w="4375" w:type="dxa"/>
            <w:vAlign w:val="center"/>
          </w:tcPr>
          <w:p w14:paraId="6D0DDDC1" w14:textId="77777777" w:rsidR="0093405A" w:rsidRPr="003B066F" w:rsidRDefault="0093405A" w:rsidP="00CC34C0">
            <w:pPr>
              <w:spacing w:line="0" w:lineRule="atLeast"/>
              <w:jc w:val="both"/>
              <w:rPr>
                <w:rFonts w:cs="Times New Roman"/>
              </w:rPr>
            </w:pPr>
            <w:r w:rsidRPr="003B066F">
              <w:rPr>
                <w:rFonts w:cs="Times New Roman"/>
                <w:noProof/>
              </w:rPr>
              <w:drawing>
                <wp:inline distT="0" distB="0" distL="0" distR="0" wp14:anchorId="66F8A63D" wp14:editId="6C0E7103">
                  <wp:extent cx="2699311" cy="449885"/>
                  <wp:effectExtent l="0" t="0" r="6350" b="762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706950" cy="451158"/>
                          </a:xfrm>
                          <a:prstGeom prst="rect">
                            <a:avLst/>
                          </a:prstGeom>
                        </pic:spPr>
                      </pic:pic>
                    </a:graphicData>
                  </a:graphic>
                </wp:inline>
              </w:drawing>
            </w:r>
          </w:p>
        </w:tc>
      </w:tr>
    </w:tbl>
    <w:p w14:paraId="71A95345" w14:textId="77777777" w:rsidR="0093405A" w:rsidRPr="003B066F" w:rsidRDefault="0093405A" w:rsidP="0093405A">
      <w:pPr>
        <w:pStyle w:val="ad"/>
        <w:spacing w:before="240"/>
        <w:ind w:left="480" w:firstLine="480"/>
        <w:rPr>
          <w:rFonts w:cs="Times New Roman"/>
        </w:rPr>
      </w:pPr>
      <w:r w:rsidRPr="003B066F">
        <w:rPr>
          <w:rFonts w:cs="Times New Roman"/>
        </w:rPr>
        <w:t>透過呼叫後，輸出結果範例如下：</w:t>
      </w:r>
    </w:p>
    <w:p w14:paraId="07EC79B4" w14:textId="77777777" w:rsidR="0093405A" w:rsidRPr="003B066F" w:rsidRDefault="0093405A" w:rsidP="0093405A">
      <w:pPr>
        <w:jc w:val="center"/>
        <w:rPr>
          <w:rFonts w:cs="Times New Roman"/>
        </w:rPr>
      </w:pPr>
      <w:r w:rsidRPr="003B066F">
        <w:rPr>
          <w:rFonts w:cs="Times New Roman"/>
          <w:noProof/>
        </w:rPr>
        <w:drawing>
          <wp:inline distT="0" distB="0" distL="0" distR="0" wp14:anchorId="01126DCA" wp14:editId="3B0A8EDD">
            <wp:extent cx="5286375" cy="3439202"/>
            <wp:effectExtent l="0" t="0" r="0" b="889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298341" cy="3446987"/>
                    </a:xfrm>
                    <a:prstGeom prst="rect">
                      <a:avLst/>
                    </a:prstGeom>
                  </pic:spPr>
                </pic:pic>
              </a:graphicData>
            </a:graphic>
          </wp:inline>
        </w:drawing>
      </w:r>
    </w:p>
    <w:p w14:paraId="160596C8" w14:textId="77777777" w:rsidR="0093405A" w:rsidRPr="003B066F" w:rsidRDefault="0093405A" w:rsidP="0093405A">
      <w:pPr>
        <w:pStyle w:val="ad"/>
        <w:ind w:left="480" w:firstLine="480"/>
        <w:rPr>
          <w:rFonts w:cs="Times New Roman"/>
        </w:rPr>
      </w:pPr>
    </w:p>
    <w:p w14:paraId="6F762675" w14:textId="77777777" w:rsidR="0093405A" w:rsidRPr="003B066F" w:rsidRDefault="0093405A" w:rsidP="0093405A">
      <w:pPr>
        <w:pStyle w:val="3"/>
        <w:spacing w:before="180" w:after="180"/>
        <w:rPr>
          <w:rFonts w:cs="Times New Roman"/>
        </w:rPr>
      </w:pPr>
      <w:r w:rsidRPr="003B066F">
        <w:rPr>
          <w:rFonts w:cs="Times New Roman"/>
        </w:rPr>
        <w:t>地籍地號查詢</w:t>
      </w:r>
    </w:p>
    <w:p w14:paraId="22AE525D" w14:textId="77777777" w:rsidR="0093405A" w:rsidRPr="003B066F" w:rsidRDefault="0093405A" w:rsidP="0093405A">
      <w:pPr>
        <w:pStyle w:val="ad"/>
        <w:ind w:left="480" w:firstLine="480"/>
        <w:rPr>
          <w:rFonts w:cs="Times New Roman"/>
        </w:rPr>
      </w:pPr>
      <w:r w:rsidRPr="003B066F">
        <w:rPr>
          <w:rFonts w:cs="Times New Roman"/>
        </w:rPr>
        <w:t>地籍地號查詢提供引用端系統可輸入地號即可進行敏感圖資查詢</w:t>
      </w:r>
      <w:r w:rsidRPr="003B066F">
        <w:rPr>
          <w:rFonts w:cs="Times New Roman"/>
          <w:sz w:val="22"/>
        </w:rPr>
        <w:t>，如</w:t>
      </w:r>
      <w:r w:rsidRPr="003B066F">
        <w:rPr>
          <w:rFonts w:cs="Times New Roman"/>
          <w:sz w:val="22"/>
        </w:rPr>
        <w:fldChar w:fldCharType="begin"/>
      </w:r>
      <w:r w:rsidRPr="003B066F">
        <w:rPr>
          <w:rFonts w:cs="Times New Roman"/>
          <w:sz w:val="22"/>
        </w:rPr>
        <w:instrText xml:space="preserve"> REF _Ref372740542 \h </w:instrText>
      </w:r>
      <w:r>
        <w:rPr>
          <w:rFonts w:cs="Times New Roman"/>
          <w:sz w:val="22"/>
        </w:rPr>
        <w:instrText xml:space="preserve"> \* MERGEFORMAT </w:instrText>
      </w:r>
      <w:r w:rsidRPr="003B066F">
        <w:rPr>
          <w:rFonts w:cs="Times New Roman"/>
          <w:sz w:val="22"/>
        </w:rPr>
      </w:r>
      <w:r w:rsidRPr="003B066F">
        <w:rPr>
          <w:rFonts w:cs="Times New Roman"/>
          <w:sz w:val="22"/>
        </w:rPr>
        <w:fldChar w:fldCharType="separate"/>
      </w:r>
      <w:r w:rsidR="00533A01" w:rsidRPr="003B066F">
        <w:rPr>
          <w:rFonts w:cs="Times New Roman"/>
        </w:rPr>
        <w:t>圖</w:t>
      </w:r>
      <w:r w:rsidR="00533A01" w:rsidRPr="003B066F">
        <w:rPr>
          <w:rFonts w:cs="Times New Roman"/>
        </w:rPr>
        <w:t xml:space="preserve"> </w:t>
      </w:r>
      <w:r w:rsidR="00533A01">
        <w:rPr>
          <w:rFonts w:cs="Times New Roman"/>
          <w:noProof/>
        </w:rPr>
        <w:t>32</w:t>
      </w:r>
      <w:r w:rsidR="00533A01" w:rsidRPr="003B066F">
        <w:rPr>
          <w:rFonts w:cs="Times New Roman"/>
        </w:rPr>
        <w:t xml:space="preserve"> </w:t>
      </w:r>
      <w:r w:rsidR="00533A01" w:rsidRPr="003B066F">
        <w:rPr>
          <w:rFonts w:cs="Times New Roman"/>
        </w:rPr>
        <w:t>地籍地號查詢執行循序圖</w:t>
      </w:r>
      <w:r w:rsidRPr="003B066F">
        <w:rPr>
          <w:rFonts w:cs="Times New Roman"/>
          <w:sz w:val="22"/>
        </w:rPr>
        <w:fldChar w:fldCharType="end"/>
      </w:r>
      <w:r w:rsidRPr="003B066F">
        <w:rPr>
          <w:rFonts w:cs="Times New Roman"/>
          <w:sz w:val="22"/>
        </w:rPr>
        <w:t>，</w:t>
      </w:r>
      <w:r w:rsidRPr="003B066F">
        <w:rPr>
          <w:rFonts w:cs="Times New Roman"/>
        </w:rPr>
        <w:t>引用端向</w:t>
      </w:r>
      <w:r w:rsidRPr="003B066F">
        <w:rPr>
          <w:rFonts w:cs="Times New Roman"/>
        </w:rPr>
        <w:t>API</w:t>
      </w:r>
      <w:r w:rsidRPr="003B066F">
        <w:rPr>
          <w:rFonts w:cs="Times New Roman"/>
        </w:rPr>
        <w:t>要求執行地籍地號查詢，並傳遞相關參數給</w:t>
      </w:r>
      <w:r w:rsidRPr="003B066F">
        <w:rPr>
          <w:rFonts w:cs="Times New Roman"/>
        </w:rPr>
        <w:t>API</w:t>
      </w:r>
      <w:r w:rsidRPr="003B066F">
        <w:rPr>
          <w:rFonts w:cs="Times New Roman"/>
        </w:rPr>
        <w:t>，</w:t>
      </w:r>
      <w:r w:rsidRPr="003B066F">
        <w:rPr>
          <w:rFonts w:cs="Times New Roman"/>
        </w:rPr>
        <w:t>API</w:t>
      </w:r>
      <w:r w:rsidRPr="003B066F">
        <w:rPr>
          <w:rFonts w:cs="Times New Roman"/>
        </w:rPr>
        <w:t>依據敏感圖資代碼取得</w:t>
      </w:r>
      <w:r w:rsidRPr="003B066F">
        <w:rPr>
          <w:rFonts w:cs="Times New Roman"/>
        </w:rPr>
        <w:t>WFS</w:t>
      </w:r>
      <w:r w:rsidRPr="003B066F">
        <w:rPr>
          <w:rFonts w:cs="Times New Roman"/>
        </w:rPr>
        <w:t>服務</w:t>
      </w:r>
      <w:r w:rsidRPr="003B066F">
        <w:rPr>
          <w:rFonts w:cs="Times New Roman"/>
        </w:rPr>
        <w:t>URL</w:t>
      </w:r>
      <w:r w:rsidRPr="003B066F">
        <w:rPr>
          <w:rFonts w:cs="Times New Roman"/>
        </w:rPr>
        <w:t>，並依據地</w:t>
      </w:r>
      <w:r w:rsidRPr="003B066F">
        <w:rPr>
          <w:rFonts w:cs="Times New Roman"/>
        </w:rPr>
        <w:lastRenderedPageBreak/>
        <w:t>號參數向地政司地籍</w:t>
      </w:r>
      <w:r w:rsidRPr="003B066F">
        <w:rPr>
          <w:rFonts w:cs="Times New Roman"/>
        </w:rPr>
        <w:t>WFS</w:t>
      </w:r>
      <w:r w:rsidRPr="003B066F">
        <w:rPr>
          <w:rFonts w:cs="Times New Roman"/>
        </w:rPr>
        <w:t>服務取得該筆地號的圖形資料，若引用端系統要求執行環域分析，則</w:t>
      </w:r>
      <w:r w:rsidRPr="003B066F">
        <w:rPr>
          <w:rFonts w:cs="Times New Roman"/>
        </w:rPr>
        <w:t>API</w:t>
      </w:r>
      <w:r w:rsidRPr="003B066F">
        <w:rPr>
          <w:rFonts w:cs="Times New Roman"/>
        </w:rPr>
        <w:t>將對地號圖形進行環域計算，接著將查詢參數轉換成</w:t>
      </w:r>
      <w:r w:rsidRPr="003B066F">
        <w:rPr>
          <w:rFonts w:cs="Times New Roman"/>
        </w:rPr>
        <w:t>WFS</w:t>
      </w:r>
      <w:r w:rsidRPr="003B066F">
        <w:rPr>
          <w:rFonts w:cs="Times New Roman"/>
        </w:rPr>
        <w:t>參數，並向敏感圖資</w:t>
      </w:r>
      <w:r w:rsidRPr="003B066F">
        <w:rPr>
          <w:rFonts w:cs="Times New Roman"/>
        </w:rPr>
        <w:t>WFS</w:t>
      </w:r>
      <w:r w:rsidRPr="003B066F">
        <w:rPr>
          <w:rFonts w:cs="Times New Roman"/>
        </w:rPr>
        <w:t>執行交集查詢，</w:t>
      </w:r>
      <w:r w:rsidRPr="003B066F">
        <w:rPr>
          <w:rFonts w:cs="Times New Roman"/>
        </w:rPr>
        <w:t>WFS</w:t>
      </w:r>
      <w:r w:rsidRPr="003B066F">
        <w:rPr>
          <w:rFonts w:cs="Times New Roman"/>
        </w:rPr>
        <w:t>的查詢結果以</w:t>
      </w:r>
      <w:r w:rsidRPr="003B066F">
        <w:rPr>
          <w:rFonts w:cs="Times New Roman"/>
        </w:rPr>
        <w:t>GML</w:t>
      </w:r>
      <w:r w:rsidRPr="003B066F">
        <w:rPr>
          <w:rFonts w:cs="Times New Roman"/>
        </w:rPr>
        <w:t>格式回傳後，</w:t>
      </w:r>
      <w:r w:rsidRPr="003B066F">
        <w:rPr>
          <w:rFonts w:cs="Times New Roman"/>
        </w:rPr>
        <w:t>API</w:t>
      </w:r>
      <w:r w:rsidRPr="003B066F">
        <w:rPr>
          <w:rFonts w:cs="Times New Roman"/>
        </w:rPr>
        <w:t>會依據圖形內容計算面積，並依照</w:t>
      </w:r>
      <w:r w:rsidRPr="003B066F">
        <w:rPr>
          <w:rFonts w:cs="Times New Roman"/>
        </w:rPr>
        <w:t>API</w:t>
      </w:r>
      <w:r w:rsidRPr="003B066F">
        <w:rPr>
          <w:rFonts w:cs="Times New Roman"/>
        </w:rPr>
        <w:t>回傳格式將查詢結果回傳給引用端。</w:t>
      </w:r>
    </w:p>
    <w:p w14:paraId="149A7701" w14:textId="77777777" w:rsidR="0093405A" w:rsidRPr="003B066F" w:rsidRDefault="0093405A" w:rsidP="0093405A">
      <w:pPr>
        <w:jc w:val="center"/>
        <w:rPr>
          <w:rFonts w:cs="Times New Roman"/>
        </w:rPr>
      </w:pPr>
      <w:r w:rsidRPr="003B066F">
        <w:rPr>
          <w:rFonts w:cs="Times New Roman"/>
          <w:noProof/>
        </w:rPr>
        <w:drawing>
          <wp:inline distT="0" distB="0" distL="0" distR="0" wp14:anchorId="1F177BC5" wp14:editId="62F3FE72">
            <wp:extent cx="4829058" cy="3725839"/>
            <wp:effectExtent l="0" t="0" r="0" b="825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31455" cy="3727689"/>
                    </a:xfrm>
                    <a:prstGeom prst="rect">
                      <a:avLst/>
                    </a:prstGeom>
                    <a:noFill/>
                    <a:ln>
                      <a:noFill/>
                    </a:ln>
                  </pic:spPr>
                </pic:pic>
              </a:graphicData>
            </a:graphic>
          </wp:inline>
        </w:drawing>
      </w:r>
    </w:p>
    <w:p w14:paraId="04D42434" w14:textId="77777777" w:rsidR="0093405A" w:rsidRPr="003B066F" w:rsidRDefault="0093405A" w:rsidP="0093405A">
      <w:pPr>
        <w:pStyle w:val="ab"/>
        <w:rPr>
          <w:rFonts w:cs="Times New Roman"/>
        </w:rPr>
      </w:pPr>
      <w:bookmarkStart w:id="176" w:name="_Ref372740542"/>
      <w:bookmarkStart w:id="177" w:name="_Toc379373988"/>
      <w:bookmarkStart w:id="178" w:name="_Toc380585499"/>
      <w:r w:rsidRPr="003B066F">
        <w:rPr>
          <w:rFonts w:cs="Times New Roman"/>
        </w:rPr>
        <w:t>圖</w:t>
      </w:r>
      <w:r w:rsidRPr="003B066F">
        <w:rPr>
          <w:rFonts w:cs="Times New Roman"/>
        </w:rPr>
        <w:t xml:space="preserve"> </w:t>
      </w:r>
      <w:r w:rsidRPr="003B066F">
        <w:rPr>
          <w:rFonts w:cs="Times New Roman"/>
        </w:rPr>
        <w:fldChar w:fldCharType="begin"/>
      </w:r>
      <w:r w:rsidRPr="003B066F">
        <w:rPr>
          <w:rFonts w:cs="Times New Roman"/>
        </w:rPr>
        <w:instrText xml:space="preserve"> SEQ </w:instrText>
      </w:r>
      <w:r w:rsidRPr="003B066F">
        <w:rPr>
          <w:rFonts w:cs="Times New Roman"/>
        </w:rPr>
        <w:instrText>圖</w:instrText>
      </w:r>
      <w:r w:rsidRPr="003B066F">
        <w:rPr>
          <w:rFonts w:cs="Times New Roman"/>
        </w:rPr>
        <w:instrText xml:space="preserve"> \* ARABIC </w:instrText>
      </w:r>
      <w:r w:rsidRPr="003B066F">
        <w:rPr>
          <w:rFonts w:cs="Times New Roman"/>
        </w:rPr>
        <w:fldChar w:fldCharType="separate"/>
      </w:r>
      <w:r w:rsidR="00533A01">
        <w:rPr>
          <w:rFonts w:cs="Times New Roman"/>
          <w:noProof/>
        </w:rPr>
        <w:t>32</w:t>
      </w:r>
      <w:r w:rsidRPr="003B066F">
        <w:rPr>
          <w:rFonts w:cs="Times New Roman"/>
        </w:rPr>
        <w:fldChar w:fldCharType="end"/>
      </w:r>
      <w:r w:rsidRPr="003B066F">
        <w:rPr>
          <w:rFonts w:cs="Times New Roman"/>
        </w:rPr>
        <w:t xml:space="preserve"> </w:t>
      </w:r>
      <w:r w:rsidRPr="003B066F">
        <w:rPr>
          <w:rFonts w:cs="Times New Roman"/>
        </w:rPr>
        <w:t>地籍地號查詢執行循序圖</w:t>
      </w:r>
      <w:bookmarkEnd w:id="176"/>
      <w:bookmarkEnd w:id="177"/>
      <w:bookmarkEnd w:id="178"/>
    </w:p>
    <w:p w14:paraId="597D9344" w14:textId="77777777" w:rsidR="0093405A" w:rsidRPr="003B066F" w:rsidRDefault="0093405A" w:rsidP="0093405A">
      <w:pPr>
        <w:pStyle w:val="ad"/>
        <w:ind w:left="480" w:firstLine="480"/>
        <w:rPr>
          <w:rFonts w:cs="Times New Roman"/>
        </w:rPr>
      </w:pPr>
      <w:r w:rsidRPr="003B066F">
        <w:rPr>
          <w:rFonts w:cs="Times New Roman"/>
        </w:rPr>
        <w:t>本</w:t>
      </w:r>
      <w:r w:rsidRPr="003B066F">
        <w:rPr>
          <w:rFonts w:cs="Times New Roman"/>
        </w:rPr>
        <w:t>API</w:t>
      </w:r>
      <w:r w:rsidRPr="003B066F">
        <w:rPr>
          <w:rFonts w:cs="Times New Roman"/>
        </w:rPr>
        <w:t>設計呼叫方式除以網址傳遞參數外，並搭配以</w:t>
      </w:r>
      <w:r w:rsidRPr="003B066F">
        <w:rPr>
          <w:rFonts w:cs="Times New Roman"/>
        </w:rPr>
        <w:t>POST</w:t>
      </w:r>
      <w:r w:rsidRPr="003B066F">
        <w:rPr>
          <w:rFonts w:cs="Times New Roman"/>
        </w:rPr>
        <w:t>方式傳入輸出結果坐標系統參數、同時依據地政司地籍圖</w:t>
      </w:r>
      <w:r w:rsidRPr="003B066F">
        <w:rPr>
          <w:rFonts w:cs="Times New Roman"/>
        </w:rPr>
        <w:t>WFS</w:t>
      </w:r>
      <w:r w:rsidRPr="003B066F">
        <w:rPr>
          <w:rFonts w:cs="Times New Roman"/>
        </w:rPr>
        <w:t>呼叫參數規範傳入事務所代碼、地段代碼、地號以利進行地政司地籍圖</w:t>
      </w:r>
      <w:r w:rsidRPr="003B066F">
        <w:rPr>
          <w:rFonts w:cs="Times New Roman"/>
        </w:rPr>
        <w:t>WFS</w:t>
      </w:r>
      <w:r w:rsidRPr="003B066F">
        <w:rPr>
          <w:rFonts w:cs="Times New Roman"/>
        </w:rPr>
        <w:t>引用程序，相關呼叫之輸入範例格式如下：</w:t>
      </w:r>
    </w:p>
    <w:p w14:paraId="41877045" w14:textId="77777777" w:rsidR="0093405A" w:rsidRPr="003B066F" w:rsidRDefault="0093405A" w:rsidP="0093405A">
      <w:pPr>
        <w:pStyle w:val="ad"/>
        <w:ind w:left="480" w:firstLine="480"/>
        <w:rPr>
          <w:rFonts w:cs="Times New Roman"/>
        </w:rPr>
      </w:pPr>
      <w:r w:rsidRPr="003B066F">
        <w:rPr>
          <w:rFonts w:cs="Times New Roman"/>
        </w:rPr>
        <w:t xml:space="preserve">HTTP GET </w:t>
      </w:r>
      <w:r w:rsidRPr="003B066F">
        <w:rPr>
          <w:rFonts w:cs="Times New Roman"/>
        </w:rPr>
        <w:t>呼叫格式：</w:t>
      </w:r>
    </w:p>
    <w:p w14:paraId="03EAD55F" w14:textId="77777777" w:rsidR="0093405A" w:rsidRPr="003B066F" w:rsidRDefault="0093405A" w:rsidP="0093405A">
      <w:pPr>
        <w:pStyle w:val="ad"/>
        <w:ind w:left="480" w:firstLine="480"/>
        <w:rPr>
          <w:rFonts w:cs="Times New Roman"/>
        </w:rPr>
      </w:pPr>
      <w:r w:rsidRPr="003B066F">
        <w:rPr>
          <w:rFonts w:cs="Times New Roman"/>
        </w:rPr>
        <w:t>http://ngis.nat.gov.tw/Cadastral/[</w:t>
      </w:r>
      <w:r w:rsidRPr="003B066F">
        <w:rPr>
          <w:rFonts w:cs="Times New Roman"/>
        </w:rPr>
        <w:t>環境敏感圖資代碼</w:t>
      </w:r>
      <w:r w:rsidRPr="003B066F">
        <w:rPr>
          <w:rFonts w:cs="Times New Roman"/>
        </w:rPr>
        <w:t>]/[</w:t>
      </w:r>
      <w:r w:rsidRPr="003B066F">
        <w:rPr>
          <w:rFonts w:cs="Times New Roman"/>
        </w:rPr>
        <w:t>環域值</w:t>
      </w:r>
      <w:r w:rsidRPr="003B066F">
        <w:rPr>
          <w:rFonts w:cs="Times New Roman"/>
        </w:rPr>
        <w:t>]</w:t>
      </w:r>
    </w:p>
    <w:p w14:paraId="630849DE" w14:textId="77777777" w:rsidR="0093405A" w:rsidRPr="003B066F" w:rsidRDefault="0093405A" w:rsidP="0093405A">
      <w:pPr>
        <w:pStyle w:val="ad"/>
        <w:spacing w:before="240"/>
        <w:ind w:left="480" w:firstLine="480"/>
        <w:rPr>
          <w:rFonts w:cs="Times New Roman"/>
        </w:rPr>
      </w:pPr>
      <w:r w:rsidRPr="003B066F">
        <w:rPr>
          <w:rFonts w:cs="Times New Roman"/>
        </w:rPr>
        <w:t>HTTP POST</w:t>
      </w:r>
      <w:r w:rsidRPr="003B066F">
        <w:rPr>
          <w:rFonts w:cs="Times New Roman"/>
        </w:rPr>
        <w:t>呼叫參數格式：</w:t>
      </w:r>
    </w:p>
    <w:tbl>
      <w:tblPr>
        <w:tblStyle w:val="af2"/>
        <w:tblW w:w="5852" w:type="dxa"/>
        <w:jc w:val="center"/>
        <w:tblLayout w:type="fixed"/>
        <w:tblLook w:val="04A0" w:firstRow="1" w:lastRow="0" w:firstColumn="1" w:lastColumn="0" w:noHBand="0" w:noVBand="1"/>
      </w:tblPr>
      <w:tblGrid>
        <w:gridCol w:w="1458"/>
        <w:gridCol w:w="2268"/>
        <w:gridCol w:w="2126"/>
      </w:tblGrid>
      <w:tr w:rsidR="0093405A" w:rsidRPr="003B066F" w14:paraId="33244C32" w14:textId="77777777" w:rsidTr="00CC34C0">
        <w:trPr>
          <w:trHeight w:val="183"/>
          <w:tblHeader/>
          <w:jc w:val="center"/>
        </w:trPr>
        <w:tc>
          <w:tcPr>
            <w:tcW w:w="1458" w:type="dxa"/>
            <w:shd w:val="clear" w:color="auto" w:fill="D9D9D9" w:themeFill="background1" w:themeFillShade="D9"/>
            <w:vAlign w:val="center"/>
          </w:tcPr>
          <w:p w14:paraId="5006B7DE" w14:textId="77777777" w:rsidR="0093405A" w:rsidRPr="003B066F" w:rsidRDefault="0093405A" w:rsidP="00CC34C0">
            <w:pPr>
              <w:spacing w:line="0" w:lineRule="atLeast"/>
              <w:jc w:val="center"/>
              <w:rPr>
                <w:rFonts w:cs="Times New Roman"/>
                <w:b/>
              </w:rPr>
            </w:pPr>
            <w:r w:rsidRPr="003B066F">
              <w:rPr>
                <w:rFonts w:cs="Times New Roman"/>
                <w:b/>
              </w:rPr>
              <w:lastRenderedPageBreak/>
              <w:t>參數名稱</w:t>
            </w:r>
          </w:p>
        </w:tc>
        <w:tc>
          <w:tcPr>
            <w:tcW w:w="2268" w:type="dxa"/>
            <w:shd w:val="clear" w:color="auto" w:fill="D9D9D9" w:themeFill="background1" w:themeFillShade="D9"/>
            <w:vAlign w:val="center"/>
          </w:tcPr>
          <w:p w14:paraId="2CC8A0E8" w14:textId="77777777" w:rsidR="0093405A" w:rsidRPr="003B066F" w:rsidRDefault="0093405A" w:rsidP="00CC34C0">
            <w:pPr>
              <w:spacing w:line="0" w:lineRule="atLeast"/>
              <w:jc w:val="center"/>
              <w:rPr>
                <w:rFonts w:cs="Times New Roman"/>
                <w:b/>
              </w:rPr>
            </w:pPr>
            <w:r w:rsidRPr="003B066F">
              <w:rPr>
                <w:rFonts w:cs="Times New Roman"/>
                <w:b/>
              </w:rPr>
              <w:t>說明</w:t>
            </w:r>
          </w:p>
        </w:tc>
        <w:tc>
          <w:tcPr>
            <w:tcW w:w="2126" w:type="dxa"/>
            <w:shd w:val="clear" w:color="auto" w:fill="D9D9D9" w:themeFill="background1" w:themeFillShade="D9"/>
            <w:vAlign w:val="center"/>
          </w:tcPr>
          <w:p w14:paraId="27D1B548" w14:textId="77777777" w:rsidR="0093405A" w:rsidRPr="003B066F" w:rsidRDefault="0093405A" w:rsidP="00CC34C0">
            <w:pPr>
              <w:spacing w:line="0" w:lineRule="atLeast"/>
              <w:jc w:val="center"/>
              <w:rPr>
                <w:rFonts w:cs="Times New Roman"/>
                <w:b/>
              </w:rPr>
            </w:pPr>
            <w:r w:rsidRPr="003B066F">
              <w:rPr>
                <w:rFonts w:cs="Times New Roman"/>
                <w:b/>
              </w:rPr>
              <w:t>範例</w:t>
            </w:r>
          </w:p>
        </w:tc>
      </w:tr>
      <w:tr w:rsidR="0093405A" w:rsidRPr="003B066F" w14:paraId="7B16E4BE" w14:textId="77777777" w:rsidTr="00CC34C0">
        <w:trPr>
          <w:trHeight w:val="183"/>
          <w:jc w:val="center"/>
        </w:trPr>
        <w:tc>
          <w:tcPr>
            <w:tcW w:w="1458" w:type="dxa"/>
          </w:tcPr>
          <w:p w14:paraId="128BE71E" w14:textId="77777777" w:rsidR="0093405A" w:rsidRPr="003B066F" w:rsidRDefault="0093405A" w:rsidP="00CC34C0">
            <w:pPr>
              <w:spacing w:line="0" w:lineRule="atLeast"/>
              <w:rPr>
                <w:rFonts w:cs="Times New Roman"/>
              </w:rPr>
            </w:pPr>
            <w:r w:rsidRPr="003B066F">
              <w:rPr>
                <w:rFonts w:cs="Times New Roman"/>
              </w:rPr>
              <w:t>OutputSRS</w:t>
            </w:r>
          </w:p>
        </w:tc>
        <w:tc>
          <w:tcPr>
            <w:tcW w:w="2268" w:type="dxa"/>
            <w:vAlign w:val="center"/>
          </w:tcPr>
          <w:p w14:paraId="1C2E3248" w14:textId="77777777" w:rsidR="0093405A" w:rsidRPr="003B066F" w:rsidRDefault="0093405A" w:rsidP="00CC34C0">
            <w:pPr>
              <w:spacing w:line="0" w:lineRule="atLeast"/>
              <w:jc w:val="both"/>
              <w:rPr>
                <w:rFonts w:cs="Times New Roman"/>
              </w:rPr>
            </w:pPr>
            <w:r w:rsidRPr="003B066F">
              <w:rPr>
                <w:rFonts w:cs="Times New Roman"/>
              </w:rPr>
              <w:t>輸出坐標系統參數</w:t>
            </w:r>
          </w:p>
        </w:tc>
        <w:tc>
          <w:tcPr>
            <w:tcW w:w="2126" w:type="dxa"/>
          </w:tcPr>
          <w:p w14:paraId="334BB977" w14:textId="77777777" w:rsidR="0093405A" w:rsidRPr="003B066F" w:rsidRDefault="0093405A" w:rsidP="00CC34C0">
            <w:pPr>
              <w:spacing w:line="0" w:lineRule="atLeast"/>
              <w:rPr>
                <w:rFonts w:cs="Times New Roman"/>
              </w:rPr>
            </w:pPr>
            <w:r w:rsidRPr="003B066F">
              <w:rPr>
                <w:rFonts w:cs="Times New Roman"/>
              </w:rPr>
              <w:t>EPSG:4326</w:t>
            </w:r>
          </w:p>
        </w:tc>
      </w:tr>
      <w:tr w:rsidR="0093405A" w:rsidRPr="003B066F" w14:paraId="38F5BB9B" w14:textId="77777777" w:rsidTr="00CC34C0">
        <w:trPr>
          <w:trHeight w:val="183"/>
          <w:jc w:val="center"/>
        </w:trPr>
        <w:tc>
          <w:tcPr>
            <w:tcW w:w="1458" w:type="dxa"/>
          </w:tcPr>
          <w:p w14:paraId="3852370C" w14:textId="77777777" w:rsidR="0093405A" w:rsidRPr="003B066F" w:rsidRDefault="0093405A" w:rsidP="00CC34C0">
            <w:pPr>
              <w:spacing w:line="0" w:lineRule="atLeast"/>
              <w:rPr>
                <w:rFonts w:cs="Times New Roman"/>
              </w:rPr>
            </w:pPr>
            <w:r w:rsidRPr="003B066F">
              <w:rPr>
                <w:rFonts w:cs="Times New Roman"/>
              </w:rPr>
              <w:t>LDCODE</w:t>
            </w:r>
          </w:p>
        </w:tc>
        <w:tc>
          <w:tcPr>
            <w:tcW w:w="2268" w:type="dxa"/>
            <w:vAlign w:val="center"/>
          </w:tcPr>
          <w:p w14:paraId="4516A219" w14:textId="77777777" w:rsidR="0093405A" w:rsidRPr="003B066F" w:rsidRDefault="0093405A" w:rsidP="00CC34C0">
            <w:pPr>
              <w:spacing w:line="0" w:lineRule="atLeast"/>
              <w:jc w:val="both"/>
              <w:rPr>
                <w:rFonts w:cs="Times New Roman"/>
              </w:rPr>
            </w:pPr>
            <w:r w:rsidRPr="003B066F">
              <w:rPr>
                <w:rFonts w:cs="Times New Roman"/>
              </w:rPr>
              <w:t>事務所代碼</w:t>
            </w:r>
          </w:p>
        </w:tc>
        <w:tc>
          <w:tcPr>
            <w:tcW w:w="2126" w:type="dxa"/>
          </w:tcPr>
          <w:p w14:paraId="105571A7" w14:textId="77777777" w:rsidR="0093405A" w:rsidRPr="003B066F" w:rsidRDefault="0093405A" w:rsidP="00CC34C0">
            <w:pPr>
              <w:spacing w:line="0" w:lineRule="atLeast"/>
              <w:rPr>
                <w:rFonts w:cs="Times New Roman"/>
              </w:rPr>
            </w:pPr>
            <w:r w:rsidRPr="003B066F">
              <w:rPr>
                <w:rFonts w:cs="Times New Roman"/>
              </w:rPr>
              <w:t>AA</w:t>
            </w:r>
          </w:p>
        </w:tc>
      </w:tr>
      <w:tr w:rsidR="0093405A" w:rsidRPr="003B066F" w14:paraId="767A383A" w14:textId="77777777" w:rsidTr="00CC34C0">
        <w:trPr>
          <w:trHeight w:val="60"/>
          <w:jc w:val="center"/>
        </w:trPr>
        <w:tc>
          <w:tcPr>
            <w:tcW w:w="1458" w:type="dxa"/>
          </w:tcPr>
          <w:p w14:paraId="462AFC08" w14:textId="77777777" w:rsidR="0093405A" w:rsidRPr="003B066F" w:rsidRDefault="0093405A" w:rsidP="00CC34C0">
            <w:pPr>
              <w:spacing w:line="0" w:lineRule="atLeast"/>
              <w:rPr>
                <w:rFonts w:cs="Times New Roman"/>
              </w:rPr>
            </w:pPr>
            <w:r w:rsidRPr="003B066F">
              <w:rPr>
                <w:rFonts w:cs="Times New Roman"/>
              </w:rPr>
              <w:t>SCNO</w:t>
            </w:r>
          </w:p>
        </w:tc>
        <w:tc>
          <w:tcPr>
            <w:tcW w:w="2268" w:type="dxa"/>
            <w:vAlign w:val="center"/>
          </w:tcPr>
          <w:p w14:paraId="7A1386C2" w14:textId="77777777" w:rsidR="0093405A" w:rsidRPr="003B066F" w:rsidRDefault="0093405A" w:rsidP="00CC34C0">
            <w:pPr>
              <w:spacing w:line="0" w:lineRule="atLeast"/>
              <w:jc w:val="both"/>
              <w:rPr>
                <w:rFonts w:cs="Times New Roman"/>
                <w:noProof/>
              </w:rPr>
            </w:pPr>
            <w:r w:rsidRPr="003B066F">
              <w:rPr>
                <w:rFonts w:cs="Times New Roman"/>
                <w:noProof/>
              </w:rPr>
              <w:t>段代碼</w:t>
            </w:r>
          </w:p>
        </w:tc>
        <w:tc>
          <w:tcPr>
            <w:tcW w:w="2126" w:type="dxa"/>
          </w:tcPr>
          <w:p w14:paraId="5A25C818" w14:textId="77777777" w:rsidR="0093405A" w:rsidRPr="003B066F" w:rsidRDefault="0093405A" w:rsidP="00CC34C0">
            <w:pPr>
              <w:spacing w:line="0" w:lineRule="atLeast"/>
              <w:rPr>
                <w:rFonts w:cs="Times New Roman"/>
              </w:rPr>
            </w:pPr>
            <w:r w:rsidRPr="003B066F">
              <w:rPr>
                <w:rFonts w:cs="Times New Roman"/>
              </w:rPr>
              <w:t>0001</w:t>
            </w:r>
          </w:p>
        </w:tc>
      </w:tr>
      <w:tr w:rsidR="0093405A" w:rsidRPr="003B066F" w14:paraId="196D805A" w14:textId="77777777" w:rsidTr="00CC34C0">
        <w:trPr>
          <w:trHeight w:val="60"/>
          <w:jc w:val="center"/>
        </w:trPr>
        <w:tc>
          <w:tcPr>
            <w:tcW w:w="1458" w:type="dxa"/>
          </w:tcPr>
          <w:p w14:paraId="49CBFE68" w14:textId="77777777" w:rsidR="0093405A" w:rsidRPr="003B066F" w:rsidRDefault="0093405A" w:rsidP="00CC34C0">
            <w:pPr>
              <w:spacing w:line="0" w:lineRule="atLeast"/>
              <w:rPr>
                <w:rFonts w:cs="Times New Roman"/>
              </w:rPr>
            </w:pPr>
            <w:r w:rsidRPr="003B066F">
              <w:rPr>
                <w:rFonts w:cs="Times New Roman"/>
              </w:rPr>
              <w:t>PO</w:t>
            </w:r>
          </w:p>
        </w:tc>
        <w:tc>
          <w:tcPr>
            <w:tcW w:w="2268" w:type="dxa"/>
            <w:vAlign w:val="center"/>
          </w:tcPr>
          <w:p w14:paraId="31EBC701" w14:textId="77777777" w:rsidR="0093405A" w:rsidRPr="003B066F" w:rsidRDefault="0093405A" w:rsidP="00CC34C0">
            <w:pPr>
              <w:spacing w:line="0" w:lineRule="atLeast"/>
              <w:jc w:val="both"/>
              <w:rPr>
                <w:rFonts w:cs="Times New Roman"/>
                <w:noProof/>
              </w:rPr>
            </w:pPr>
            <w:r w:rsidRPr="003B066F">
              <w:rPr>
                <w:rFonts w:cs="Times New Roman"/>
                <w:noProof/>
              </w:rPr>
              <w:t>地號</w:t>
            </w:r>
          </w:p>
        </w:tc>
        <w:tc>
          <w:tcPr>
            <w:tcW w:w="2126" w:type="dxa"/>
          </w:tcPr>
          <w:p w14:paraId="3D3E486E" w14:textId="77777777" w:rsidR="0093405A" w:rsidRPr="003B066F" w:rsidRDefault="0093405A" w:rsidP="00CC34C0">
            <w:pPr>
              <w:spacing w:line="0" w:lineRule="atLeast"/>
              <w:rPr>
                <w:rFonts w:cs="Times New Roman"/>
              </w:rPr>
            </w:pPr>
            <w:r w:rsidRPr="003B066F">
              <w:rPr>
                <w:rFonts w:cs="Times New Roman"/>
              </w:rPr>
              <w:t>00010000</w:t>
            </w:r>
          </w:p>
        </w:tc>
      </w:tr>
    </w:tbl>
    <w:p w14:paraId="18E1AEC0" w14:textId="77777777" w:rsidR="0093405A" w:rsidRPr="003B066F" w:rsidRDefault="0093405A" w:rsidP="0093405A">
      <w:pPr>
        <w:pStyle w:val="ad"/>
        <w:spacing w:before="240"/>
        <w:ind w:left="480" w:firstLine="480"/>
        <w:rPr>
          <w:rFonts w:cs="Times New Roman"/>
        </w:rPr>
      </w:pPr>
      <w:r w:rsidRPr="003B066F">
        <w:rPr>
          <w:rFonts w:cs="Times New Roman"/>
        </w:rPr>
        <w:t>透過呼叫後，輸出結果範例如下：</w:t>
      </w:r>
    </w:p>
    <w:p w14:paraId="24F9BC1E" w14:textId="77777777" w:rsidR="0093405A" w:rsidRPr="003B066F" w:rsidRDefault="0093405A" w:rsidP="0093405A">
      <w:pPr>
        <w:jc w:val="center"/>
        <w:rPr>
          <w:rFonts w:cs="Times New Roman"/>
        </w:rPr>
      </w:pPr>
      <w:r w:rsidRPr="003B066F">
        <w:rPr>
          <w:rFonts w:cs="Times New Roman"/>
          <w:noProof/>
        </w:rPr>
        <w:drawing>
          <wp:inline distT="0" distB="0" distL="0" distR="0" wp14:anchorId="45753900" wp14:editId="3D1889D2">
            <wp:extent cx="5094779" cy="3749145"/>
            <wp:effectExtent l="0" t="0" r="0" b="381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097308" cy="3751006"/>
                    </a:xfrm>
                    <a:prstGeom prst="rect">
                      <a:avLst/>
                    </a:prstGeom>
                  </pic:spPr>
                </pic:pic>
              </a:graphicData>
            </a:graphic>
          </wp:inline>
        </w:drawing>
      </w:r>
    </w:p>
    <w:p w14:paraId="1BB27F80" w14:textId="77777777" w:rsidR="0093405A" w:rsidRPr="003B066F" w:rsidRDefault="0093405A" w:rsidP="0093405A">
      <w:pPr>
        <w:pStyle w:val="3"/>
        <w:spacing w:before="180" w:after="180"/>
        <w:rPr>
          <w:rFonts w:cs="Times New Roman"/>
        </w:rPr>
      </w:pPr>
      <w:r w:rsidRPr="003B066F">
        <w:rPr>
          <w:rFonts w:cs="Times New Roman"/>
        </w:rPr>
        <w:t>門牌地址查詢</w:t>
      </w:r>
    </w:p>
    <w:p w14:paraId="29D2189C" w14:textId="77777777" w:rsidR="0093405A" w:rsidRPr="003B066F" w:rsidRDefault="0093405A" w:rsidP="0093405A">
      <w:pPr>
        <w:pStyle w:val="ad"/>
        <w:ind w:left="480" w:firstLine="480"/>
        <w:rPr>
          <w:rFonts w:cs="Times New Roman"/>
        </w:rPr>
      </w:pPr>
      <w:r w:rsidRPr="003B066F">
        <w:rPr>
          <w:rFonts w:cs="Times New Roman"/>
        </w:rPr>
        <w:t>門牌地址查詢提供引用端系統可輸入門牌地址即可進行敏感圖資查詢</w:t>
      </w:r>
      <w:r w:rsidRPr="003B066F">
        <w:rPr>
          <w:rFonts w:cs="Times New Roman"/>
          <w:sz w:val="22"/>
        </w:rPr>
        <w:t>，如</w:t>
      </w:r>
      <w:r w:rsidRPr="003B066F">
        <w:rPr>
          <w:rFonts w:cs="Times New Roman"/>
          <w:sz w:val="22"/>
        </w:rPr>
        <w:fldChar w:fldCharType="begin"/>
      </w:r>
      <w:r w:rsidRPr="003B066F">
        <w:rPr>
          <w:rFonts w:cs="Times New Roman"/>
          <w:sz w:val="22"/>
        </w:rPr>
        <w:instrText xml:space="preserve"> REF _Ref372741101 \h </w:instrText>
      </w:r>
      <w:r>
        <w:rPr>
          <w:rFonts w:cs="Times New Roman"/>
          <w:sz w:val="22"/>
        </w:rPr>
        <w:instrText xml:space="preserve"> \* MERGEFORMAT </w:instrText>
      </w:r>
      <w:r w:rsidRPr="003B066F">
        <w:rPr>
          <w:rFonts w:cs="Times New Roman"/>
          <w:sz w:val="22"/>
        </w:rPr>
      </w:r>
      <w:r w:rsidRPr="003B066F">
        <w:rPr>
          <w:rFonts w:cs="Times New Roman"/>
          <w:sz w:val="22"/>
        </w:rPr>
        <w:fldChar w:fldCharType="separate"/>
      </w:r>
      <w:r w:rsidR="00533A01" w:rsidRPr="003B066F">
        <w:rPr>
          <w:rFonts w:cs="Times New Roman"/>
        </w:rPr>
        <w:t>圖</w:t>
      </w:r>
      <w:r w:rsidR="00533A01" w:rsidRPr="003B066F">
        <w:rPr>
          <w:rFonts w:cs="Times New Roman"/>
        </w:rPr>
        <w:t xml:space="preserve"> </w:t>
      </w:r>
      <w:r w:rsidR="00533A01">
        <w:rPr>
          <w:rFonts w:cs="Times New Roman"/>
          <w:noProof/>
        </w:rPr>
        <w:t>33</w:t>
      </w:r>
      <w:r w:rsidR="00533A01" w:rsidRPr="003B066F">
        <w:rPr>
          <w:rFonts w:cs="Times New Roman"/>
        </w:rPr>
        <w:t xml:space="preserve"> </w:t>
      </w:r>
      <w:r w:rsidR="00533A01" w:rsidRPr="003B066F">
        <w:rPr>
          <w:rFonts w:cs="Times New Roman"/>
        </w:rPr>
        <w:t>門牌地址查詢執行循序圖</w:t>
      </w:r>
      <w:r w:rsidRPr="003B066F">
        <w:rPr>
          <w:rFonts w:cs="Times New Roman"/>
          <w:sz w:val="22"/>
        </w:rPr>
        <w:fldChar w:fldCharType="end"/>
      </w:r>
      <w:r w:rsidRPr="003B066F">
        <w:rPr>
          <w:rFonts w:cs="Times New Roman"/>
          <w:sz w:val="22"/>
        </w:rPr>
        <w:t>，</w:t>
      </w:r>
      <w:r w:rsidRPr="003B066F">
        <w:rPr>
          <w:rFonts w:cs="Times New Roman"/>
        </w:rPr>
        <w:t>引用端向</w:t>
      </w:r>
      <w:r w:rsidRPr="003B066F">
        <w:rPr>
          <w:rFonts w:cs="Times New Roman"/>
        </w:rPr>
        <w:t>API</w:t>
      </w:r>
      <w:r w:rsidRPr="003B066F">
        <w:rPr>
          <w:rFonts w:cs="Times New Roman"/>
        </w:rPr>
        <w:t>要求執行門牌地址查詢，並傳遞相關參數給</w:t>
      </w:r>
      <w:r w:rsidRPr="003B066F">
        <w:rPr>
          <w:rFonts w:cs="Times New Roman"/>
        </w:rPr>
        <w:t>API</w:t>
      </w:r>
      <w:r w:rsidRPr="003B066F">
        <w:rPr>
          <w:rFonts w:cs="Times New Roman"/>
        </w:rPr>
        <w:t>，</w:t>
      </w:r>
      <w:r w:rsidRPr="003B066F">
        <w:rPr>
          <w:rFonts w:cs="Times New Roman"/>
        </w:rPr>
        <w:t>API</w:t>
      </w:r>
      <w:r w:rsidRPr="003B066F">
        <w:rPr>
          <w:rFonts w:cs="Times New Roman"/>
        </w:rPr>
        <w:t>依據敏感圖資代碼取得</w:t>
      </w:r>
      <w:r w:rsidRPr="003B066F">
        <w:rPr>
          <w:rFonts w:cs="Times New Roman"/>
        </w:rPr>
        <w:t>WFS</w:t>
      </w:r>
      <w:r w:rsidRPr="003B066F">
        <w:rPr>
          <w:rFonts w:cs="Times New Roman"/>
        </w:rPr>
        <w:t>服務</w:t>
      </w:r>
      <w:r w:rsidRPr="003B066F">
        <w:rPr>
          <w:rFonts w:cs="Times New Roman"/>
        </w:rPr>
        <w:t>URL</w:t>
      </w:r>
      <w:r w:rsidRPr="003B066F">
        <w:rPr>
          <w:rFonts w:cs="Times New Roman"/>
        </w:rPr>
        <w:t>，並依據地址參數向「</w:t>
      </w:r>
      <w:r w:rsidRPr="003B066F">
        <w:rPr>
          <w:rFonts w:cs="Times New Roman"/>
        </w:rPr>
        <w:t>TGOS</w:t>
      </w:r>
      <w:r w:rsidRPr="003B066F">
        <w:rPr>
          <w:rFonts w:cs="Times New Roman"/>
        </w:rPr>
        <w:t>全國門牌位置比對服務」取得該地址的空間坐標，若引用端系統要求執行環域分析，則</w:t>
      </w:r>
      <w:r w:rsidRPr="003B066F">
        <w:rPr>
          <w:rFonts w:cs="Times New Roman"/>
        </w:rPr>
        <w:t>API</w:t>
      </w:r>
      <w:r w:rsidRPr="003B066F">
        <w:rPr>
          <w:rFonts w:cs="Times New Roman"/>
        </w:rPr>
        <w:t>將對該地址的空間坐標進行環域計算，接著將查詢參數轉換成</w:t>
      </w:r>
      <w:r w:rsidRPr="003B066F">
        <w:rPr>
          <w:rFonts w:cs="Times New Roman"/>
        </w:rPr>
        <w:t>WFS</w:t>
      </w:r>
      <w:r w:rsidRPr="003B066F">
        <w:rPr>
          <w:rFonts w:cs="Times New Roman"/>
        </w:rPr>
        <w:t>參數，並向敏感圖資</w:t>
      </w:r>
      <w:r w:rsidRPr="003B066F">
        <w:rPr>
          <w:rFonts w:cs="Times New Roman"/>
        </w:rPr>
        <w:t>WFS</w:t>
      </w:r>
      <w:r w:rsidRPr="003B066F">
        <w:rPr>
          <w:rFonts w:cs="Times New Roman"/>
        </w:rPr>
        <w:t>執行交集查詢，</w:t>
      </w:r>
      <w:r w:rsidRPr="003B066F">
        <w:rPr>
          <w:rFonts w:cs="Times New Roman"/>
        </w:rPr>
        <w:t>WFS</w:t>
      </w:r>
      <w:r w:rsidRPr="003B066F">
        <w:rPr>
          <w:rFonts w:cs="Times New Roman"/>
        </w:rPr>
        <w:t>的查詢結果以</w:t>
      </w:r>
      <w:r w:rsidRPr="003B066F">
        <w:rPr>
          <w:rFonts w:cs="Times New Roman"/>
        </w:rPr>
        <w:t>GML</w:t>
      </w:r>
      <w:r w:rsidRPr="003B066F">
        <w:rPr>
          <w:rFonts w:cs="Times New Roman"/>
        </w:rPr>
        <w:t>格式回傳後，</w:t>
      </w:r>
      <w:r w:rsidRPr="003B066F">
        <w:rPr>
          <w:rFonts w:cs="Times New Roman"/>
        </w:rPr>
        <w:t>API</w:t>
      </w:r>
      <w:r w:rsidRPr="003B066F">
        <w:rPr>
          <w:rFonts w:cs="Times New Roman"/>
        </w:rPr>
        <w:t>會依據圖形內容計算面積，並依照</w:t>
      </w:r>
      <w:r w:rsidRPr="003B066F">
        <w:rPr>
          <w:rFonts w:cs="Times New Roman"/>
        </w:rPr>
        <w:t>API</w:t>
      </w:r>
      <w:r w:rsidRPr="003B066F">
        <w:rPr>
          <w:rFonts w:cs="Times New Roman"/>
        </w:rPr>
        <w:t>回傳格式將查詢結果回傳給引用端。</w:t>
      </w:r>
    </w:p>
    <w:p w14:paraId="7C06DA9B" w14:textId="77777777" w:rsidR="0093405A" w:rsidRPr="003B066F" w:rsidRDefault="0093405A" w:rsidP="0093405A">
      <w:pPr>
        <w:jc w:val="center"/>
        <w:rPr>
          <w:rFonts w:cs="Times New Roman"/>
        </w:rPr>
      </w:pPr>
      <w:r w:rsidRPr="003B066F">
        <w:rPr>
          <w:rFonts w:cs="Times New Roman"/>
          <w:noProof/>
        </w:rPr>
        <w:lastRenderedPageBreak/>
        <w:drawing>
          <wp:inline distT="0" distB="0" distL="0" distR="0" wp14:anchorId="716C0870" wp14:editId="588CB802">
            <wp:extent cx="5274310" cy="3550411"/>
            <wp:effectExtent l="0" t="0" r="254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550411"/>
                    </a:xfrm>
                    <a:prstGeom prst="rect">
                      <a:avLst/>
                    </a:prstGeom>
                    <a:noFill/>
                    <a:ln>
                      <a:noFill/>
                    </a:ln>
                  </pic:spPr>
                </pic:pic>
              </a:graphicData>
            </a:graphic>
          </wp:inline>
        </w:drawing>
      </w:r>
    </w:p>
    <w:p w14:paraId="2DFD6685" w14:textId="77777777" w:rsidR="0093405A" w:rsidRPr="003B066F" w:rsidRDefault="0093405A" w:rsidP="0093405A">
      <w:pPr>
        <w:pStyle w:val="ab"/>
        <w:rPr>
          <w:rFonts w:cs="Times New Roman"/>
        </w:rPr>
      </w:pPr>
      <w:bookmarkStart w:id="179" w:name="_Ref372741101"/>
      <w:bookmarkStart w:id="180" w:name="_Toc379373989"/>
      <w:bookmarkStart w:id="181" w:name="_Toc380585500"/>
      <w:r w:rsidRPr="003B066F">
        <w:rPr>
          <w:rFonts w:cs="Times New Roman"/>
        </w:rPr>
        <w:t>圖</w:t>
      </w:r>
      <w:r w:rsidRPr="003B066F">
        <w:rPr>
          <w:rFonts w:cs="Times New Roman"/>
        </w:rPr>
        <w:t xml:space="preserve"> </w:t>
      </w:r>
      <w:r w:rsidRPr="003B066F">
        <w:rPr>
          <w:rFonts w:cs="Times New Roman"/>
        </w:rPr>
        <w:fldChar w:fldCharType="begin"/>
      </w:r>
      <w:r w:rsidRPr="003B066F">
        <w:rPr>
          <w:rFonts w:cs="Times New Roman"/>
        </w:rPr>
        <w:instrText xml:space="preserve"> SEQ </w:instrText>
      </w:r>
      <w:r w:rsidRPr="003B066F">
        <w:rPr>
          <w:rFonts w:cs="Times New Roman"/>
        </w:rPr>
        <w:instrText>圖</w:instrText>
      </w:r>
      <w:r w:rsidRPr="003B066F">
        <w:rPr>
          <w:rFonts w:cs="Times New Roman"/>
        </w:rPr>
        <w:instrText xml:space="preserve"> \* ARABIC </w:instrText>
      </w:r>
      <w:r w:rsidRPr="003B066F">
        <w:rPr>
          <w:rFonts w:cs="Times New Roman"/>
        </w:rPr>
        <w:fldChar w:fldCharType="separate"/>
      </w:r>
      <w:r w:rsidR="00533A01">
        <w:rPr>
          <w:rFonts w:cs="Times New Roman"/>
          <w:noProof/>
        </w:rPr>
        <w:t>33</w:t>
      </w:r>
      <w:r w:rsidRPr="003B066F">
        <w:rPr>
          <w:rFonts w:cs="Times New Roman"/>
        </w:rPr>
        <w:fldChar w:fldCharType="end"/>
      </w:r>
      <w:r w:rsidRPr="003B066F">
        <w:rPr>
          <w:rFonts w:cs="Times New Roman"/>
        </w:rPr>
        <w:t xml:space="preserve"> </w:t>
      </w:r>
      <w:r w:rsidRPr="003B066F">
        <w:rPr>
          <w:rFonts w:cs="Times New Roman"/>
        </w:rPr>
        <w:t>門牌地址查詢執行循序圖</w:t>
      </w:r>
      <w:bookmarkEnd w:id="179"/>
      <w:bookmarkEnd w:id="180"/>
      <w:bookmarkEnd w:id="181"/>
    </w:p>
    <w:p w14:paraId="6D52B9AE" w14:textId="77777777" w:rsidR="0093405A" w:rsidRPr="003B066F" w:rsidRDefault="0093405A" w:rsidP="0093405A">
      <w:pPr>
        <w:pStyle w:val="ad"/>
        <w:ind w:left="480" w:firstLine="480"/>
        <w:rPr>
          <w:rFonts w:cs="Times New Roman"/>
        </w:rPr>
      </w:pPr>
      <w:r w:rsidRPr="003B066F">
        <w:rPr>
          <w:rFonts w:cs="Times New Roman"/>
        </w:rPr>
        <w:t>本</w:t>
      </w:r>
      <w:r w:rsidRPr="003B066F">
        <w:rPr>
          <w:rFonts w:cs="Times New Roman"/>
        </w:rPr>
        <w:t>API</w:t>
      </w:r>
      <w:r w:rsidRPr="003B066F">
        <w:rPr>
          <w:rFonts w:cs="Times New Roman"/>
        </w:rPr>
        <w:t>設計呼叫方式除以網址傳遞參數外，並搭配以</w:t>
      </w:r>
      <w:r w:rsidRPr="003B066F">
        <w:rPr>
          <w:rFonts w:cs="Times New Roman"/>
        </w:rPr>
        <w:t>POST</w:t>
      </w:r>
      <w:r w:rsidRPr="003B066F">
        <w:rPr>
          <w:rFonts w:cs="Times New Roman"/>
        </w:rPr>
        <w:t>方式傳入輸出結果坐標系統參數、門牌地址，相關呼叫之輸入範例格式如下：</w:t>
      </w:r>
    </w:p>
    <w:p w14:paraId="19AA3F59" w14:textId="77777777" w:rsidR="0093405A" w:rsidRPr="003B066F" w:rsidRDefault="0093405A" w:rsidP="0093405A">
      <w:pPr>
        <w:pStyle w:val="ad"/>
        <w:ind w:left="480" w:firstLine="480"/>
        <w:rPr>
          <w:rFonts w:cs="Times New Roman"/>
        </w:rPr>
      </w:pPr>
      <w:r w:rsidRPr="003B066F">
        <w:rPr>
          <w:rFonts w:cs="Times New Roman"/>
        </w:rPr>
        <w:t xml:space="preserve">HTTP GET </w:t>
      </w:r>
      <w:r w:rsidRPr="003B066F">
        <w:rPr>
          <w:rFonts w:cs="Times New Roman"/>
        </w:rPr>
        <w:t>呼叫格式：</w:t>
      </w:r>
    </w:p>
    <w:p w14:paraId="334D0BFB" w14:textId="77777777" w:rsidR="0093405A" w:rsidRPr="003B066F" w:rsidRDefault="0093405A" w:rsidP="0093405A">
      <w:pPr>
        <w:pStyle w:val="ad"/>
        <w:ind w:left="480" w:firstLine="480"/>
        <w:rPr>
          <w:rFonts w:cs="Times New Roman"/>
        </w:rPr>
      </w:pPr>
      <w:r w:rsidRPr="003B066F">
        <w:rPr>
          <w:rFonts w:cs="Times New Roman"/>
        </w:rPr>
        <w:t>http://ngis.nat.gov.tw/Address/[</w:t>
      </w:r>
      <w:r w:rsidRPr="003B066F">
        <w:rPr>
          <w:rFonts w:cs="Times New Roman"/>
        </w:rPr>
        <w:t>環境敏感圖資代碼</w:t>
      </w:r>
      <w:r w:rsidRPr="003B066F">
        <w:rPr>
          <w:rFonts w:cs="Times New Roman"/>
        </w:rPr>
        <w:t>]/[</w:t>
      </w:r>
      <w:r w:rsidRPr="003B066F">
        <w:rPr>
          <w:rFonts w:cs="Times New Roman"/>
        </w:rPr>
        <w:t>環域值</w:t>
      </w:r>
      <w:r w:rsidRPr="003B066F">
        <w:rPr>
          <w:rFonts w:cs="Times New Roman"/>
        </w:rPr>
        <w:t>]</w:t>
      </w:r>
    </w:p>
    <w:p w14:paraId="2DD15D13" w14:textId="77777777" w:rsidR="0093405A" w:rsidRPr="003B066F" w:rsidRDefault="0093405A" w:rsidP="0093405A">
      <w:pPr>
        <w:pStyle w:val="ad"/>
        <w:spacing w:before="240"/>
        <w:ind w:left="480" w:firstLine="480"/>
        <w:rPr>
          <w:rFonts w:cs="Times New Roman"/>
        </w:rPr>
      </w:pPr>
      <w:r w:rsidRPr="003B066F">
        <w:rPr>
          <w:rFonts w:cs="Times New Roman"/>
        </w:rPr>
        <w:t>HTTP POST</w:t>
      </w:r>
      <w:r w:rsidRPr="003B066F">
        <w:rPr>
          <w:rFonts w:cs="Times New Roman"/>
        </w:rPr>
        <w:t>呼叫參數格式：</w:t>
      </w:r>
    </w:p>
    <w:tbl>
      <w:tblPr>
        <w:tblStyle w:val="af2"/>
        <w:tblW w:w="6144" w:type="dxa"/>
        <w:jc w:val="center"/>
        <w:tblLayout w:type="fixed"/>
        <w:tblLook w:val="04A0" w:firstRow="1" w:lastRow="0" w:firstColumn="1" w:lastColumn="0" w:noHBand="0" w:noVBand="1"/>
      </w:tblPr>
      <w:tblGrid>
        <w:gridCol w:w="1458"/>
        <w:gridCol w:w="2268"/>
        <w:gridCol w:w="2418"/>
      </w:tblGrid>
      <w:tr w:rsidR="0093405A" w:rsidRPr="003B066F" w14:paraId="0359EDBA" w14:textId="77777777" w:rsidTr="00CC34C0">
        <w:trPr>
          <w:trHeight w:val="183"/>
          <w:tblHeader/>
          <w:jc w:val="center"/>
        </w:trPr>
        <w:tc>
          <w:tcPr>
            <w:tcW w:w="1458" w:type="dxa"/>
            <w:shd w:val="clear" w:color="auto" w:fill="D9D9D9" w:themeFill="background1" w:themeFillShade="D9"/>
            <w:vAlign w:val="center"/>
          </w:tcPr>
          <w:p w14:paraId="53EC60EB" w14:textId="77777777" w:rsidR="0093405A" w:rsidRPr="003B066F" w:rsidRDefault="0093405A" w:rsidP="00CC34C0">
            <w:pPr>
              <w:spacing w:line="0" w:lineRule="atLeast"/>
              <w:jc w:val="center"/>
              <w:rPr>
                <w:rFonts w:cs="Times New Roman"/>
                <w:b/>
              </w:rPr>
            </w:pPr>
            <w:r w:rsidRPr="003B066F">
              <w:rPr>
                <w:rFonts w:cs="Times New Roman"/>
                <w:b/>
              </w:rPr>
              <w:t>參數名稱</w:t>
            </w:r>
          </w:p>
        </w:tc>
        <w:tc>
          <w:tcPr>
            <w:tcW w:w="2268" w:type="dxa"/>
            <w:shd w:val="clear" w:color="auto" w:fill="D9D9D9" w:themeFill="background1" w:themeFillShade="D9"/>
            <w:vAlign w:val="center"/>
          </w:tcPr>
          <w:p w14:paraId="2E4EE7FF" w14:textId="77777777" w:rsidR="0093405A" w:rsidRPr="003B066F" w:rsidRDefault="0093405A" w:rsidP="00CC34C0">
            <w:pPr>
              <w:spacing w:line="0" w:lineRule="atLeast"/>
              <w:jc w:val="center"/>
              <w:rPr>
                <w:rFonts w:cs="Times New Roman"/>
                <w:b/>
              </w:rPr>
            </w:pPr>
            <w:r w:rsidRPr="003B066F">
              <w:rPr>
                <w:rFonts w:cs="Times New Roman"/>
                <w:b/>
              </w:rPr>
              <w:t>說明</w:t>
            </w:r>
          </w:p>
        </w:tc>
        <w:tc>
          <w:tcPr>
            <w:tcW w:w="2418" w:type="dxa"/>
            <w:shd w:val="clear" w:color="auto" w:fill="D9D9D9" w:themeFill="background1" w:themeFillShade="D9"/>
            <w:vAlign w:val="center"/>
          </w:tcPr>
          <w:p w14:paraId="2426E633" w14:textId="77777777" w:rsidR="0093405A" w:rsidRPr="003B066F" w:rsidRDefault="0093405A" w:rsidP="00CC34C0">
            <w:pPr>
              <w:spacing w:line="0" w:lineRule="atLeast"/>
              <w:jc w:val="center"/>
              <w:rPr>
                <w:rFonts w:cs="Times New Roman"/>
                <w:b/>
              </w:rPr>
            </w:pPr>
            <w:r w:rsidRPr="003B066F">
              <w:rPr>
                <w:rFonts w:cs="Times New Roman"/>
                <w:b/>
              </w:rPr>
              <w:t>範例</w:t>
            </w:r>
          </w:p>
        </w:tc>
      </w:tr>
      <w:tr w:rsidR="0093405A" w:rsidRPr="003B066F" w14:paraId="0B9A2386" w14:textId="77777777" w:rsidTr="00CC34C0">
        <w:trPr>
          <w:trHeight w:val="183"/>
          <w:jc w:val="center"/>
        </w:trPr>
        <w:tc>
          <w:tcPr>
            <w:tcW w:w="1458" w:type="dxa"/>
          </w:tcPr>
          <w:p w14:paraId="2C0198B7" w14:textId="77777777" w:rsidR="0093405A" w:rsidRPr="003B066F" w:rsidRDefault="0093405A" w:rsidP="00CC34C0">
            <w:pPr>
              <w:spacing w:line="0" w:lineRule="atLeast"/>
              <w:rPr>
                <w:rFonts w:cs="Times New Roman"/>
              </w:rPr>
            </w:pPr>
            <w:r w:rsidRPr="003B066F">
              <w:rPr>
                <w:rFonts w:cs="Times New Roman"/>
              </w:rPr>
              <w:t>OutputSRS</w:t>
            </w:r>
          </w:p>
        </w:tc>
        <w:tc>
          <w:tcPr>
            <w:tcW w:w="2268" w:type="dxa"/>
            <w:vAlign w:val="center"/>
          </w:tcPr>
          <w:p w14:paraId="544C7B65" w14:textId="77777777" w:rsidR="0093405A" w:rsidRPr="003B066F" w:rsidRDefault="0093405A" w:rsidP="00CC34C0">
            <w:pPr>
              <w:spacing w:line="0" w:lineRule="atLeast"/>
              <w:jc w:val="both"/>
              <w:rPr>
                <w:rFonts w:cs="Times New Roman"/>
              </w:rPr>
            </w:pPr>
            <w:r w:rsidRPr="003B066F">
              <w:rPr>
                <w:rFonts w:cs="Times New Roman"/>
              </w:rPr>
              <w:t>輸出坐標系統參數</w:t>
            </w:r>
          </w:p>
        </w:tc>
        <w:tc>
          <w:tcPr>
            <w:tcW w:w="2418" w:type="dxa"/>
          </w:tcPr>
          <w:p w14:paraId="1526C682" w14:textId="77777777" w:rsidR="0093405A" w:rsidRPr="003B066F" w:rsidRDefault="0093405A" w:rsidP="00CC34C0">
            <w:pPr>
              <w:spacing w:line="0" w:lineRule="atLeast"/>
              <w:rPr>
                <w:rFonts w:cs="Times New Roman"/>
              </w:rPr>
            </w:pPr>
            <w:r w:rsidRPr="003B066F">
              <w:rPr>
                <w:rFonts w:cs="Times New Roman"/>
              </w:rPr>
              <w:t>EPSG:4326</w:t>
            </w:r>
          </w:p>
        </w:tc>
      </w:tr>
      <w:tr w:rsidR="0093405A" w:rsidRPr="003B066F" w14:paraId="465EB83B" w14:textId="77777777" w:rsidTr="00CC34C0">
        <w:trPr>
          <w:trHeight w:val="183"/>
          <w:jc w:val="center"/>
        </w:trPr>
        <w:tc>
          <w:tcPr>
            <w:tcW w:w="1458" w:type="dxa"/>
          </w:tcPr>
          <w:p w14:paraId="33518B4B" w14:textId="77777777" w:rsidR="0093405A" w:rsidRPr="003B066F" w:rsidRDefault="0093405A" w:rsidP="00CC34C0">
            <w:pPr>
              <w:spacing w:line="0" w:lineRule="atLeast"/>
              <w:rPr>
                <w:rFonts w:cs="Times New Roman"/>
              </w:rPr>
            </w:pPr>
            <w:r w:rsidRPr="003B066F">
              <w:rPr>
                <w:rFonts w:cs="Times New Roman"/>
              </w:rPr>
              <w:t>Address</w:t>
            </w:r>
          </w:p>
        </w:tc>
        <w:tc>
          <w:tcPr>
            <w:tcW w:w="2268" w:type="dxa"/>
            <w:vAlign w:val="center"/>
          </w:tcPr>
          <w:p w14:paraId="5A599E40" w14:textId="77777777" w:rsidR="0093405A" w:rsidRPr="003B066F" w:rsidRDefault="0093405A" w:rsidP="00CC34C0">
            <w:pPr>
              <w:spacing w:line="0" w:lineRule="atLeast"/>
              <w:jc w:val="both"/>
              <w:rPr>
                <w:rFonts w:cs="Times New Roman"/>
              </w:rPr>
            </w:pPr>
            <w:r w:rsidRPr="003B066F">
              <w:rPr>
                <w:rFonts w:cs="Times New Roman"/>
              </w:rPr>
              <w:t>門牌地址</w:t>
            </w:r>
          </w:p>
        </w:tc>
        <w:tc>
          <w:tcPr>
            <w:tcW w:w="2418" w:type="dxa"/>
          </w:tcPr>
          <w:p w14:paraId="3B18ED91" w14:textId="77777777" w:rsidR="0093405A" w:rsidRPr="003B066F" w:rsidRDefault="0093405A" w:rsidP="00CC34C0">
            <w:pPr>
              <w:spacing w:line="0" w:lineRule="atLeast"/>
              <w:rPr>
                <w:rFonts w:cs="Times New Roman"/>
              </w:rPr>
            </w:pPr>
            <w:r w:rsidRPr="003B066F">
              <w:rPr>
                <w:rFonts w:cs="Times New Roman"/>
              </w:rPr>
              <w:t>台中市文華路</w:t>
            </w:r>
            <w:r w:rsidRPr="003B066F">
              <w:rPr>
                <w:rFonts w:cs="Times New Roman"/>
              </w:rPr>
              <w:t>100</w:t>
            </w:r>
            <w:r w:rsidRPr="003B066F">
              <w:rPr>
                <w:rFonts w:cs="Times New Roman"/>
              </w:rPr>
              <w:t>號</w:t>
            </w:r>
          </w:p>
        </w:tc>
      </w:tr>
    </w:tbl>
    <w:p w14:paraId="3ACE8022" w14:textId="77777777" w:rsidR="0093405A" w:rsidRPr="003B066F" w:rsidRDefault="0093405A" w:rsidP="0093405A">
      <w:pPr>
        <w:pStyle w:val="ad"/>
        <w:spacing w:before="240"/>
        <w:ind w:left="480" w:firstLine="480"/>
        <w:rPr>
          <w:rFonts w:cs="Times New Roman"/>
        </w:rPr>
      </w:pPr>
      <w:r w:rsidRPr="003B066F">
        <w:rPr>
          <w:rFonts w:cs="Times New Roman"/>
        </w:rPr>
        <w:t>透過呼叫後，輸出結果包含此門牌地址所在座標值、環域分析結果圖形、交集分析結果圖形，輸出結果範例如下：</w:t>
      </w:r>
    </w:p>
    <w:p w14:paraId="1F1663E2" w14:textId="77777777" w:rsidR="0093405A" w:rsidRPr="003B066F" w:rsidRDefault="0093405A" w:rsidP="0093405A">
      <w:pPr>
        <w:jc w:val="center"/>
        <w:rPr>
          <w:rFonts w:cs="Times New Roman"/>
        </w:rPr>
      </w:pPr>
      <w:r w:rsidRPr="003B066F">
        <w:rPr>
          <w:rFonts w:cs="Times New Roman"/>
          <w:noProof/>
        </w:rPr>
        <w:lastRenderedPageBreak/>
        <w:drawing>
          <wp:inline distT="0" distB="0" distL="0" distR="0" wp14:anchorId="297C005E" wp14:editId="1526CF3F">
            <wp:extent cx="5483658" cy="3975652"/>
            <wp:effectExtent l="0" t="0" r="3175" b="635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500262" cy="3987690"/>
                    </a:xfrm>
                    <a:prstGeom prst="rect">
                      <a:avLst/>
                    </a:prstGeom>
                  </pic:spPr>
                </pic:pic>
              </a:graphicData>
            </a:graphic>
          </wp:inline>
        </w:drawing>
      </w:r>
    </w:p>
    <w:p w14:paraId="39028C2D" w14:textId="77777777" w:rsidR="0093405A" w:rsidRPr="003B066F" w:rsidRDefault="0093405A" w:rsidP="0093405A">
      <w:pPr>
        <w:pStyle w:val="3"/>
        <w:spacing w:before="180" w:after="180"/>
        <w:rPr>
          <w:rFonts w:cs="Times New Roman"/>
        </w:rPr>
      </w:pPr>
      <w:r w:rsidRPr="003B066F">
        <w:rPr>
          <w:rFonts w:cs="Times New Roman"/>
        </w:rPr>
        <w:t>Shapefile</w:t>
      </w:r>
      <w:r w:rsidRPr="003B066F">
        <w:rPr>
          <w:rFonts w:cs="Times New Roman"/>
        </w:rPr>
        <w:t>查詢</w:t>
      </w:r>
    </w:p>
    <w:p w14:paraId="31C8613B" w14:textId="77777777" w:rsidR="0093405A" w:rsidRPr="003B066F" w:rsidRDefault="0093405A" w:rsidP="0093405A">
      <w:pPr>
        <w:pStyle w:val="ad"/>
        <w:ind w:left="480" w:firstLine="480"/>
        <w:rPr>
          <w:rFonts w:cs="Times New Roman"/>
        </w:rPr>
      </w:pPr>
      <w:r w:rsidRPr="003B066F">
        <w:rPr>
          <w:rFonts w:cs="Times New Roman"/>
        </w:rPr>
        <w:t>Shapefile</w:t>
      </w:r>
      <w:r w:rsidRPr="003B066F">
        <w:rPr>
          <w:rFonts w:cs="Times New Roman"/>
        </w:rPr>
        <w:t>查詢提供引用端系統可上傳既有的</w:t>
      </w:r>
      <w:r w:rsidRPr="003B066F">
        <w:rPr>
          <w:rFonts w:cs="Times New Roman"/>
        </w:rPr>
        <w:t>Shapefile</w:t>
      </w:r>
      <w:r w:rsidRPr="003B066F">
        <w:rPr>
          <w:rFonts w:cs="Times New Roman"/>
        </w:rPr>
        <w:t>檔案即可進行敏感圖資查詢，如</w:t>
      </w:r>
      <w:r w:rsidRPr="003B066F">
        <w:rPr>
          <w:rFonts w:cs="Times New Roman"/>
        </w:rPr>
        <w:fldChar w:fldCharType="begin"/>
      </w:r>
      <w:r w:rsidRPr="003B066F">
        <w:rPr>
          <w:rFonts w:cs="Times New Roman"/>
        </w:rPr>
        <w:instrText xml:space="preserve"> REF _Ref372741791 \h </w:instrText>
      </w:r>
      <w:r>
        <w:rPr>
          <w:rFonts w:cs="Times New Roman"/>
        </w:rPr>
        <w:instrText xml:space="preserve"> \* MERGEFORMAT </w:instrText>
      </w:r>
      <w:r w:rsidRPr="003B066F">
        <w:rPr>
          <w:rFonts w:cs="Times New Roman"/>
        </w:rPr>
      </w:r>
      <w:r w:rsidRPr="003B066F">
        <w:rPr>
          <w:rFonts w:cs="Times New Roman"/>
        </w:rPr>
        <w:fldChar w:fldCharType="separate"/>
      </w:r>
      <w:r w:rsidR="00533A01" w:rsidRPr="003B066F">
        <w:rPr>
          <w:rFonts w:cs="Times New Roman"/>
        </w:rPr>
        <w:t>圖</w:t>
      </w:r>
      <w:r w:rsidR="00533A01" w:rsidRPr="003B066F">
        <w:rPr>
          <w:rFonts w:cs="Times New Roman"/>
        </w:rPr>
        <w:t xml:space="preserve"> </w:t>
      </w:r>
      <w:r w:rsidR="00533A01">
        <w:rPr>
          <w:rFonts w:cs="Times New Roman"/>
          <w:noProof/>
        </w:rPr>
        <w:t>34</w:t>
      </w:r>
      <w:r w:rsidR="00533A01" w:rsidRPr="003B066F">
        <w:rPr>
          <w:rFonts w:cs="Times New Roman"/>
        </w:rPr>
        <w:t xml:space="preserve">  Shapefile</w:t>
      </w:r>
      <w:r w:rsidR="00533A01" w:rsidRPr="003B066F">
        <w:rPr>
          <w:rFonts w:cs="Times New Roman"/>
        </w:rPr>
        <w:t>查詢執行循序圖</w:t>
      </w:r>
      <w:r w:rsidRPr="003B066F">
        <w:rPr>
          <w:rFonts w:cs="Times New Roman"/>
        </w:rPr>
        <w:fldChar w:fldCharType="end"/>
      </w:r>
      <w:r w:rsidRPr="003B066F">
        <w:rPr>
          <w:rFonts w:cs="Times New Roman"/>
        </w:rPr>
        <w:t>，引用端向</w:t>
      </w:r>
      <w:r w:rsidRPr="003B066F">
        <w:rPr>
          <w:rFonts w:cs="Times New Roman"/>
        </w:rPr>
        <w:t>API</w:t>
      </w:r>
      <w:r w:rsidRPr="003B066F">
        <w:rPr>
          <w:rFonts w:cs="Times New Roman"/>
        </w:rPr>
        <w:t>要求執行</w:t>
      </w:r>
      <w:r w:rsidRPr="003B066F">
        <w:rPr>
          <w:rFonts w:cs="Times New Roman"/>
        </w:rPr>
        <w:t>Shapefile</w:t>
      </w:r>
      <w:r w:rsidRPr="003B066F">
        <w:rPr>
          <w:rFonts w:cs="Times New Roman"/>
        </w:rPr>
        <w:t>查詢，並傳遞</w:t>
      </w:r>
      <w:r w:rsidRPr="003B066F">
        <w:rPr>
          <w:rFonts w:cs="Times New Roman"/>
        </w:rPr>
        <w:t>Shpaefile</w:t>
      </w:r>
      <w:r w:rsidRPr="003B066F">
        <w:rPr>
          <w:rFonts w:cs="Times New Roman"/>
        </w:rPr>
        <w:t>檔案及相關參數給</w:t>
      </w:r>
      <w:r w:rsidRPr="003B066F">
        <w:rPr>
          <w:rFonts w:cs="Times New Roman"/>
        </w:rPr>
        <w:t>API</w:t>
      </w:r>
      <w:r w:rsidRPr="003B066F">
        <w:rPr>
          <w:rFonts w:cs="Times New Roman"/>
        </w:rPr>
        <w:t>，</w:t>
      </w:r>
      <w:r w:rsidRPr="003B066F">
        <w:rPr>
          <w:rFonts w:cs="Times New Roman"/>
        </w:rPr>
        <w:t>API</w:t>
      </w:r>
      <w:r w:rsidRPr="003B066F">
        <w:rPr>
          <w:rFonts w:cs="Times New Roman"/>
        </w:rPr>
        <w:t>依據敏感圖資代碼取得</w:t>
      </w:r>
      <w:r w:rsidRPr="003B066F">
        <w:rPr>
          <w:rFonts w:cs="Times New Roman"/>
        </w:rPr>
        <w:t>WFS</w:t>
      </w:r>
      <w:r w:rsidRPr="003B066F">
        <w:rPr>
          <w:rFonts w:cs="Times New Roman"/>
        </w:rPr>
        <w:t>服務</w:t>
      </w:r>
      <w:r w:rsidRPr="003B066F">
        <w:rPr>
          <w:rFonts w:cs="Times New Roman"/>
        </w:rPr>
        <w:t>URL</w:t>
      </w:r>
      <w:r w:rsidRPr="003B066F">
        <w:rPr>
          <w:rFonts w:cs="Times New Roman"/>
        </w:rPr>
        <w:t>，並解析</w:t>
      </w:r>
      <w:r w:rsidRPr="003B066F">
        <w:rPr>
          <w:rFonts w:cs="Times New Roman"/>
        </w:rPr>
        <w:t>Shapefile</w:t>
      </w:r>
      <w:r w:rsidRPr="003B066F">
        <w:rPr>
          <w:rFonts w:cs="Times New Roman"/>
        </w:rPr>
        <w:t>取得檔案內的空間圖形，若引用端系統要求執行環域分析，則</w:t>
      </w:r>
      <w:r w:rsidRPr="003B066F">
        <w:rPr>
          <w:rFonts w:cs="Times New Roman"/>
        </w:rPr>
        <w:t>API</w:t>
      </w:r>
      <w:r w:rsidRPr="003B066F">
        <w:rPr>
          <w:rFonts w:cs="Times New Roman"/>
        </w:rPr>
        <w:t>將對空間圖形進行環域計算，接著將查詢參數轉換成</w:t>
      </w:r>
      <w:r w:rsidRPr="003B066F">
        <w:rPr>
          <w:rFonts w:cs="Times New Roman"/>
        </w:rPr>
        <w:t>WFS</w:t>
      </w:r>
      <w:r w:rsidRPr="003B066F">
        <w:rPr>
          <w:rFonts w:cs="Times New Roman"/>
        </w:rPr>
        <w:t>參數，並向敏感圖資</w:t>
      </w:r>
      <w:r w:rsidRPr="003B066F">
        <w:rPr>
          <w:rFonts w:cs="Times New Roman"/>
        </w:rPr>
        <w:t>WFS</w:t>
      </w:r>
      <w:r w:rsidRPr="003B066F">
        <w:rPr>
          <w:rFonts w:cs="Times New Roman"/>
        </w:rPr>
        <w:t>執行交集查詢，</w:t>
      </w:r>
      <w:r w:rsidRPr="003B066F">
        <w:rPr>
          <w:rFonts w:cs="Times New Roman"/>
        </w:rPr>
        <w:t>WFS</w:t>
      </w:r>
      <w:r w:rsidRPr="003B066F">
        <w:rPr>
          <w:rFonts w:cs="Times New Roman"/>
        </w:rPr>
        <w:t>的查詢結果以</w:t>
      </w:r>
      <w:r w:rsidRPr="003B066F">
        <w:rPr>
          <w:rFonts w:cs="Times New Roman"/>
        </w:rPr>
        <w:t>GML</w:t>
      </w:r>
      <w:r w:rsidRPr="003B066F">
        <w:rPr>
          <w:rFonts w:cs="Times New Roman"/>
        </w:rPr>
        <w:t>格式回傳後，</w:t>
      </w:r>
      <w:r w:rsidRPr="003B066F">
        <w:rPr>
          <w:rFonts w:cs="Times New Roman"/>
        </w:rPr>
        <w:t>API</w:t>
      </w:r>
      <w:r w:rsidRPr="003B066F">
        <w:rPr>
          <w:rFonts w:cs="Times New Roman"/>
        </w:rPr>
        <w:t>會依據圖形內容計算面積，並依照</w:t>
      </w:r>
      <w:r w:rsidRPr="003B066F">
        <w:rPr>
          <w:rFonts w:cs="Times New Roman"/>
        </w:rPr>
        <w:t>API</w:t>
      </w:r>
      <w:r w:rsidRPr="003B066F">
        <w:rPr>
          <w:rFonts w:cs="Times New Roman"/>
        </w:rPr>
        <w:t>回傳格式將查詢結果回傳給引用端。</w:t>
      </w:r>
    </w:p>
    <w:p w14:paraId="6F46E7D4" w14:textId="77777777" w:rsidR="0093405A" w:rsidRPr="003B066F" w:rsidRDefault="0093405A" w:rsidP="0093405A">
      <w:pPr>
        <w:jc w:val="center"/>
        <w:rPr>
          <w:rFonts w:cs="Times New Roman"/>
        </w:rPr>
      </w:pPr>
      <w:r w:rsidRPr="003B066F">
        <w:rPr>
          <w:rFonts w:cs="Times New Roman"/>
          <w:noProof/>
        </w:rPr>
        <w:lastRenderedPageBreak/>
        <w:drawing>
          <wp:inline distT="0" distB="0" distL="0" distR="0" wp14:anchorId="0CE9671A" wp14:editId="7125014C">
            <wp:extent cx="5042466" cy="4991100"/>
            <wp:effectExtent l="0" t="0" r="635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5206" cy="4993812"/>
                    </a:xfrm>
                    <a:prstGeom prst="rect">
                      <a:avLst/>
                    </a:prstGeom>
                    <a:noFill/>
                    <a:ln>
                      <a:noFill/>
                    </a:ln>
                  </pic:spPr>
                </pic:pic>
              </a:graphicData>
            </a:graphic>
          </wp:inline>
        </w:drawing>
      </w:r>
    </w:p>
    <w:p w14:paraId="0E38903A" w14:textId="77777777" w:rsidR="0093405A" w:rsidRPr="003B066F" w:rsidRDefault="0093405A" w:rsidP="0093405A">
      <w:pPr>
        <w:pStyle w:val="ab"/>
        <w:rPr>
          <w:rFonts w:cs="Times New Roman"/>
        </w:rPr>
      </w:pPr>
      <w:bookmarkStart w:id="182" w:name="_Ref372741791"/>
      <w:bookmarkStart w:id="183" w:name="_Toc379373990"/>
      <w:bookmarkStart w:id="184" w:name="_Toc380585501"/>
      <w:r w:rsidRPr="003B066F">
        <w:rPr>
          <w:rFonts w:cs="Times New Roman"/>
        </w:rPr>
        <w:t>圖</w:t>
      </w:r>
      <w:r w:rsidRPr="003B066F">
        <w:rPr>
          <w:rFonts w:cs="Times New Roman"/>
        </w:rPr>
        <w:t xml:space="preserve"> </w:t>
      </w:r>
      <w:r w:rsidRPr="003B066F">
        <w:rPr>
          <w:rFonts w:cs="Times New Roman"/>
        </w:rPr>
        <w:fldChar w:fldCharType="begin"/>
      </w:r>
      <w:r w:rsidRPr="003B066F">
        <w:rPr>
          <w:rFonts w:cs="Times New Roman"/>
        </w:rPr>
        <w:instrText xml:space="preserve"> SEQ </w:instrText>
      </w:r>
      <w:r w:rsidRPr="003B066F">
        <w:rPr>
          <w:rFonts w:cs="Times New Roman"/>
        </w:rPr>
        <w:instrText>圖</w:instrText>
      </w:r>
      <w:r w:rsidRPr="003B066F">
        <w:rPr>
          <w:rFonts w:cs="Times New Roman"/>
        </w:rPr>
        <w:instrText xml:space="preserve"> \* ARABIC </w:instrText>
      </w:r>
      <w:r w:rsidRPr="003B066F">
        <w:rPr>
          <w:rFonts w:cs="Times New Roman"/>
        </w:rPr>
        <w:fldChar w:fldCharType="separate"/>
      </w:r>
      <w:r w:rsidR="00533A01">
        <w:rPr>
          <w:rFonts w:cs="Times New Roman"/>
          <w:noProof/>
        </w:rPr>
        <w:t>34</w:t>
      </w:r>
      <w:r w:rsidRPr="003B066F">
        <w:rPr>
          <w:rFonts w:cs="Times New Roman"/>
        </w:rPr>
        <w:fldChar w:fldCharType="end"/>
      </w:r>
      <w:r w:rsidRPr="003B066F">
        <w:rPr>
          <w:rFonts w:cs="Times New Roman"/>
        </w:rPr>
        <w:t xml:space="preserve">  Shapefile</w:t>
      </w:r>
      <w:r w:rsidRPr="003B066F">
        <w:rPr>
          <w:rFonts w:cs="Times New Roman"/>
        </w:rPr>
        <w:t>查詢執行循序圖</w:t>
      </w:r>
      <w:bookmarkEnd w:id="182"/>
      <w:bookmarkEnd w:id="183"/>
      <w:bookmarkEnd w:id="184"/>
    </w:p>
    <w:p w14:paraId="2B01BD3D" w14:textId="77777777" w:rsidR="0093405A" w:rsidRPr="003B066F" w:rsidRDefault="0093405A" w:rsidP="0093405A">
      <w:pPr>
        <w:pStyle w:val="ad"/>
        <w:ind w:left="480" w:firstLine="480"/>
        <w:rPr>
          <w:rFonts w:cs="Times New Roman"/>
        </w:rPr>
      </w:pPr>
      <w:r w:rsidRPr="003B066F">
        <w:rPr>
          <w:rFonts w:cs="Times New Roman"/>
        </w:rPr>
        <w:t>本</w:t>
      </w:r>
      <w:r w:rsidRPr="003B066F">
        <w:rPr>
          <w:rFonts w:cs="Times New Roman"/>
        </w:rPr>
        <w:t>API</w:t>
      </w:r>
      <w:r w:rsidRPr="003B066F">
        <w:rPr>
          <w:rFonts w:cs="Times New Roman"/>
        </w:rPr>
        <w:t>設計呼叫方式除以網址傳遞參數外，並搭配以</w:t>
      </w:r>
      <w:r w:rsidRPr="003B066F">
        <w:rPr>
          <w:rFonts w:cs="Times New Roman"/>
        </w:rPr>
        <w:t>POST</w:t>
      </w:r>
      <w:r w:rsidRPr="003B066F">
        <w:rPr>
          <w:rFonts w:cs="Times New Roman"/>
        </w:rPr>
        <w:t>方式傳入輸出結果坐標系統參數、門牌地址，相關呼叫之輸入範例格式如下：</w:t>
      </w:r>
    </w:p>
    <w:p w14:paraId="7CC5A187" w14:textId="77777777" w:rsidR="0093405A" w:rsidRPr="003B066F" w:rsidRDefault="0093405A" w:rsidP="0093405A">
      <w:pPr>
        <w:pStyle w:val="ad"/>
        <w:ind w:left="480" w:firstLine="480"/>
        <w:rPr>
          <w:rFonts w:cs="Times New Roman"/>
        </w:rPr>
      </w:pPr>
      <w:r w:rsidRPr="003B066F">
        <w:rPr>
          <w:rFonts w:cs="Times New Roman"/>
        </w:rPr>
        <w:t xml:space="preserve">HTTP GET </w:t>
      </w:r>
      <w:r w:rsidRPr="003B066F">
        <w:rPr>
          <w:rFonts w:cs="Times New Roman"/>
        </w:rPr>
        <w:t>呼叫格式：</w:t>
      </w:r>
    </w:p>
    <w:p w14:paraId="44D2A61D" w14:textId="77777777" w:rsidR="0093405A" w:rsidRPr="003B066F" w:rsidRDefault="0093405A" w:rsidP="0093405A">
      <w:pPr>
        <w:pStyle w:val="ad"/>
        <w:spacing w:before="240"/>
        <w:ind w:left="480" w:firstLine="480"/>
        <w:rPr>
          <w:rFonts w:cs="Times New Roman"/>
        </w:rPr>
      </w:pPr>
      <w:r w:rsidRPr="003B066F">
        <w:rPr>
          <w:rFonts w:cs="Times New Roman"/>
        </w:rPr>
        <w:t>http://ngis.nat.gov.tw/UploadSF/[</w:t>
      </w:r>
      <w:r w:rsidRPr="003B066F">
        <w:rPr>
          <w:rFonts w:cs="Times New Roman"/>
        </w:rPr>
        <w:t>環境敏感圖資代碼</w:t>
      </w:r>
      <w:r w:rsidRPr="003B066F">
        <w:rPr>
          <w:rFonts w:cs="Times New Roman"/>
        </w:rPr>
        <w:t>]/[</w:t>
      </w:r>
      <w:r w:rsidRPr="003B066F">
        <w:rPr>
          <w:rFonts w:cs="Times New Roman"/>
        </w:rPr>
        <w:t>環域值</w:t>
      </w:r>
      <w:r w:rsidRPr="003B066F">
        <w:rPr>
          <w:rFonts w:cs="Times New Roman"/>
        </w:rPr>
        <w:t>]</w:t>
      </w:r>
    </w:p>
    <w:p w14:paraId="603B79EE" w14:textId="77777777" w:rsidR="0093405A" w:rsidRPr="003B066F" w:rsidRDefault="0093405A" w:rsidP="0093405A">
      <w:pPr>
        <w:pStyle w:val="ad"/>
        <w:spacing w:before="240"/>
        <w:ind w:left="480" w:firstLine="480"/>
        <w:rPr>
          <w:rFonts w:cs="Times New Roman"/>
        </w:rPr>
      </w:pPr>
      <w:r w:rsidRPr="003B066F">
        <w:rPr>
          <w:rFonts w:cs="Times New Roman"/>
        </w:rPr>
        <w:t>HTTP POST</w:t>
      </w:r>
      <w:r w:rsidRPr="003B066F">
        <w:rPr>
          <w:rFonts w:cs="Times New Roman"/>
        </w:rPr>
        <w:t>呼叫參數格式：</w:t>
      </w:r>
    </w:p>
    <w:tbl>
      <w:tblPr>
        <w:tblStyle w:val="af2"/>
        <w:tblW w:w="6144" w:type="dxa"/>
        <w:jc w:val="center"/>
        <w:tblLayout w:type="fixed"/>
        <w:tblLook w:val="04A0" w:firstRow="1" w:lastRow="0" w:firstColumn="1" w:lastColumn="0" w:noHBand="0" w:noVBand="1"/>
      </w:tblPr>
      <w:tblGrid>
        <w:gridCol w:w="1458"/>
        <w:gridCol w:w="2268"/>
        <w:gridCol w:w="2418"/>
      </w:tblGrid>
      <w:tr w:rsidR="0093405A" w:rsidRPr="003B066F" w14:paraId="2386637E" w14:textId="77777777" w:rsidTr="00CC34C0">
        <w:trPr>
          <w:trHeight w:val="183"/>
          <w:tblHeader/>
          <w:jc w:val="center"/>
        </w:trPr>
        <w:tc>
          <w:tcPr>
            <w:tcW w:w="1458" w:type="dxa"/>
            <w:shd w:val="clear" w:color="auto" w:fill="D9D9D9" w:themeFill="background1" w:themeFillShade="D9"/>
            <w:vAlign w:val="center"/>
          </w:tcPr>
          <w:p w14:paraId="64C17FAB" w14:textId="77777777" w:rsidR="0093405A" w:rsidRPr="003B066F" w:rsidRDefault="0093405A" w:rsidP="00CC34C0">
            <w:pPr>
              <w:spacing w:line="0" w:lineRule="atLeast"/>
              <w:jc w:val="center"/>
              <w:rPr>
                <w:rFonts w:cs="Times New Roman"/>
                <w:b/>
              </w:rPr>
            </w:pPr>
            <w:r w:rsidRPr="003B066F">
              <w:rPr>
                <w:rFonts w:cs="Times New Roman"/>
                <w:b/>
              </w:rPr>
              <w:t>參數名稱</w:t>
            </w:r>
          </w:p>
        </w:tc>
        <w:tc>
          <w:tcPr>
            <w:tcW w:w="2268" w:type="dxa"/>
            <w:shd w:val="clear" w:color="auto" w:fill="D9D9D9" w:themeFill="background1" w:themeFillShade="D9"/>
            <w:vAlign w:val="center"/>
          </w:tcPr>
          <w:p w14:paraId="6E4BA5A6" w14:textId="77777777" w:rsidR="0093405A" w:rsidRPr="003B066F" w:rsidRDefault="0093405A" w:rsidP="00CC34C0">
            <w:pPr>
              <w:spacing w:line="0" w:lineRule="atLeast"/>
              <w:jc w:val="center"/>
              <w:rPr>
                <w:rFonts w:cs="Times New Roman"/>
                <w:b/>
              </w:rPr>
            </w:pPr>
            <w:r w:rsidRPr="003B066F">
              <w:rPr>
                <w:rFonts w:cs="Times New Roman"/>
                <w:b/>
              </w:rPr>
              <w:t>說明</w:t>
            </w:r>
          </w:p>
        </w:tc>
        <w:tc>
          <w:tcPr>
            <w:tcW w:w="2418" w:type="dxa"/>
            <w:shd w:val="clear" w:color="auto" w:fill="D9D9D9" w:themeFill="background1" w:themeFillShade="D9"/>
            <w:vAlign w:val="center"/>
          </w:tcPr>
          <w:p w14:paraId="671ECC09" w14:textId="77777777" w:rsidR="0093405A" w:rsidRPr="003B066F" w:rsidRDefault="0093405A" w:rsidP="00CC34C0">
            <w:pPr>
              <w:spacing w:line="0" w:lineRule="atLeast"/>
              <w:jc w:val="center"/>
              <w:rPr>
                <w:rFonts w:cs="Times New Roman"/>
                <w:b/>
              </w:rPr>
            </w:pPr>
            <w:r w:rsidRPr="003B066F">
              <w:rPr>
                <w:rFonts w:cs="Times New Roman"/>
                <w:b/>
              </w:rPr>
              <w:t>範例</w:t>
            </w:r>
          </w:p>
        </w:tc>
      </w:tr>
      <w:tr w:rsidR="0093405A" w:rsidRPr="003B066F" w14:paraId="4736DCCB" w14:textId="77777777" w:rsidTr="00CC34C0">
        <w:trPr>
          <w:trHeight w:val="183"/>
          <w:jc w:val="center"/>
        </w:trPr>
        <w:tc>
          <w:tcPr>
            <w:tcW w:w="1458" w:type="dxa"/>
            <w:vAlign w:val="center"/>
          </w:tcPr>
          <w:p w14:paraId="75A393AA" w14:textId="77777777" w:rsidR="0093405A" w:rsidRPr="003B066F" w:rsidRDefault="0093405A" w:rsidP="00CC34C0">
            <w:pPr>
              <w:jc w:val="both"/>
              <w:rPr>
                <w:rFonts w:cs="Times New Roman"/>
              </w:rPr>
            </w:pPr>
            <w:r w:rsidRPr="003B066F">
              <w:rPr>
                <w:rFonts w:cs="Times New Roman"/>
              </w:rPr>
              <w:t>InputSRS</w:t>
            </w:r>
          </w:p>
        </w:tc>
        <w:tc>
          <w:tcPr>
            <w:tcW w:w="2268" w:type="dxa"/>
            <w:vAlign w:val="center"/>
          </w:tcPr>
          <w:p w14:paraId="1F64D81F" w14:textId="77777777" w:rsidR="0093405A" w:rsidRPr="003B066F" w:rsidRDefault="0093405A" w:rsidP="00CC34C0">
            <w:pPr>
              <w:spacing w:line="0" w:lineRule="atLeast"/>
              <w:jc w:val="both"/>
              <w:rPr>
                <w:rFonts w:cs="Times New Roman"/>
              </w:rPr>
            </w:pPr>
            <w:r w:rsidRPr="003B066F">
              <w:rPr>
                <w:rFonts w:cs="Times New Roman"/>
              </w:rPr>
              <w:t>輸入坐標系統參數</w:t>
            </w:r>
          </w:p>
        </w:tc>
        <w:tc>
          <w:tcPr>
            <w:tcW w:w="2418" w:type="dxa"/>
            <w:vAlign w:val="center"/>
          </w:tcPr>
          <w:p w14:paraId="7AC3DE5F" w14:textId="77777777" w:rsidR="0093405A" w:rsidRPr="003B066F" w:rsidRDefault="0093405A" w:rsidP="00CC34C0">
            <w:pPr>
              <w:spacing w:line="0" w:lineRule="atLeast"/>
              <w:jc w:val="both"/>
              <w:rPr>
                <w:rFonts w:cs="Times New Roman"/>
              </w:rPr>
            </w:pPr>
            <w:r w:rsidRPr="003B066F">
              <w:rPr>
                <w:rFonts w:cs="Times New Roman"/>
              </w:rPr>
              <w:t>EPSG:3826</w:t>
            </w:r>
          </w:p>
        </w:tc>
      </w:tr>
      <w:tr w:rsidR="0093405A" w:rsidRPr="003B066F" w14:paraId="28189107" w14:textId="77777777" w:rsidTr="00CC34C0">
        <w:trPr>
          <w:trHeight w:val="183"/>
          <w:jc w:val="center"/>
        </w:trPr>
        <w:tc>
          <w:tcPr>
            <w:tcW w:w="1458" w:type="dxa"/>
            <w:vAlign w:val="center"/>
          </w:tcPr>
          <w:p w14:paraId="1EC1425F" w14:textId="77777777" w:rsidR="0093405A" w:rsidRPr="003B066F" w:rsidRDefault="0093405A" w:rsidP="00CC34C0">
            <w:pPr>
              <w:jc w:val="both"/>
              <w:rPr>
                <w:rFonts w:cs="Times New Roman"/>
              </w:rPr>
            </w:pPr>
            <w:r w:rsidRPr="003B066F">
              <w:rPr>
                <w:rFonts w:cs="Times New Roman"/>
              </w:rPr>
              <w:t>OutputSRS</w:t>
            </w:r>
          </w:p>
        </w:tc>
        <w:tc>
          <w:tcPr>
            <w:tcW w:w="2268" w:type="dxa"/>
            <w:vAlign w:val="center"/>
          </w:tcPr>
          <w:p w14:paraId="771BFC31" w14:textId="77777777" w:rsidR="0093405A" w:rsidRPr="003B066F" w:rsidRDefault="0093405A" w:rsidP="00CC34C0">
            <w:pPr>
              <w:spacing w:line="0" w:lineRule="atLeast"/>
              <w:jc w:val="both"/>
              <w:rPr>
                <w:rFonts w:cs="Times New Roman"/>
              </w:rPr>
            </w:pPr>
            <w:r w:rsidRPr="003B066F">
              <w:rPr>
                <w:rFonts w:cs="Times New Roman"/>
              </w:rPr>
              <w:t>輸出坐標系統參數</w:t>
            </w:r>
          </w:p>
        </w:tc>
        <w:tc>
          <w:tcPr>
            <w:tcW w:w="2418" w:type="dxa"/>
            <w:vAlign w:val="center"/>
          </w:tcPr>
          <w:p w14:paraId="07A6E129" w14:textId="77777777" w:rsidR="0093405A" w:rsidRPr="003B066F" w:rsidRDefault="0093405A" w:rsidP="00CC34C0">
            <w:pPr>
              <w:spacing w:line="0" w:lineRule="atLeast"/>
              <w:jc w:val="both"/>
              <w:rPr>
                <w:rFonts w:cs="Times New Roman"/>
              </w:rPr>
            </w:pPr>
            <w:r w:rsidRPr="003B066F">
              <w:rPr>
                <w:rFonts w:cs="Times New Roman"/>
              </w:rPr>
              <w:t>EPSG:4326</w:t>
            </w:r>
          </w:p>
        </w:tc>
      </w:tr>
      <w:tr w:rsidR="0093405A" w:rsidRPr="003B066F" w14:paraId="036EAEDC" w14:textId="77777777" w:rsidTr="00CC34C0">
        <w:trPr>
          <w:trHeight w:val="183"/>
          <w:jc w:val="center"/>
        </w:trPr>
        <w:tc>
          <w:tcPr>
            <w:tcW w:w="1458" w:type="dxa"/>
            <w:vAlign w:val="center"/>
          </w:tcPr>
          <w:p w14:paraId="518076AF" w14:textId="77777777" w:rsidR="0093405A" w:rsidRPr="003B066F" w:rsidRDefault="0093405A" w:rsidP="00CC34C0">
            <w:pPr>
              <w:jc w:val="both"/>
              <w:rPr>
                <w:rFonts w:cs="Times New Roman"/>
              </w:rPr>
            </w:pPr>
            <w:r w:rsidRPr="003B066F">
              <w:rPr>
                <w:rFonts w:cs="Times New Roman"/>
              </w:rPr>
              <w:t>Shapefile</w:t>
            </w:r>
          </w:p>
        </w:tc>
        <w:tc>
          <w:tcPr>
            <w:tcW w:w="2268" w:type="dxa"/>
            <w:vAlign w:val="center"/>
          </w:tcPr>
          <w:p w14:paraId="4855F9CE" w14:textId="77777777" w:rsidR="0093405A" w:rsidRPr="003B066F" w:rsidRDefault="0093405A" w:rsidP="00CC34C0">
            <w:pPr>
              <w:spacing w:line="0" w:lineRule="atLeast"/>
              <w:jc w:val="both"/>
              <w:rPr>
                <w:rFonts w:cs="Times New Roman"/>
              </w:rPr>
            </w:pPr>
            <w:r w:rsidRPr="003B066F">
              <w:rPr>
                <w:rFonts w:cs="Times New Roman"/>
              </w:rPr>
              <w:t>支援點、線、面</w:t>
            </w:r>
            <w:r w:rsidRPr="003B066F">
              <w:rPr>
                <w:rFonts w:cs="Times New Roman"/>
              </w:rPr>
              <w:t>shapefile</w:t>
            </w:r>
            <w:r w:rsidRPr="003B066F">
              <w:rPr>
                <w:rFonts w:cs="Times New Roman"/>
              </w:rPr>
              <w:t>空間類型</w:t>
            </w:r>
          </w:p>
        </w:tc>
        <w:tc>
          <w:tcPr>
            <w:tcW w:w="2418" w:type="dxa"/>
            <w:vAlign w:val="center"/>
          </w:tcPr>
          <w:p w14:paraId="255D32B2" w14:textId="77777777" w:rsidR="0093405A" w:rsidRPr="003B066F" w:rsidRDefault="0093405A" w:rsidP="00CC34C0">
            <w:pPr>
              <w:spacing w:line="0" w:lineRule="atLeast"/>
              <w:jc w:val="both"/>
              <w:rPr>
                <w:rFonts w:cs="Times New Roman"/>
              </w:rPr>
            </w:pPr>
            <w:r w:rsidRPr="003B066F">
              <w:rPr>
                <w:rFonts w:cs="Times New Roman"/>
              </w:rPr>
              <w:t>為</w:t>
            </w:r>
            <w:r w:rsidRPr="003B066F">
              <w:rPr>
                <w:rFonts w:cs="Times New Roman"/>
              </w:rPr>
              <w:t>*.Shp</w:t>
            </w:r>
            <w:r w:rsidRPr="003B066F">
              <w:rPr>
                <w:rFonts w:cs="Times New Roman"/>
              </w:rPr>
              <w:t>檔的二進位資料</w:t>
            </w:r>
          </w:p>
        </w:tc>
      </w:tr>
    </w:tbl>
    <w:p w14:paraId="4836D961" w14:textId="77777777" w:rsidR="0093405A" w:rsidRPr="003B066F" w:rsidRDefault="0093405A" w:rsidP="0093405A">
      <w:pPr>
        <w:pStyle w:val="ad"/>
        <w:spacing w:before="240"/>
        <w:ind w:left="480" w:firstLine="480"/>
        <w:rPr>
          <w:rFonts w:cs="Times New Roman"/>
        </w:rPr>
      </w:pPr>
      <w:r w:rsidRPr="003B066F">
        <w:rPr>
          <w:rFonts w:cs="Times New Roman"/>
        </w:rPr>
        <w:lastRenderedPageBreak/>
        <w:t>透過呼叫後，輸出結果包含原傳入之</w:t>
      </w:r>
      <w:r w:rsidRPr="003B066F">
        <w:rPr>
          <w:rFonts w:cs="Times New Roman"/>
        </w:rPr>
        <w:t>Shapefile GML</w:t>
      </w:r>
      <w:r w:rsidRPr="003B066F">
        <w:rPr>
          <w:rFonts w:cs="Times New Roman"/>
        </w:rPr>
        <w:t>圖形、環域分析結果圖形、交集分析結果圖形，輸出結果範例如下：</w:t>
      </w:r>
    </w:p>
    <w:p w14:paraId="7B3E4590" w14:textId="77777777" w:rsidR="0093405A" w:rsidRPr="003B066F" w:rsidRDefault="0093405A" w:rsidP="0093405A">
      <w:pPr>
        <w:jc w:val="center"/>
        <w:rPr>
          <w:rFonts w:cs="Times New Roman"/>
        </w:rPr>
      </w:pPr>
      <w:r w:rsidRPr="003B066F">
        <w:rPr>
          <w:rFonts w:cs="Times New Roman"/>
          <w:noProof/>
        </w:rPr>
        <w:drawing>
          <wp:inline distT="0" distB="0" distL="0" distR="0" wp14:anchorId="33AFAAEF" wp14:editId="753D6312">
            <wp:extent cx="5244373" cy="4150581"/>
            <wp:effectExtent l="0" t="0" r="0" b="254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258900" cy="4162078"/>
                    </a:xfrm>
                    <a:prstGeom prst="rect">
                      <a:avLst/>
                    </a:prstGeom>
                  </pic:spPr>
                </pic:pic>
              </a:graphicData>
            </a:graphic>
          </wp:inline>
        </w:drawing>
      </w:r>
    </w:p>
    <w:p w14:paraId="1EFF91A9" w14:textId="77777777" w:rsidR="0093405A" w:rsidRDefault="0093405A" w:rsidP="0093405A">
      <w:pPr>
        <w:jc w:val="center"/>
        <w:rPr>
          <w:rFonts w:cs="Times New Roman"/>
        </w:rPr>
      </w:pPr>
    </w:p>
    <w:p w14:paraId="4D83CD0C" w14:textId="77777777" w:rsidR="0093405A" w:rsidRPr="003B066F" w:rsidRDefault="0093405A" w:rsidP="0093405A">
      <w:pPr>
        <w:pStyle w:val="2"/>
      </w:pPr>
      <w:bookmarkStart w:id="185" w:name="_Toc380585458"/>
      <w:r>
        <w:rPr>
          <w:rFonts w:hint="eastAsia"/>
        </w:rPr>
        <w:t>API</w:t>
      </w:r>
      <w:r>
        <w:rPr>
          <w:rFonts w:hint="eastAsia"/>
        </w:rPr>
        <w:t>介接驗證</w:t>
      </w:r>
      <w:bookmarkEnd w:id="185"/>
    </w:p>
    <w:p w14:paraId="545E183B" w14:textId="76EB4DAA" w:rsidR="0093405A" w:rsidRDefault="0093405A" w:rsidP="0093405A">
      <w:pPr>
        <w:pStyle w:val="ad"/>
        <w:ind w:left="480" w:firstLine="480"/>
      </w:pPr>
      <w:r>
        <w:t>本</w:t>
      </w:r>
      <w:r w:rsidR="004C435F">
        <w:rPr>
          <w:rFonts w:hint="eastAsia"/>
        </w:rPr>
        <w:t>團隊</w:t>
      </w:r>
      <w:r>
        <w:t>所規劃開發的環境敏感地區模組</w:t>
      </w:r>
      <w:r>
        <w:t>API</w:t>
      </w:r>
      <w:r>
        <w:t>係以提供其他對敏感圖資分析有需求的單位，可透過本</w:t>
      </w:r>
      <w:r>
        <w:t>API</w:t>
      </w:r>
      <w:r>
        <w:t>直接取用所需的敏感資料及其分析結果，而無須重複規劃及開發。為了驗證本</w:t>
      </w:r>
      <w:r>
        <w:t>API</w:t>
      </w:r>
      <w:r>
        <w:t>規劃設計</w:t>
      </w:r>
      <w:r w:rsidR="007154EB">
        <w:t>的功能符合實際應用上的需要，</w:t>
      </w:r>
      <w:del w:id="186" w:author="嵐焜 Peter" w:date="2014-02-26T20:30:00Z">
        <w:r w:rsidR="007154EB" w:rsidDel="00C9678A">
          <w:delText>因此</w:delText>
        </w:r>
      </w:del>
      <w:r w:rsidR="007154EB">
        <w:t>本團隊在</w:t>
      </w:r>
      <w:del w:id="187" w:author="嵐焜 Peter" w:date="2014-02-26T20:30:00Z">
        <w:r w:rsidR="007154EB" w:rsidDel="00C9678A">
          <w:delText>本案</w:delText>
        </w:r>
      </w:del>
      <w:r w:rsidR="007154EB">
        <w:t>執行期間</w:t>
      </w:r>
      <w:r w:rsidR="00F84148">
        <w:t>與營建署</w:t>
      </w:r>
      <w:r w:rsidR="007154EB">
        <w:t>協調</w:t>
      </w:r>
      <w:r w:rsidR="00F84148">
        <w:t>，由營建署協助尋找署內合適的應用系統</w:t>
      </w:r>
      <w:r w:rsidR="00F42678">
        <w:t>並配合</w:t>
      </w:r>
      <w:r w:rsidR="00F84148">
        <w:rPr>
          <w:rFonts w:hint="eastAsia"/>
        </w:rPr>
        <w:t>API</w:t>
      </w:r>
      <w:r w:rsidR="00F84148">
        <w:rPr>
          <w:rFonts w:hint="eastAsia"/>
        </w:rPr>
        <w:t>介接開發</w:t>
      </w:r>
      <w:r>
        <w:t>，</w:t>
      </w:r>
      <w:r w:rsidR="00F84148">
        <w:t>以達到</w:t>
      </w:r>
      <w:r w:rsidR="00F84148">
        <w:rPr>
          <w:rFonts w:hint="eastAsia"/>
        </w:rPr>
        <w:t>API</w:t>
      </w:r>
      <w:r w:rsidR="00F84148">
        <w:rPr>
          <w:rFonts w:hint="eastAsia"/>
        </w:rPr>
        <w:t>介接驗證的目的。</w:t>
      </w:r>
    </w:p>
    <w:p w14:paraId="41DA55F2" w14:textId="3C0F6F37" w:rsidR="00F42678" w:rsidRPr="00F42678" w:rsidRDefault="00F42678" w:rsidP="0093405A">
      <w:pPr>
        <w:pStyle w:val="ad"/>
        <w:ind w:left="480" w:firstLine="480"/>
      </w:pPr>
      <w:r>
        <w:t>本團隊與營建署召開兩次協調會議，分別與綜合企劃組、城鄉發展分署討論</w:t>
      </w:r>
      <w:r>
        <w:t>API</w:t>
      </w:r>
      <w:r>
        <w:t>整合</w:t>
      </w:r>
      <w:r w:rsidR="008143CF">
        <w:t>於應用系統的</w:t>
      </w:r>
      <w:r>
        <w:t>介接事宜，</w:t>
      </w:r>
      <w:r w:rsidR="008143CF">
        <w:t>介接測試的方式如</w:t>
      </w:r>
      <w:r w:rsidR="008143CF">
        <w:fldChar w:fldCharType="begin"/>
      </w:r>
      <w:r w:rsidR="008143CF">
        <w:instrText xml:space="preserve"> REF _Ref380579839 \h </w:instrText>
      </w:r>
      <w:r w:rsidR="008143CF">
        <w:fldChar w:fldCharType="separate"/>
      </w:r>
      <w:r w:rsidR="00533A01">
        <w:rPr>
          <w:rFonts w:hint="eastAsia"/>
        </w:rPr>
        <w:t>圖</w:t>
      </w:r>
      <w:r w:rsidR="00533A01">
        <w:rPr>
          <w:rFonts w:hint="eastAsia"/>
        </w:rPr>
        <w:t xml:space="preserve"> </w:t>
      </w:r>
      <w:r w:rsidR="00533A01">
        <w:rPr>
          <w:noProof/>
        </w:rPr>
        <w:t>35</w:t>
      </w:r>
      <w:r w:rsidR="008143CF">
        <w:fldChar w:fldCharType="end"/>
      </w:r>
      <w:r w:rsidR="008143CF">
        <w:t>所示，</w:t>
      </w:r>
      <w:del w:id="188" w:author="嵐焜 Peter" w:date="2014-02-26T20:31:00Z">
        <w:r w:rsidR="008143CF" w:rsidDel="00C9678A">
          <w:delText>將</w:delText>
        </w:r>
      </w:del>
      <w:r w:rsidR="008143CF">
        <w:t>由廠商整合環境敏感地區模組</w:t>
      </w:r>
      <w:r w:rsidR="008143CF">
        <w:t>API</w:t>
      </w:r>
      <w:r w:rsidR="008143CF">
        <w:t>於所負責開發的網站應用系統上，並提供給使用者操作相關功能來驗證</w:t>
      </w:r>
      <w:r w:rsidR="008143CF">
        <w:t>API</w:t>
      </w:r>
      <w:r w:rsidR="008143CF">
        <w:t>可行性。</w:t>
      </w:r>
    </w:p>
    <w:p w14:paraId="0B61E2FC" w14:textId="7ABB22E8" w:rsidR="00F84148" w:rsidRDefault="00F42678" w:rsidP="00F42678">
      <w:pPr>
        <w:jc w:val="center"/>
      </w:pPr>
      <w:r>
        <w:rPr>
          <w:noProof/>
        </w:rPr>
        <w:lastRenderedPageBreak/>
        <w:drawing>
          <wp:inline distT="0" distB="0" distL="0" distR="0" wp14:anchorId="0ADFA093" wp14:editId="5A33B596">
            <wp:extent cx="4318137" cy="1064970"/>
            <wp:effectExtent l="0" t="0" r="635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42349" cy="1070941"/>
                    </a:xfrm>
                    <a:prstGeom prst="rect">
                      <a:avLst/>
                    </a:prstGeom>
                    <a:noFill/>
                  </pic:spPr>
                </pic:pic>
              </a:graphicData>
            </a:graphic>
          </wp:inline>
        </w:drawing>
      </w:r>
    </w:p>
    <w:p w14:paraId="0CCA242C" w14:textId="4924392E" w:rsidR="00F42678" w:rsidRPr="00F42678" w:rsidRDefault="008143CF" w:rsidP="008143CF">
      <w:pPr>
        <w:pStyle w:val="ab"/>
      </w:pPr>
      <w:bookmarkStart w:id="189" w:name="_Ref380579839"/>
      <w:bookmarkStart w:id="190" w:name="_Toc3805855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33A01">
        <w:rPr>
          <w:noProof/>
        </w:rPr>
        <w:t>35</w:t>
      </w:r>
      <w:r>
        <w:fldChar w:fldCharType="end"/>
      </w:r>
      <w:bookmarkEnd w:id="189"/>
      <w:r>
        <w:t xml:space="preserve"> API</w:t>
      </w:r>
      <w:r>
        <w:t>介接測試示意圖</w:t>
      </w:r>
      <w:bookmarkEnd w:id="190"/>
    </w:p>
    <w:p w14:paraId="0CCE9529" w14:textId="04CAAF1A" w:rsidR="00564A9D" w:rsidRPr="003B066F" w:rsidRDefault="00564A9D" w:rsidP="007154EB">
      <w:pPr>
        <w:pStyle w:val="ad"/>
        <w:ind w:left="480" w:firstLine="480"/>
        <w:rPr>
          <w:rFonts w:cs="Times New Roman"/>
        </w:rPr>
      </w:pPr>
    </w:p>
    <w:p w14:paraId="0CCE952A" w14:textId="77777777" w:rsidR="005E104E" w:rsidRPr="003B066F" w:rsidRDefault="005E104E" w:rsidP="00CC465D">
      <w:pPr>
        <w:rPr>
          <w:rFonts w:cs="Times New Roman"/>
        </w:rPr>
        <w:sectPr w:rsidR="005E104E" w:rsidRPr="003B066F" w:rsidSect="00E200CD">
          <w:headerReference w:type="default" r:id="rId63"/>
          <w:pgSz w:w="11906" w:h="16838"/>
          <w:pgMar w:top="1440" w:right="1800" w:bottom="1440" w:left="1800" w:header="709" w:footer="992" w:gutter="0"/>
          <w:cols w:space="425"/>
          <w:docGrid w:type="lines" w:linePitch="360"/>
        </w:sectPr>
      </w:pPr>
    </w:p>
    <w:p w14:paraId="28DB364A" w14:textId="77777777" w:rsidR="004667BE" w:rsidRPr="003B066F" w:rsidRDefault="004667BE" w:rsidP="004667BE">
      <w:pPr>
        <w:pStyle w:val="1"/>
        <w:rPr>
          <w:rFonts w:ascii="Times New Roman" w:hAnsi="Times New Roman" w:cs="Times New Roman"/>
          <w:color w:val="000000" w:themeColor="text1"/>
        </w:rPr>
      </w:pPr>
      <w:bookmarkStart w:id="191" w:name="_Toc379373966"/>
      <w:bookmarkStart w:id="192" w:name="_Toc380585459"/>
      <w:r w:rsidRPr="003B066F">
        <w:rPr>
          <w:rFonts w:ascii="Times New Roman" w:hAnsi="Times New Roman" w:cs="Times New Roman"/>
          <w:color w:val="000000" w:themeColor="text1"/>
        </w:rPr>
        <w:lastRenderedPageBreak/>
        <w:t>環境敏感地區查詢模組</w:t>
      </w:r>
      <w:bookmarkEnd w:id="191"/>
      <w:bookmarkEnd w:id="192"/>
    </w:p>
    <w:p w14:paraId="7CBE740B" w14:textId="372A5F95" w:rsidR="004667BE" w:rsidRPr="003B066F" w:rsidRDefault="004667BE" w:rsidP="004667BE">
      <w:pPr>
        <w:pStyle w:val="ad"/>
        <w:ind w:left="480" w:firstLine="480"/>
        <w:rPr>
          <w:rFonts w:cs="Times New Roman"/>
        </w:rPr>
      </w:pPr>
      <w:r w:rsidRPr="003B066F">
        <w:rPr>
          <w:rFonts w:cs="Times New Roman"/>
        </w:rPr>
        <w:t>為能進行</w:t>
      </w:r>
      <w:del w:id="193" w:author="嵐焜 Peter" w:date="2014-02-26T20:31:00Z">
        <w:r w:rsidRPr="003B066F" w:rsidDel="00C9678A">
          <w:rPr>
            <w:rFonts w:cs="Times New Roman"/>
          </w:rPr>
          <w:delText>本團隊規劃開發的</w:delText>
        </w:r>
      </w:del>
      <w:bookmarkStart w:id="194" w:name="_GoBack"/>
      <w:bookmarkEnd w:id="194"/>
      <w:r w:rsidRPr="003B066F">
        <w:rPr>
          <w:rFonts w:cs="Times New Roman"/>
        </w:rPr>
        <w:t>環境敏感地區模組</w:t>
      </w:r>
      <w:r w:rsidRPr="003B066F">
        <w:rPr>
          <w:rFonts w:cs="Times New Roman"/>
        </w:rPr>
        <w:t>API</w:t>
      </w:r>
      <w:r w:rsidRPr="003B066F">
        <w:rPr>
          <w:rFonts w:cs="Times New Roman"/>
        </w:rPr>
        <w:t>實際驗證，本團隊規劃透過實際應用系統展示由</w:t>
      </w:r>
      <w:r w:rsidRPr="003B066F">
        <w:rPr>
          <w:rFonts w:cs="Times New Roman"/>
        </w:rPr>
        <w:t>API</w:t>
      </w:r>
      <w:r w:rsidRPr="003B066F">
        <w:rPr>
          <w:rFonts w:cs="Times New Roman"/>
        </w:rPr>
        <w:t>運算所得結果之實際既有圖台介面進行應用展示驗證，因此本計畫已協調國家發展規劃應用分組網站之空間圖台，透過國家發展規劃應用分組網站圖台掛載本團隊建置之「環境敏感地區查詢模組」，查詢模組係引用第四章所設計之環境敏感地區模組</w:t>
      </w:r>
      <w:r w:rsidRPr="003B066F">
        <w:rPr>
          <w:rFonts w:cs="Times New Roman"/>
        </w:rPr>
        <w:t>API</w:t>
      </w:r>
      <w:r w:rsidRPr="003B066F">
        <w:rPr>
          <w:rFonts w:cs="Times New Roman"/>
        </w:rPr>
        <w:t>進行應用，本章說明「環境敏感地區查詢模組」功能規劃內容。</w:t>
      </w:r>
    </w:p>
    <w:p w14:paraId="3176CEEC" w14:textId="77777777" w:rsidR="004667BE" w:rsidRPr="003B066F" w:rsidRDefault="004667BE" w:rsidP="004667BE">
      <w:pPr>
        <w:pStyle w:val="2"/>
      </w:pPr>
      <w:bookmarkStart w:id="195" w:name="_Toc379373967"/>
      <w:bookmarkStart w:id="196" w:name="_Toc380585460"/>
      <w:r w:rsidRPr="003B066F">
        <w:t>功能架構</w:t>
      </w:r>
      <w:bookmarkEnd w:id="195"/>
      <w:bookmarkEnd w:id="196"/>
    </w:p>
    <w:p w14:paraId="35ECF034" w14:textId="77777777" w:rsidR="004667BE" w:rsidRPr="003B066F" w:rsidRDefault="004667BE" w:rsidP="004667BE">
      <w:pPr>
        <w:pStyle w:val="ad"/>
        <w:ind w:left="480" w:firstLine="480"/>
        <w:rPr>
          <w:rFonts w:cs="Times New Roman"/>
          <w:highlight w:val="yellow"/>
        </w:rPr>
      </w:pPr>
      <w:r w:rsidRPr="003B066F">
        <w:rPr>
          <w:rFonts w:cs="Times New Roman"/>
        </w:rPr>
        <w:t>「環境敏感地區查詢模組」採用</w:t>
      </w:r>
      <w:r w:rsidRPr="003B066F">
        <w:rPr>
          <w:rFonts w:cs="Times New Roman"/>
        </w:rPr>
        <w:t>JavaScript</w:t>
      </w:r>
      <w:r w:rsidRPr="003B066F">
        <w:rPr>
          <w:rFonts w:cs="Times New Roman"/>
        </w:rPr>
        <w:t>進行開發，主要核心功能皆透過前章所述「環境敏感地區模組</w:t>
      </w:r>
      <w:r w:rsidRPr="003B066F">
        <w:rPr>
          <w:rFonts w:cs="Times New Roman"/>
        </w:rPr>
        <w:t>API</w:t>
      </w:r>
      <w:r w:rsidRPr="003B066F">
        <w:rPr>
          <w:rFonts w:cs="Times New Roman"/>
        </w:rPr>
        <w:t>」進行呼叫引用，因此在「環境敏感地區查詢模組」本身則著重於取得</w:t>
      </w:r>
      <w:r w:rsidRPr="003B066F">
        <w:rPr>
          <w:rFonts w:cs="Times New Roman"/>
        </w:rPr>
        <w:t>API</w:t>
      </w:r>
      <w:r w:rsidRPr="003B066F">
        <w:rPr>
          <w:rFonts w:cs="Times New Roman"/>
        </w:rPr>
        <w:t>輸出結果與圖台間的成果展示，共可區分為「圖層套疊」以及「空間查詢」兩大功能，功能架構圖如</w:t>
      </w:r>
      <w:r>
        <w:rPr>
          <w:rFonts w:cs="Times New Roman"/>
        </w:rPr>
        <w:fldChar w:fldCharType="begin"/>
      </w:r>
      <w:r>
        <w:rPr>
          <w:rFonts w:cs="Times New Roman"/>
        </w:rPr>
        <w:instrText xml:space="preserve"> REF _Ref372645435 \h </w:instrText>
      </w:r>
      <w:r>
        <w:rPr>
          <w:rFonts w:cs="Times New Roman"/>
        </w:rPr>
      </w:r>
      <w:r>
        <w:rPr>
          <w:rFonts w:cs="Times New Roman"/>
        </w:rPr>
        <w:fldChar w:fldCharType="separate"/>
      </w:r>
      <w:r w:rsidR="00533A01" w:rsidRPr="003B066F">
        <w:rPr>
          <w:rFonts w:cs="Times New Roman"/>
        </w:rPr>
        <w:t>圖</w:t>
      </w:r>
      <w:r w:rsidR="00533A01" w:rsidRPr="003B066F">
        <w:rPr>
          <w:rFonts w:cs="Times New Roman"/>
        </w:rPr>
        <w:t xml:space="preserve"> </w:t>
      </w:r>
      <w:r w:rsidR="00533A01">
        <w:rPr>
          <w:rFonts w:cs="Times New Roman"/>
          <w:noProof/>
        </w:rPr>
        <w:t>36</w:t>
      </w:r>
      <w:r>
        <w:rPr>
          <w:rFonts w:cs="Times New Roman"/>
        </w:rPr>
        <w:fldChar w:fldCharType="end"/>
      </w:r>
      <w:r w:rsidRPr="003B066F">
        <w:rPr>
          <w:rFonts w:cs="Times New Roman"/>
        </w:rPr>
        <w:t>所示。</w:t>
      </w:r>
    </w:p>
    <w:p w14:paraId="5DC7C4C5" w14:textId="77777777" w:rsidR="004667BE" w:rsidRPr="003B066F" w:rsidRDefault="004667BE" w:rsidP="004667BE">
      <w:pPr>
        <w:jc w:val="center"/>
        <w:rPr>
          <w:rFonts w:cs="Times New Roman"/>
          <w:highlight w:val="yellow"/>
        </w:rPr>
      </w:pPr>
      <w:r w:rsidRPr="003B066F">
        <w:rPr>
          <w:rFonts w:cs="Times New Roman"/>
          <w:noProof/>
        </w:rPr>
        <w:drawing>
          <wp:inline distT="0" distB="0" distL="0" distR="0" wp14:anchorId="7D67F0C8" wp14:editId="178D25F1">
            <wp:extent cx="4565039" cy="3482671"/>
            <wp:effectExtent l="0" t="0" r="6985" b="381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4568396" cy="3485232"/>
                    </a:xfrm>
                    <a:prstGeom prst="rect">
                      <a:avLst/>
                    </a:prstGeom>
                    <a:ln>
                      <a:noFill/>
                    </a:ln>
                    <a:extLst>
                      <a:ext uri="{53640926-AAD7-44D8-BBD7-CCE9431645EC}">
                        <a14:shadowObscured xmlns:a14="http://schemas.microsoft.com/office/drawing/2010/main"/>
                      </a:ext>
                    </a:extLst>
                  </pic:spPr>
                </pic:pic>
              </a:graphicData>
            </a:graphic>
          </wp:inline>
        </w:drawing>
      </w:r>
    </w:p>
    <w:p w14:paraId="53D49727" w14:textId="77777777" w:rsidR="004667BE" w:rsidRPr="003B066F" w:rsidRDefault="004667BE" w:rsidP="004667BE">
      <w:pPr>
        <w:pStyle w:val="ab"/>
        <w:rPr>
          <w:rFonts w:cs="Times New Roman"/>
        </w:rPr>
      </w:pPr>
      <w:bookmarkStart w:id="197" w:name="_Ref372645435"/>
      <w:bookmarkStart w:id="198" w:name="_Toc379373991"/>
      <w:bookmarkStart w:id="199" w:name="_Toc380585503"/>
      <w:r w:rsidRPr="003B066F">
        <w:rPr>
          <w:rFonts w:cs="Times New Roman"/>
        </w:rPr>
        <w:t>圖</w:t>
      </w:r>
      <w:r w:rsidRPr="003B066F">
        <w:rPr>
          <w:rFonts w:cs="Times New Roman"/>
        </w:rPr>
        <w:t xml:space="preserve"> </w:t>
      </w:r>
      <w:r w:rsidRPr="003B066F">
        <w:rPr>
          <w:rFonts w:cs="Times New Roman"/>
        </w:rPr>
        <w:fldChar w:fldCharType="begin"/>
      </w:r>
      <w:r w:rsidRPr="003B066F">
        <w:rPr>
          <w:rFonts w:cs="Times New Roman"/>
        </w:rPr>
        <w:instrText xml:space="preserve"> SEQ </w:instrText>
      </w:r>
      <w:r w:rsidRPr="003B066F">
        <w:rPr>
          <w:rFonts w:cs="Times New Roman"/>
        </w:rPr>
        <w:instrText>圖</w:instrText>
      </w:r>
      <w:r w:rsidRPr="003B066F">
        <w:rPr>
          <w:rFonts w:cs="Times New Roman"/>
        </w:rPr>
        <w:instrText xml:space="preserve"> \* ARABIC </w:instrText>
      </w:r>
      <w:r w:rsidRPr="003B066F">
        <w:rPr>
          <w:rFonts w:cs="Times New Roman"/>
        </w:rPr>
        <w:fldChar w:fldCharType="separate"/>
      </w:r>
      <w:r w:rsidR="00533A01">
        <w:rPr>
          <w:rFonts w:cs="Times New Roman"/>
          <w:noProof/>
        </w:rPr>
        <w:t>36</w:t>
      </w:r>
      <w:r w:rsidRPr="003B066F">
        <w:rPr>
          <w:rFonts w:cs="Times New Roman"/>
        </w:rPr>
        <w:fldChar w:fldCharType="end"/>
      </w:r>
      <w:bookmarkEnd w:id="197"/>
      <w:r w:rsidRPr="003B066F">
        <w:rPr>
          <w:rFonts w:cs="Times New Roman"/>
        </w:rPr>
        <w:t xml:space="preserve"> </w:t>
      </w:r>
      <w:r w:rsidRPr="003B066F">
        <w:rPr>
          <w:rFonts w:cs="Times New Roman"/>
        </w:rPr>
        <w:t>環境敏感地區查詢模組功能架構圖</w:t>
      </w:r>
      <w:bookmarkEnd w:id="198"/>
      <w:bookmarkEnd w:id="199"/>
    </w:p>
    <w:p w14:paraId="1DB787FD" w14:textId="77777777" w:rsidR="004667BE" w:rsidRPr="003B066F" w:rsidRDefault="004667BE" w:rsidP="004667BE">
      <w:pPr>
        <w:pStyle w:val="2"/>
      </w:pPr>
      <w:bookmarkStart w:id="200" w:name="_Toc379373968"/>
      <w:bookmarkStart w:id="201" w:name="_Toc380585461"/>
      <w:r w:rsidRPr="003B066F">
        <w:lastRenderedPageBreak/>
        <w:t>功能說明</w:t>
      </w:r>
      <w:bookmarkEnd w:id="200"/>
      <w:bookmarkEnd w:id="201"/>
    </w:p>
    <w:p w14:paraId="24E8C011" w14:textId="77777777" w:rsidR="004667BE" w:rsidRPr="003B066F" w:rsidRDefault="004667BE" w:rsidP="004667BE">
      <w:pPr>
        <w:pStyle w:val="3"/>
        <w:spacing w:before="180" w:after="180"/>
        <w:rPr>
          <w:rFonts w:cs="Times New Roman"/>
        </w:rPr>
      </w:pPr>
      <w:r w:rsidRPr="003B066F">
        <w:rPr>
          <w:rFonts w:cs="Times New Roman"/>
        </w:rPr>
        <w:t>圖層套疊</w:t>
      </w:r>
    </w:p>
    <w:p w14:paraId="101D06C6" w14:textId="77777777" w:rsidR="004667BE" w:rsidRPr="003B066F" w:rsidRDefault="004667BE" w:rsidP="004667BE">
      <w:pPr>
        <w:pStyle w:val="ad"/>
        <w:ind w:left="480" w:firstLine="480"/>
        <w:rPr>
          <w:rFonts w:cs="Times New Roman"/>
        </w:rPr>
      </w:pPr>
      <w:r w:rsidRPr="003B066F">
        <w:rPr>
          <w:rFonts w:cs="Times New Roman"/>
        </w:rPr>
        <w:t>此功能係以本計畫協助取得</w:t>
      </w:r>
      <w:r w:rsidRPr="003B066F">
        <w:rPr>
          <w:rFonts w:cs="Times New Roman"/>
        </w:rPr>
        <w:t>21</w:t>
      </w:r>
      <w:r w:rsidRPr="003B066F">
        <w:rPr>
          <w:rFonts w:cs="Times New Roman"/>
        </w:rPr>
        <w:t>項環境敏感地區圖資為套疊圖資來源，並根據環境敏感地區類型以頁籤切換分類供使用者進行查詢檢索。使用者可指定不同的環境敏感圖層並套疊於查詢系統上展示。為能提升圖資套疊展示的效能，圖資套疊時採用</w:t>
      </w:r>
      <w:r w:rsidRPr="003B066F">
        <w:rPr>
          <w:rFonts w:cs="Times New Roman"/>
        </w:rPr>
        <w:t>WMS</w:t>
      </w:r>
      <w:r w:rsidRPr="003B066F">
        <w:rPr>
          <w:rFonts w:cs="Times New Roman"/>
        </w:rPr>
        <w:t>標準進行呼叫及取得回傳影像圖，國家發展規劃應用分組網站圖台可支援套疊標準</w:t>
      </w:r>
      <w:r w:rsidRPr="003B066F">
        <w:rPr>
          <w:rFonts w:cs="Times New Roman"/>
        </w:rPr>
        <w:t>WMS</w:t>
      </w:r>
      <w:r w:rsidRPr="003B066F">
        <w:rPr>
          <w:rFonts w:cs="Times New Roman"/>
        </w:rPr>
        <w:t>，此功能</w:t>
      </w:r>
      <w:r>
        <w:rPr>
          <w:rFonts w:cs="Times New Roman"/>
        </w:rPr>
        <w:t>系統</w:t>
      </w:r>
      <w:r w:rsidRPr="003B066F">
        <w:rPr>
          <w:rFonts w:cs="Times New Roman"/>
        </w:rPr>
        <w:t>畫面如</w:t>
      </w:r>
      <w:r>
        <w:rPr>
          <w:rFonts w:cs="Times New Roman"/>
        </w:rPr>
        <w:fldChar w:fldCharType="begin"/>
      </w:r>
      <w:r>
        <w:rPr>
          <w:rFonts w:cs="Times New Roman"/>
        </w:rPr>
        <w:instrText xml:space="preserve"> REF _Ref372652964 \h </w:instrText>
      </w:r>
      <w:r>
        <w:rPr>
          <w:rFonts w:cs="Times New Roman"/>
        </w:rPr>
      </w:r>
      <w:r>
        <w:rPr>
          <w:rFonts w:cs="Times New Roman"/>
        </w:rPr>
        <w:fldChar w:fldCharType="separate"/>
      </w:r>
      <w:r w:rsidR="00533A01" w:rsidRPr="003B066F">
        <w:rPr>
          <w:rFonts w:cs="Times New Roman"/>
        </w:rPr>
        <w:t>圖</w:t>
      </w:r>
      <w:r w:rsidR="00533A01" w:rsidRPr="003B066F">
        <w:rPr>
          <w:rFonts w:cs="Times New Roman"/>
        </w:rPr>
        <w:t xml:space="preserve"> </w:t>
      </w:r>
      <w:r w:rsidR="00533A01">
        <w:rPr>
          <w:rFonts w:cs="Times New Roman"/>
          <w:noProof/>
        </w:rPr>
        <w:t>37</w:t>
      </w:r>
      <w:r>
        <w:rPr>
          <w:rFonts w:cs="Times New Roman"/>
        </w:rPr>
        <w:fldChar w:fldCharType="end"/>
      </w:r>
      <w:r w:rsidRPr="003B066F">
        <w:rPr>
          <w:rFonts w:cs="Times New Roman"/>
        </w:rPr>
        <w:t>所示。</w:t>
      </w:r>
    </w:p>
    <w:p w14:paraId="44998F0E" w14:textId="77777777" w:rsidR="004667BE" w:rsidRPr="003B066F" w:rsidRDefault="004667BE" w:rsidP="004667BE">
      <w:pPr>
        <w:jc w:val="center"/>
        <w:rPr>
          <w:rFonts w:cs="Times New Roman"/>
        </w:rPr>
      </w:pPr>
      <w:r>
        <w:rPr>
          <w:noProof/>
        </w:rPr>
        <w:drawing>
          <wp:inline distT="0" distB="0" distL="0" distR="0" wp14:anchorId="1CF54DB8" wp14:editId="09B3440B">
            <wp:extent cx="5274310" cy="181546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815465"/>
                    </a:xfrm>
                    <a:prstGeom prst="rect">
                      <a:avLst/>
                    </a:prstGeom>
                  </pic:spPr>
                </pic:pic>
              </a:graphicData>
            </a:graphic>
          </wp:inline>
        </w:drawing>
      </w:r>
    </w:p>
    <w:p w14:paraId="5211DD9B" w14:textId="77777777" w:rsidR="004667BE" w:rsidRPr="003B066F" w:rsidRDefault="004667BE" w:rsidP="004667BE">
      <w:pPr>
        <w:pStyle w:val="ab"/>
        <w:rPr>
          <w:rFonts w:cs="Times New Roman"/>
        </w:rPr>
      </w:pPr>
      <w:bookmarkStart w:id="202" w:name="_Ref372652964"/>
      <w:bookmarkStart w:id="203" w:name="_Toc379373992"/>
      <w:bookmarkStart w:id="204" w:name="_Toc380585504"/>
      <w:r w:rsidRPr="003B066F">
        <w:rPr>
          <w:rFonts w:cs="Times New Roman"/>
        </w:rPr>
        <w:t>圖</w:t>
      </w:r>
      <w:r w:rsidRPr="003B066F">
        <w:rPr>
          <w:rFonts w:cs="Times New Roman"/>
        </w:rPr>
        <w:t xml:space="preserve"> </w:t>
      </w:r>
      <w:r w:rsidRPr="003B066F">
        <w:rPr>
          <w:rFonts w:cs="Times New Roman"/>
        </w:rPr>
        <w:fldChar w:fldCharType="begin"/>
      </w:r>
      <w:r w:rsidRPr="003B066F">
        <w:rPr>
          <w:rFonts w:cs="Times New Roman"/>
        </w:rPr>
        <w:instrText xml:space="preserve"> SEQ </w:instrText>
      </w:r>
      <w:r w:rsidRPr="003B066F">
        <w:rPr>
          <w:rFonts w:cs="Times New Roman"/>
        </w:rPr>
        <w:instrText>圖</w:instrText>
      </w:r>
      <w:r w:rsidRPr="003B066F">
        <w:rPr>
          <w:rFonts w:cs="Times New Roman"/>
        </w:rPr>
        <w:instrText xml:space="preserve"> \* ARABIC </w:instrText>
      </w:r>
      <w:r w:rsidRPr="003B066F">
        <w:rPr>
          <w:rFonts w:cs="Times New Roman"/>
        </w:rPr>
        <w:fldChar w:fldCharType="separate"/>
      </w:r>
      <w:r w:rsidR="00533A01">
        <w:rPr>
          <w:rFonts w:cs="Times New Roman"/>
          <w:noProof/>
        </w:rPr>
        <w:t>37</w:t>
      </w:r>
      <w:r w:rsidRPr="003B066F">
        <w:rPr>
          <w:rFonts w:cs="Times New Roman"/>
        </w:rPr>
        <w:fldChar w:fldCharType="end"/>
      </w:r>
      <w:bookmarkEnd w:id="202"/>
      <w:r w:rsidRPr="003B066F">
        <w:rPr>
          <w:rFonts w:cs="Times New Roman"/>
        </w:rPr>
        <w:t>環境敏感地區查詢模組</w:t>
      </w:r>
      <w:r w:rsidRPr="003B066F">
        <w:rPr>
          <w:rFonts w:cs="Times New Roman"/>
        </w:rPr>
        <w:t>-</w:t>
      </w:r>
      <w:r>
        <w:rPr>
          <w:rFonts w:cs="Times New Roman"/>
        </w:rPr>
        <w:t>圖層套疊</w:t>
      </w:r>
      <w:bookmarkEnd w:id="203"/>
      <w:r>
        <w:rPr>
          <w:rFonts w:cs="Times New Roman"/>
        </w:rPr>
        <w:t>功能畫面</w:t>
      </w:r>
      <w:bookmarkEnd w:id="204"/>
    </w:p>
    <w:p w14:paraId="126F7521" w14:textId="77777777" w:rsidR="004667BE" w:rsidRPr="003B066F" w:rsidRDefault="004667BE" w:rsidP="004667BE">
      <w:pPr>
        <w:pStyle w:val="3"/>
        <w:spacing w:before="180" w:after="180"/>
        <w:rPr>
          <w:rFonts w:cs="Times New Roman"/>
        </w:rPr>
      </w:pPr>
      <w:r w:rsidRPr="003B066F">
        <w:rPr>
          <w:rFonts w:cs="Times New Roman"/>
        </w:rPr>
        <w:t>空間查詢</w:t>
      </w:r>
    </w:p>
    <w:p w14:paraId="58ED2317" w14:textId="77777777" w:rsidR="004667BE" w:rsidRPr="003B066F" w:rsidRDefault="004667BE" w:rsidP="004667BE">
      <w:pPr>
        <w:pStyle w:val="ad"/>
        <w:ind w:left="480" w:firstLine="480"/>
        <w:rPr>
          <w:rFonts w:cs="Times New Roman"/>
        </w:rPr>
      </w:pPr>
      <w:r w:rsidRPr="003B066F">
        <w:rPr>
          <w:rFonts w:cs="Times New Roman"/>
        </w:rPr>
        <w:t>空間查詢功能提供使用者透過各種查詢條件進行環境敏感區分析，查詢方式包含坐標查詢、門牌地址查詢、地籍地號查詢、</w:t>
      </w:r>
      <w:r>
        <w:rPr>
          <w:rFonts w:cs="Times New Roman"/>
        </w:rPr>
        <w:t>SHP</w:t>
      </w:r>
      <w:r>
        <w:rPr>
          <w:rFonts w:cs="Times New Roman"/>
        </w:rPr>
        <w:t>檔查詢、自訂區域</w:t>
      </w:r>
      <w:r w:rsidRPr="003B066F">
        <w:rPr>
          <w:rFonts w:cs="Times New Roman"/>
        </w:rPr>
        <w:t>查詢五項查詢方式</w:t>
      </w:r>
      <w:r w:rsidRPr="003B066F">
        <w:rPr>
          <w:rFonts w:cs="Times New Roman"/>
        </w:rPr>
        <w:t>(</w:t>
      </w:r>
      <w:r w:rsidRPr="003B066F">
        <w:rPr>
          <w:rFonts w:cs="Times New Roman"/>
        </w:rPr>
        <w:t>如</w:t>
      </w:r>
      <w:r w:rsidRPr="003B066F">
        <w:rPr>
          <w:rFonts w:cs="Times New Roman"/>
        </w:rPr>
        <w:fldChar w:fldCharType="begin"/>
      </w:r>
      <w:r w:rsidRPr="003B066F">
        <w:rPr>
          <w:rFonts w:cs="Times New Roman"/>
        </w:rPr>
        <w:instrText xml:space="preserve"> REF _Ref372655324 \h </w:instrText>
      </w:r>
      <w:r>
        <w:rPr>
          <w:rFonts w:cs="Times New Roman"/>
        </w:rPr>
        <w:instrText xml:space="preserve"> \* MERGEFORMAT </w:instrText>
      </w:r>
      <w:r w:rsidRPr="003B066F">
        <w:rPr>
          <w:rFonts w:cs="Times New Roman"/>
        </w:rPr>
      </w:r>
      <w:r w:rsidRPr="003B066F">
        <w:rPr>
          <w:rFonts w:cs="Times New Roman"/>
        </w:rPr>
        <w:fldChar w:fldCharType="separate"/>
      </w:r>
      <w:r w:rsidR="00533A01" w:rsidRPr="003B066F">
        <w:rPr>
          <w:rFonts w:cs="Times New Roman"/>
        </w:rPr>
        <w:t>圖</w:t>
      </w:r>
      <w:r w:rsidR="00533A01" w:rsidRPr="003B066F">
        <w:rPr>
          <w:rFonts w:cs="Times New Roman"/>
        </w:rPr>
        <w:t xml:space="preserve"> </w:t>
      </w:r>
      <w:r w:rsidR="00533A01">
        <w:rPr>
          <w:rFonts w:cs="Times New Roman"/>
          <w:noProof/>
        </w:rPr>
        <w:t>38</w:t>
      </w:r>
      <w:r w:rsidRPr="003B066F">
        <w:rPr>
          <w:rFonts w:cs="Times New Roman"/>
        </w:rPr>
        <w:fldChar w:fldCharType="end"/>
      </w:r>
      <w:r w:rsidRPr="003B066F">
        <w:rPr>
          <w:rFonts w:cs="Times New Roman"/>
        </w:rPr>
        <w:t>)</w:t>
      </w:r>
      <w:r w:rsidRPr="003B066F">
        <w:rPr>
          <w:rFonts w:cs="Times New Roman"/>
        </w:rPr>
        <w:t>，此功能模組主要提供環域分析</w:t>
      </w:r>
      <w:r w:rsidRPr="003B066F">
        <w:rPr>
          <w:rFonts w:cs="Times New Roman"/>
        </w:rPr>
        <w:t>(Buffer)</w:t>
      </w:r>
      <w:r w:rsidRPr="003B066F">
        <w:rPr>
          <w:rFonts w:cs="Times New Roman"/>
        </w:rPr>
        <w:t>、以及環域分析後與環境敏感地區圖資套疊之交集分析</w:t>
      </w:r>
      <w:r w:rsidRPr="003B066F">
        <w:rPr>
          <w:rFonts w:cs="Times New Roman"/>
        </w:rPr>
        <w:t>(Intersection)</w:t>
      </w:r>
      <w:r w:rsidRPr="003B066F">
        <w:rPr>
          <w:rFonts w:cs="Times New Roman"/>
        </w:rPr>
        <w:t>結果，以下分別就各查詢方式進行功能說明：</w:t>
      </w:r>
    </w:p>
    <w:p w14:paraId="1C681AB9" w14:textId="77777777" w:rsidR="004667BE" w:rsidRPr="003B066F" w:rsidRDefault="004667BE" w:rsidP="004667BE">
      <w:pPr>
        <w:rPr>
          <w:rFonts w:cs="Times New Roman"/>
        </w:rPr>
      </w:pPr>
      <w:r>
        <w:rPr>
          <w:noProof/>
        </w:rPr>
        <w:lastRenderedPageBreak/>
        <w:drawing>
          <wp:inline distT="0" distB="0" distL="0" distR="0" wp14:anchorId="3D461650" wp14:editId="44D2DD5E">
            <wp:extent cx="5274310" cy="1874520"/>
            <wp:effectExtent l="0" t="0" r="254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874520"/>
                    </a:xfrm>
                    <a:prstGeom prst="rect">
                      <a:avLst/>
                    </a:prstGeom>
                  </pic:spPr>
                </pic:pic>
              </a:graphicData>
            </a:graphic>
          </wp:inline>
        </w:drawing>
      </w:r>
    </w:p>
    <w:p w14:paraId="60D5FE3A" w14:textId="77777777" w:rsidR="004667BE" w:rsidRPr="003B066F" w:rsidRDefault="004667BE" w:rsidP="004667BE">
      <w:pPr>
        <w:pStyle w:val="ab"/>
        <w:rPr>
          <w:rFonts w:cs="Times New Roman"/>
        </w:rPr>
      </w:pPr>
      <w:bookmarkStart w:id="205" w:name="_Ref372655324"/>
      <w:bookmarkStart w:id="206" w:name="_Toc379373993"/>
      <w:bookmarkStart w:id="207" w:name="_Toc380585505"/>
      <w:r w:rsidRPr="003B066F">
        <w:rPr>
          <w:rFonts w:cs="Times New Roman"/>
        </w:rPr>
        <w:t>圖</w:t>
      </w:r>
      <w:r w:rsidRPr="003B066F">
        <w:rPr>
          <w:rFonts w:cs="Times New Roman"/>
        </w:rPr>
        <w:t xml:space="preserve"> </w:t>
      </w:r>
      <w:r w:rsidRPr="003B066F">
        <w:rPr>
          <w:rFonts w:cs="Times New Roman"/>
        </w:rPr>
        <w:fldChar w:fldCharType="begin"/>
      </w:r>
      <w:r w:rsidRPr="003B066F">
        <w:rPr>
          <w:rFonts w:cs="Times New Roman"/>
        </w:rPr>
        <w:instrText xml:space="preserve"> SEQ </w:instrText>
      </w:r>
      <w:r w:rsidRPr="003B066F">
        <w:rPr>
          <w:rFonts w:cs="Times New Roman"/>
        </w:rPr>
        <w:instrText>圖</w:instrText>
      </w:r>
      <w:r w:rsidRPr="003B066F">
        <w:rPr>
          <w:rFonts w:cs="Times New Roman"/>
        </w:rPr>
        <w:instrText xml:space="preserve"> \* ARABIC </w:instrText>
      </w:r>
      <w:r w:rsidRPr="003B066F">
        <w:rPr>
          <w:rFonts w:cs="Times New Roman"/>
        </w:rPr>
        <w:fldChar w:fldCharType="separate"/>
      </w:r>
      <w:r w:rsidR="00533A01">
        <w:rPr>
          <w:rFonts w:cs="Times New Roman"/>
          <w:noProof/>
        </w:rPr>
        <w:t>38</w:t>
      </w:r>
      <w:r w:rsidRPr="003B066F">
        <w:rPr>
          <w:rFonts w:cs="Times New Roman"/>
        </w:rPr>
        <w:fldChar w:fldCharType="end"/>
      </w:r>
      <w:bookmarkEnd w:id="205"/>
      <w:r w:rsidRPr="003B066F">
        <w:rPr>
          <w:rFonts w:cs="Times New Roman"/>
        </w:rPr>
        <w:t>環境敏感地區查詢模組</w:t>
      </w:r>
      <w:r w:rsidRPr="003B066F">
        <w:rPr>
          <w:rFonts w:cs="Times New Roman"/>
        </w:rPr>
        <w:t>-</w:t>
      </w:r>
      <w:r w:rsidRPr="003B066F">
        <w:rPr>
          <w:rFonts w:cs="Times New Roman"/>
        </w:rPr>
        <w:t>空間查詢功能示意圖</w:t>
      </w:r>
      <w:bookmarkEnd w:id="206"/>
      <w:bookmarkEnd w:id="207"/>
    </w:p>
    <w:p w14:paraId="0C86DACE" w14:textId="77777777" w:rsidR="004667BE" w:rsidRPr="003B066F" w:rsidRDefault="004667BE" w:rsidP="004667BE">
      <w:pPr>
        <w:pStyle w:val="4"/>
        <w:spacing w:before="180" w:after="180"/>
        <w:rPr>
          <w:rFonts w:cs="Times New Roman"/>
        </w:rPr>
      </w:pPr>
      <w:r w:rsidRPr="003B066F">
        <w:rPr>
          <w:rFonts w:cs="Times New Roman"/>
        </w:rPr>
        <w:t>坐標查詢</w:t>
      </w:r>
    </w:p>
    <w:p w14:paraId="2C84BB3F" w14:textId="77777777" w:rsidR="004667BE" w:rsidRPr="003B066F" w:rsidRDefault="004667BE" w:rsidP="004667BE">
      <w:pPr>
        <w:pStyle w:val="ad"/>
        <w:ind w:left="480" w:firstLine="480"/>
        <w:rPr>
          <w:rFonts w:cs="Times New Roman"/>
        </w:rPr>
      </w:pPr>
      <w:r w:rsidRPr="003B066F">
        <w:rPr>
          <w:rFonts w:cs="Times New Roman"/>
        </w:rPr>
        <w:t>坐標查詢功能提供使用者輸入</w:t>
      </w:r>
      <w:r w:rsidRPr="003B066F">
        <w:rPr>
          <w:rFonts w:cs="Times New Roman"/>
        </w:rPr>
        <w:t>TWD97 X,Y</w:t>
      </w:r>
      <w:r w:rsidRPr="003B066F">
        <w:rPr>
          <w:rFonts w:cs="Times New Roman"/>
        </w:rPr>
        <w:t>坐標值，配合設定環域分析值，與環境敏感圖資進行交集分析，查詢界面如</w:t>
      </w:r>
      <w:r w:rsidRPr="003B066F">
        <w:rPr>
          <w:rFonts w:cs="Times New Roman"/>
        </w:rPr>
        <w:fldChar w:fldCharType="begin"/>
      </w:r>
      <w:r w:rsidRPr="003B066F">
        <w:rPr>
          <w:rFonts w:cs="Times New Roman"/>
        </w:rPr>
        <w:instrText xml:space="preserve"> REF _Ref372659388 \h </w:instrText>
      </w:r>
      <w:r>
        <w:rPr>
          <w:rFonts w:cs="Times New Roman"/>
        </w:rPr>
        <w:instrText xml:space="preserve"> \* MERGEFORMAT </w:instrText>
      </w:r>
      <w:r w:rsidRPr="003B066F">
        <w:rPr>
          <w:rFonts w:cs="Times New Roman"/>
        </w:rPr>
      </w:r>
      <w:r w:rsidRPr="003B066F">
        <w:rPr>
          <w:rFonts w:cs="Times New Roman"/>
        </w:rPr>
        <w:fldChar w:fldCharType="separate"/>
      </w:r>
      <w:r w:rsidR="00533A01" w:rsidRPr="003B066F">
        <w:rPr>
          <w:rFonts w:cs="Times New Roman"/>
        </w:rPr>
        <w:t>圖</w:t>
      </w:r>
      <w:r w:rsidR="00533A01" w:rsidRPr="003B066F">
        <w:rPr>
          <w:rFonts w:cs="Times New Roman"/>
        </w:rPr>
        <w:t xml:space="preserve"> </w:t>
      </w:r>
      <w:r w:rsidR="00533A01">
        <w:rPr>
          <w:rFonts w:cs="Times New Roman"/>
          <w:noProof/>
        </w:rPr>
        <w:t>39</w:t>
      </w:r>
      <w:r w:rsidRPr="003B066F">
        <w:rPr>
          <w:rFonts w:cs="Times New Roman"/>
        </w:rPr>
        <w:fldChar w:fldCharType="end"/>
      </w:r>
      <w:r w:rsidRPr="003B066F">
        <w:rPr>
          <w:rFonts w:cs="Times New Roman"/>
        </w:rPr>
        <w:t>所示，可獲得查詢結果如</w:t>
      </w:r>
      <w:r w:rsidRPr="003B066F">
        <w:rPr>
          <w:rFonts w:cs="Times New Roman"/>
        </w:rPr>
        <w:fldChar w:fldCharType="begin"/>
      </w:r>
      <w:r w:rsidRPr="003B066F">
        <w:rPr>
          <w:rFonts w:cs="Times New Roman"/>
        </w:rPr>
        <w:instrText xml:space="preserve"> REF _Ref372659399 \h </w:instrText>
      </w:r>
      <w:r>
        <w:rPr>
          <w:rFonts w:cs="Times New Roman"/>
        </w:rPr>
        <w:instrText xml:space="preserve"> \* MERGEFORMAT </w:instrText>
      </w:r>
      <w:r w:rsidRPr="003B066F">
        <w:rPr>
          <w:rFonts w:cs="Times New Roman"/>
        </w:rPr>
      </w:r>
      <w:r w:rsidRPr="003B066F">
        <w:rPr>
          <w:rFonts w:cs="Times New Roman"/>
        </w:rPr>
        <w:fldChar w:fldCharType="separate"/>
      </w:r>
      <w:r w:rsidR="00533A01" w:rsidRPr="003B066F">
        <w:rPr>
          <w:rFonts w:cs="Times New Roman"/>
        </w:rPr>
        <w:t>圖</w:t>
      </w:r>
      <w:r w:rsidR="00533A01" w:rsidRPr="003B066F">
        <w:rPr>
          <w:rFonts w:cs="Times New Roman"/>
        </w:rPr>
        <w:t xml:space="preserve"> </w:t>
      </w:r>
      <w:r w:rsidR="00533A01">
        <w:rPr>
          <w:rFonts w:cs="Times New Roman"/>
          <w:noProof/>
        </w:rPr>
        <w:t>40</w:t>
      </w:r>
      <w:r w:rsidRPr="003B066F">
        <w:rPr>
          <w:rFonts w:cs="Times New Roman"/>
        </w:rPr>
        <w:fldChar w:fldCharType="end"/>
      </w:r>
      <w:r w:rsidRPr="003B066F">
        <w:rPr>
          <w:rFonts w:cs="Times New Roman"/>
        </w:rPr>
        <w:t>所示。</w:t>
      </w:r>
    </w:p>
    <w:p w14:paraId="7B103261" w14:textId="77777777" w:rsidR="004667BE" w:rsidRPr="003B066F" w:rsidRDefault="004667BE" w:rsidP="004667BE">
      <w:pPr>
        <w:jc w:val="center"/>
        <w:rPr>
          <w:rFonts w:cs="Times New Roman"/>
        </w:rPr>
      </w:pPr>
      <w:r>
        <w:rPr>
          <w:noProof/>
        </w:rPr>
        <w:drawing>
          <wp:inline distT="0" distB="0" distL="0" distR="0" wp14:anchorId="688344F9" wp14:editId="0EF9FEE5">
            <wp:extent cx="5274310" cy="3578860"/>
            <wp:effectExtent l="0" t="0" r="2540" b="254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578860"/>
                    </a:xfrm>
                    <a:prstGeom prst="rect">
                      <a:avLst/>
                    </a:prstGeom>
                  </pic:spPr>
                </pic:pic>
              </a:graphicData>
            </a:graphic>
          </wp:inline>
        </w:drawing>
      </w:r>
    </w:p>
    <w:p w14:paraId="3769B2EB" w14:textId="77777777" w:rsidR="004667BE" w:rsidRPr="003B066F" w:rsidRDefault="004667BE" w:rsidP="004667BE">
      <w:pPr>
        <w:pStyle w:val="ab"/>
        <w:rPr>
          <w:rFonts w:cs="Times New Roman"/>
        </w:rPr>
      </w:pPr>
      <w:bookmarkStart w:id="208" w:name="_Ref372659388"/>
      <w:bookmarkStart w:id="209" w:name="_Toc379373994"/>
      <w:bookmarkStart w:id="210" w:name="_Toc380585506"/>
      <w:r w:rsidRPr="003B066F">
        <w:rPr>
          <w:rFonts w:cs="Times New Roman"/>
        </w:rPr>
        <w:t>圖</w:t>
      </w:r>
      <w:r w:rsidRPr="003B066F">
        <w:rPr>
          <w:rFonts w:cs="Times New Roman"/>
        </w:rPr>
        <w:t xml:space="preserve"> </w:t>
      </w:r>
      <w:r w:rsidRPr="003B066F">
        <w:rPr>
          <w:rFonts w:cs="Times New Roman"/>
        </w:rPr>
        <w:fldChar w:fldCharType="begin"/>
      </w:r>
      <w:r w:rsidRPr="003B066F">
        <w:rPr>
          <w:rFonts w:cs="Times New Roman"/>
        </w:rPr>
        <w:instrText xml:space="preserve"> SEQ </w:instrText>
      </w:r>
      <w:r w:rsidRPr="003B066F">
        <w:rPr>
          <w:rFonts w:cs="Times New Roman"/>
        </w:rPr>
        <w:instrText>圖</w:instrText>
      </w:r>
      <w:r w:rsidRPr="003B066F">
        <w:rPr>
          <w:rFonts w:cs="Times New Roman"/>
        </w:rPr>
        <w:instrText xml:space="preserve"> \* ARABIC </w:instrText>
      </w:r>
      <w:r w:rsidRPr="003B066F">
        <w:rPr>
          <w:rFonts w:cs="Times New Roman"/>
        </w:rPr>
        <w:fldChar w:fldCharType="separate"/>
      </w:r>
      <w:r w:rsidR="00533A01">
        <w:rPr>
          <w:rFonts w:cs="Times New Roman"/>
          <w:noProof/>
        </w:rPr>
        <w:t>39</w:t>
      </w:r>
      <w:r w:rsidRPr="003B066F">
        <w:rPr>
          <w:rFonts w:cs="Times New Roman"/>
        </w:rPr>
        <w:fldChar w:fldCharType="end"/>
      </w:r>
      <w:bookmarkEnd w:id="208"/>
      <w:r w:rsidRPr="003B066F">
        <w:rPr>
          <w:rFonts w:cs="Times New Roman"/>
        </w:rPr>
        <w:t>環境敏感地區查詢模組</w:t>
      </w:r>
      <w:r w:rsidRPr="003B066F">
        <w:rPr>
          <w:rFonts w:cs="Times New Roman"/>
        </w:rPr>
        <w:t>-</w:t>
      </w:r>
      <w:r w:rsidRPr="003B066F">
        <w:rPr>
          <w:rFonts w:cs="Times New Roman"/>
        </w:rPr>
        <w:t>坐標查詢界面</w:t>
      </w:r>
      <w:bookmarkEnd w:id="209"/>
      <w:bookmarkEnd w:id="210"/>
    </w:p>
    <w:p w14:paraId="6D01A8A0" w14:textId="77777777" w:rsidR="004667BE" w:rsidRPr="003B066F" w:rsidRDefault="004667BE" w:rsidP="004667BE">
      <w:pPr>
        <w:rPr>
          <w:rFonts w:cs="Times New Roman"/>
        </w:rPr>
      </w:pPr>
      <w:r>
        <w:rPr>
          <w:noProof/>
        </w:rPr>
        <w:lastRenderedPageBreak/>
        <w:drawing>
          <wp:inline distT="0" distB="0" distL="0" distR="0" wp14:anchorId="27B44307" wp14:editId="497C20FC">
            <wp:extent cx="5274310" cy="3609975"/>
            <wp:effectExtent l="0" t="0" r="2540" b="952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609975"/>
                    </a:xfrm>
                    <a:prstGeom prst="rect">
                      <a:avLst/>
                    </a:prstGeom>
                  </pic:spPr>
                </pic:pic>
              </a:graphicData>
            </a:graphic>
          </wp:inline>
        </w:drawing>
      </w:r>
    </w:p>
    <w:p w14:paraId="73AEF85C" w14:textId="77777777" w:rsidR="004667BE" w:rsidRPr="003B066F" w:rsidRDefault="004667BE" w:rsidP="004667BE">
      <w:pPr>
        <w:pStyle w:val="ab"/>
        <w:rPr>
          <w:rFonts w:cs="Times New Roman"/>
        </w:rPr>
      </w:pPr>
      <w:bookmarkStart w:id="211" w:name="_Ref372659399"/>
      <w:bookmarkStart w:id="212" w:name="_Toc379373995"/>
      <w:bookmarkStart w:id="213" w:name="_Toc380585507"/>
      <w:r w:rsidRPr="003B066F">
        <w:rPr>
          <w:rFonts w:cs="Times New Roman"/>
        </w:rPr>
        <w:t>圖</w:t>
      </w:r>
      <w:r w:rsidRPr="003B066F">
        <w:rPr>
          <w:rFonts w:cs="Times New Roman"/>
        </w:rPr>
        <w:t xml:space="preserve"> </w:t>
      </w:r>
      <w:r w:rsidRPr="003B066F">
        <w:rPr>
          <w:rFonts w:cs="Times New Roman"/>
        </w:rPr>
        <w:fldChar w:fldCharType="begin"/>
      </w:r>
      <w:r w:rsidRPr="003B066F">
        <w:rPr>
          <w:rFonts w:cs="Times New Roman"/>
        </w:rPr>
        <w:instrText xml:space="preserve"> SEQ </w:instrText>
      </w:r>
      <w:r w:rsidRPr="003B066F">
        <w:rPr>
          <w:rFonts w:cs="Times New Roman"/>
        </w:rPr>
        <w:instrText>圖</w:instrText>
      </w:r>
      <w:r w:rsidRPr="003B066F">
        <w:rPr>
          <w:rFonts w:cs="Times New Roman"/>
        </w:rPr>
        <w:instrText xml:space="preserve"> \* ARABIC </w:instrText>
      </w:r>
      <w:r w:rsidRPr="003B066F">
        <w:rPr>
          <w:rFonts w:cs="Times New Roman"/>
        </w:rPr>
        <w:fldChar w:fldCharType="separate"/>
      </w:r>
      <w:r w:rsidR="00533A01">
        <w:rPr>
          <w:rFonts w:cs="Times New Roman"/>
          <w:noProof/>
        </w:rPr>
        <w:t>40</w:t>
      </w:r>
      <w:r w:rsidRPr="003B066F">
        <w:rPr>
          <w:rFonts w:cs="Times New Roman"/>
        </w:rPr>
        <w:fldChar w:fldCharType="end"/>
      </w:r>
      <w:bookmarkEnd w:id="211"/>
      <w:r w:rsidRPr="003B066F">
        <w:rPr>
          <w:rFonts w:cs="Times New Roman"/>
        </w:rPr>
        <w:t>環境敏感地區查詢模組</w:t>
      </w:r>
      <w:r w:rsidRPr="003B066F">
        <w:rPr>
          <w:rFonts w:cs="Times New Roman"/>
        </w:rPr>
        <w:t>-</w:t>
      </w:r>
      <w:r w:rsidRPr="003B066F">
        <w:rPr>
          <w:rFonts w:cs="Times New Roman"/>
        </w:rPr>
        <w:t>坐標查詢結果</w:t>
      </w:r>
      <w:bookmarkEnd w:id="212"/>
      <w:r>
        <w:rPr>
          <w:rFonts w:cs="Times New Roman"/>
        </w:rPr>
        <w:t>畫面</w:t>
      </w:r>
      <w:bookmarkEnd w:id="213"/>
    </w:p>
    <w:p w14:paraId="1A7AD38A" w14:textId="77777777" w:rsidR="004667BE" w:rsidRPr="003B066F" w:rsidRDefault="004667BE" w:rsidP="004667BE">
      <w:pPr>
        <w:pStyle w:val="4"/>
        <w:spacing w:before="180" w:after="180"/>
        <w:rPr>
          <w:rFonts w:cs="Times New Roman"/>
        </w:rPr>
      </w:pPr>
      <w:r w:rsidRPr="003B066F">
        <w:rPr>
          <w:rFonts w:cs="Times New Roman"/>
        </w:rPr>
        <w:t>門牌地址查詢</w:t>
      </w:r>
    </w:p>
    <w:p w14:paraId="7512212F" w14:textId="77777777" w:rsidR="004667BE" w:rsidRPr="003B066F" w:rsidRDefault="004667BE" w:rsidP="004667BE">
      <w:pPr>
        <w:pStyle w:val="ad"/>
        <w:ind w:left="480" w:firstLine="480"/>
        <w:rPr>
          <w:rFonts w:cs="Times New Roman"/>
        </w:rPr>
      </w:pPr>
      <w:r>
        <w:rPr>
          <w:rFonts w:cs="Times New Roman"/>
        </w:rPr>
        <w:t>門牌地址查詢介面</w:t>
      </w:r>
      <w:r w:rsidRPr="003B066F">
        <w:rPr>
          <w:rFonts w:cs="Times New Roman"/>
        </w:rPr>
        <w:t>提供使用者</w:t>
      </w:r>
      <w:r>
        <w:rPr>
          <w:rFonts w:cs="Times New Roman"/>
        </w:rPr>
        <w:t>選擇縣市、鄉鎮，並</w:t>
      </w:r>
      <w:r w:rsidRPr="003B066F">
        <w:rPr>
          <w:rFonts w:cs="Times New Roman"/>
        </w:rPr>
        <w:t>輸入門牌地址文字，配合設定環域分析值，與環境敏感圖資進行交集分析，查詢界面如</w:t>
      </w:r>
      <w:r w:rsidRPr="003B066F">
        <w:rPr>
          <w:rFonts w:cs="Times New Roman"/>
        </w:rPr>
        <w:fldChar w:fldCharType="begin"/>
      </w:r>
      <w:r w:rsidRPr="003B066F">
        <w:rPr>
          <w:rFonts w:cs="Times New Roman"/>
        </w:rPr>
        <w:instrText xml:space="preserve"> REF _Ref372667195 \h  \* MERGEFORMAT </w:instrText>
      </w:r>
      <w:r w:rsidRPr="003B066F">
        <w:rPr>
          <w:rFonts w:cs="Times New Roman"/>
        </w:rPr>
      </w:r>
      <w:r w:rsidRPr="003B066F">
        <w:rPr>
          <w:rFonts w:cs="Times New Roman"/>
        </w:rPr>
        <w:fldChar w:fldCharType="separate"/>
      </w:r>
      <w:r w:rsidR="00533A01" w:rsidRPr="003B066F">
        <w:rPr>
          <w:rFonts w:cs="Times New Roman"/>
        </w:rPr>
        <w:t>圖</w:t>
      </w:r>
      <w:r w:rsidR="00533A01" w:rsidRPr="003B066F">
        <w:rPr>
          <w:rFonts w:cs="Times New Roman"/>
        </w:rPr>
        <w:t xml:space="preserve"> </w:t>
      </w:r>
      <w:r w:rsidR="00533A01">
        <w:rPr>
          <w:rFonts w:cs="Times New Roman"/>
          <w:noProof/>
        </w:rPr>
        <w:t>41</w:t>
      </w:r>
      <w:r w:rsidRPr="003B066F">
        <w:rPr>
          <w:rFonts w:cs="Times New Roman"/>
        </w:rPr>
        <w:fldChar w:fldCharType="end"/>
      </w:r>
      <w:r w:rsidRPr="003B066F">
        <w:rPr>
          <w:rFonts w:cs="Times New Roman"/>
        </w:rPr>
        <w:t>所示，可獲得查詢結果如</w:t>
      </w:r>
      <w:r w:rsidRPr="003B066F">
        <w:rPr>
          <w:rFonts w:cs="Times New Roman"/>
        </w:rPr>
        <w:fldChar w:fldCharType="begin"/>
      </w:r>
      <w:r w:rsidRPr="003B066F">
        <w:rPr>
          <w:rFonts w:cs="Times New Roman"/>
        </w:rPr>
        <w:instrText xml:space="preserve"> REF _Ref372667200 \h  \* MERGEFORMAT </w:instrText>
      </w:r>
      <w:r w:rsidRPr="003B066F">
        <w:rPr>
          <w:rFonts w:cs="Times New Roman"/>
        </w:rPr>
      </w:r>
      <w:r w:rsidRPr="003B066F">
        <w:rPr>
          <w:rFonts w:cs="Times New Roman"/>
        </w:rPr>
        <w:fldChar w:fldCharType="separate"/>
      </w:r>
      <w:r w:rsidR="00533A01" w:rsidRPr="003B066F">
        <w:rPr>
          <w:rFonts w:cs="Times New Roman"/>
        </w:rPr>
        <w:t>圖</w:t>
      </w:r>
      <w:r w:rsidR="00533A01" w:rsidRPr="003B066F">
        <w:rPr>
          <w:rFonts w:cs="Times New Roman"/>
        </w:rPr>
        <w:t xml:space="preserve"> </w:t>
      </w:r>
      <w:r w:rsidR="00533A01">
        <w:rPr>
          <w:rFonts w:cs="Times New Roman"/>
          <w:noProof/>
        </w:rPr>
        <w:t>42</w:t>
      </w:r>
      <w:r w:rsidRPr="003B066F">
        <w:rPr>
          <w:rFonts w:cs="Times New Roman"/>
        </w:rPr>
        <w:fldChar w:fldCharType="end"/>
      </w:r>
      <w:r w:rsidRPr="003B066F">
        <w:rPr>
          <w:rFonts w:cs="Times New Roman"/>
        </w:rPr>
        <w:t>所示。</w:t>
      </w:r>
    </w:p>
    <w:p w14:paraId="538FEFED" w14:textId="77777777" w:rsidR="004667BE" w:rsidRPr="003B066F" w:rsidRDefault="004667BE" w:rsidP="004667BE">
      <w:pPr>
        <w:rPr>
          <w:rFonts w:cs="Times New Roman"/>
        </w:rPr>
      </w:pPr>
      <w:r>
        <w:rPr>
          <w:noProof/>
        </w:rPr>
        <w:drawing>
          <wp:inline distT="0" distB="0" distL="0" distR="0" wp14:anchorId="3A0A3B4A" wp14:editId="35915442">
            <wp:extent cx="5220269" cy="1342163"/>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9952"/>
                    <a:stretch/>
                  </pic:blipFill>
                  <pic:spPr bwMode="auto">
                    <a:xfrm>
                      <a:off x="0" y="0"/>
                      <a:ext cx="5237917" cy="1346700"/>
                    </a:xfrm>
                    <a:prstGeom prst="rect">
                      <a:avLst/>
                    </a:prstGeom>
                    <a:ln>
                      <a:noFill/>
                    </a:ln>
                    <a:extLst>
                      <a:ext uri="{53640926-AAD7-44D8-BBD7-CCE9431645EC}">
                        <a14:shadowObscured xmlns:a14="http://schemas.microsoft.com/office/drawing/2010/main"/>
                      </a:ext>
                    </a:extLst>
                  </pic:spPr>
                </pic:pic>
              </a:graphicData>
            </a:graphic>
          </wp:inline>
        </w:drawing>
      </w:r>
    </w:p>
    <w:p w14:paraId="53F427A5" w14:textId="77777777" w:rsidR="004667BE" w:rsidRPr="003B066F" w:rsidRDefault="004667BE" w:rsidP="004667BE">
      <w:pPr>
        <w:pStyle w:val="ab"/>
        <w:rPr>
          <w:rFonts w:cs="Times New Roman"/>
        </w:rPr>
      </w:pPr>
      <w:bookmarkStart w:id="214" w:name="_Ref372667195"/>
      <w:bookmarkStart w:id="215" w:name="_Toc379373996"/>
      <w:bookmarkStart w:id="216" w:name="_Toc380585508"/>
      <w:r w:rsidRPr="003B066F">
        <w:rPr>
          <w:rFonts w:cs="Times New Roman"/>
        </w:rPr>
        <w:t>圖</w:t>
      </w:r>
      <w:r w:rsidRPr="003B066F">
        <w:rPr>
          <w:rFonts w:cs="Times New Roman"/>
        </w:rPr>
        <w:t xml:space="preserve"> </w:t>
      </w:r>
      <w:r w:rsidRPr="003B066F">
        <w:rPr>
          <w:rFonts w:cs="Times New Roman"/>
        </w:rPr>
        <w:fldChar w:fldCharType="begin"/>
      </w:r>
      <w:r w:rsidRPr="003B066F">
        <w:rPr>
          <w:rFonts w:cs="Times New Roman"/>
        </w:rPr>
        <w:instrText xml:space="preserve"> SEQ </w:instrText>
      </w:r>
      <w:r w:rsidRPr="003B066F">
        <w:rPr>
          <w:rFonts w:cs="Times New Roman"/>
        </w:rPr>
        <w:instrText>圖</w:instrText>
      </w:r>
      <w:r w:rsidRPr="003B066F">
        <w:rPr>
          <w:rFonts w:cs="Times New Roman"/>
        </w:rPr>
        <w:instrText xml:space="preserve"> \* ARABIC </w:instrText>
      </w:r>
      <w:r w:rsidRPr="003B066F">
        <w:rPr>
          <w:rFonts w:cs="Times New Roman"/>
        </w:rPr>
        <w:fldChar w:fldCharType="separate"/>
      </w:r>
      <w:r w:rsidR="00533A01">
        <w:rPr>
          <w:rFonts w:cs="Times New Roman"/>
          <w:noProof/>
        </w:rPr>
        <w:t>41</w:t>
      </w:r>
      <w:r w:rsidRPr="003B066F">
        <w:rPr>
          <w:rFonts w:cs="Times New Roman"/>
        </w:rPr>
        <w:fldChar w:fldCharType="end"/>
      </w:r>
      <w:bookmarkEnd w:id="214"/>
      <w:r w:rsidRPr="003B066F">
        <w:rPr>
          <w:rFonts w:cs="Times New Roman"/>
        </w:rPr>
        <w:t>環境敏感地區查詢模組</w:t>
      </w:r>
      <w:r w:rsidRPr="003B066F">
        <w:rPr>
          <w:rFonts w:cs="Times New Roman"/>
        </w:rPr>
        <w:t>-</w:t>
      </w:r>
      <w:r w:rsidRPr="003B066F">
        <w:rPr>
          <w:rFonts w:cs="Times New Roman"/>
        </w:rPr>
        <w:t>門牌地址查詢界面</w:t>
      </w:r>
      <w:bookmarkEnd w:id="215"/>
      <w:bookmarkEnd w:id="216"/>
    </w:p>
    <w:p w14:paraId="58A1C8E5" w14:textId="77777777" w:rsidR="004667BE" w:rsidRPr="003B066F" w:rsidRDefault="004667BE" w:rsidP="004667BE">
      <w:pPr>
        <w:jc w:val="center"/>
        <w:rPr>
          <w:rFonts w:cs="Times New Roman"/>
        </w:rPr>
      </w:pPr>
      <w:r>
        <w:rPr>
          <w:noProof/>
        </w:rPr>
        <w:lastRenderedPageBreak/>
        <w:drawing>
          <wp:inline distT="0" distB="0" distL="0" distR="0" wp14:anchorId="235A41AB" wp14:editId="589600DB">
            <wp:extent cx="5274310" cy="3567430"/>
            <wp:effectExtent l="0" t="0" r="254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567430"/>
                    </a:xfrm>
                    <a:prstGeom prst="rect">
                      <a:avLst/>
                    </a:prstGeom>
                  </pic:spPr>
                </pic:pic>
              </a:graphicData>
            </a:graphic>
          </wp:inline>
        </w:drawing>
      </w:r>
    </w:p>
    <w:p w14:paraId="51A4DEDE" w14:textId="77777777" w:rsidR="004667BE" w:rsidRPr="003B066F" w:rsidRDefault="004667BE" w:rsidP="004667BE">
      <w:pPr>
        <w:pStyle w:val="ab"/>
        <w:rPr>
          <w:rFonts w:cs="Times New Roman"/>
        </w:rPr>
      </w:pPr>
      <w:bookmarkStart w:id="217" w:name="_Ref372667200"/>
      <w:bookmarkStart w:id="218" w:name="_Toc379373997"/>
      <w:bookmarkStart w:id="219" w:name="_Toc380585509"/>
      <w:r w:rsidRPr="003B066F">
        <w:rPr>
          <w:rFonts w:cs="Times New Roman"/>
        </w:rPr>
        <w:t>圖</w:t>
      </w:r>
      <w:r w:rsidRPr="003B066F">
        <w:rPr>
          <w:rFonts w:cs="Times New Roman"/>
        </w:rPr>
        <w:t xml:space="preserve"> </w:t>
      </w:r>
      <w:r w:rsidRPr="003B066F">
        <w:rPr>
          <w:rFonts w:cs="Times New Roman"/>
        </w:rPr>
        <w:fldChar w:fldCharType="begin"/>
      </w:r>
      <w:r w:rsidRPr="003B066F">
        <w:rPr>
          <w:rFonts w:cs="Times New Roman"/>
        </w:rPr>
        <w:instrText xml:space="preserve"> SEQ </w:instrText>
      </w:r>
      <w:r w:rsidRPr="003B066F">
        <w:rPr>
          <w:rFonts w:cs="Times New Roman"/>
        </w:rPr>
        <w:instrText>圖</w:instrText>
      </w:r>
      <w:r w:rsidRPr="003B066F">
        <w:rPr>
          <w:rFonts w:cs="Times New Roman"/>
        </w:rPr>
        <w:instrText xml:space="preserve"> \* ARABIC </w:instrText>
      </w:r>
      <w:r w:rsidRPr="003B066F">
        <w:rPr>
          <w:rFonts w:cs="Times New Roman"/>
        </w:rPr>
        <w:fldChar w:fldCharType="separate"/>
      </w:r>
      <w:r w:rsidR="00533A01">
        <w:rPr>
          <w:rFonts w:cs="Times New Roman"/>
          <w:noProof/>
        </w:rPr>
        <w:t>42</w:t>
      </w:r>
      <w:r w:rsidRPr="003B066F">
        <w:rPr>
          <w:rFonts w:cs="Times New Roman"/>
        </w:rPr>
        <w:fldChar w:fldCharType="end"/>
      </w:r>
      <w:bookmarkEnd w:id="217"/>
      <w:r w:rsidRPr="003B066F">
        <w:rPr>
          <w:rFonts w:cs="Times New Roman"/>
        </w:rPr>
        <w:t>環境敏感地區查詢模組</w:t>
      </w:r>
      <w:r w:rsidRPr="003B066F">
        <w:rPr>
          <w:rFonts w:cs="Times New Roman"/>
        </w:rPr>
        <w:t>-</w:t>
      </w:r>
      <w:r w:rsidRPr="003B066F">
        <w:rPr>
          <w:rFonts w:cs="Times New Roman"/>
        </w:rPr>
        <w:t>門牌地址查詢結果</w:t>
      </w:r>
      <w:bookmarkEnd w:id="218"/>
      <w:r>
        <w:rPr>
          <w:rFonts w:cs="Times New Roman"/>
        </w:rPr>
        <w:t>畫面</w:t>
      </w:r>
      <w:bookmarkEnd w:id="219"/>
    </w:p>
    <w:p w14:paraId="3D06D725" w14:textId="77777777" w:rsidR="004667BE" w:rsidRPr="003B066F" w:rsidRDefault="004667BE" w:rsidP="004667BE">
      <w:pPr>
        <w:rPr>
          <w:rFonts w:cs="Times New Roman"/>
        </w:rPr>
      </w:pPr>
    </w:p>
    <w:p w14:paraId="4A7880E1" w14:textId="77777777" w:rsidR="004667BE" w:rsidRPr="003B066F" w:rsidRDefault="004667BE" w:rsidP="004667BE">
      <w:pPr>
        <w:pStyle w:val="4"/>
        <w:spacing w:before="180" w:after="180"/>
        <w:rPr>
          <w:rFonts w:cs="Times New Roman"/>
        </w:rPr>
      </w:pPr>
      <w:r w:rsidRPr="003B066F">
        <w:rPr>
          <w:rFonts w:cs="Times New Roman"/>
        </w:rPr>
        <w:t>地籍地號查詢</w:t>
      </w:r>
    </w:p>
    <w:p w14:paraId="0BF51ACC" w14:textId="77777777" w:rsidR="004667BE" w:rsidRPr="003B066F" w:rsidRDefault="004667BE" w:rsidP="004667BE">
      <w:pPr>
        <w:pStyle w:val="ad"/>
        <w:spacing w:after="0" w:afterAutospacing="0"/>
        <w:ind w:left="480" w:firstLine="480"/>
        <w:rPr>
          <w:rFonts w:cs="Times New Roman"/>
        </w:rPr>
      </w:pPr>
      <w:r w:rsidRPr="003B066F">
        <w:rPr>
          <w:rFonts w:cs="Times New Roman"/>
        </w:rPr>
        <w:t>地籍地號查詢提供使用者</w:t>
      </w:r>
      <w:r>
        <w:rPr>
          <w:rFonts w:cs="Times New Roman" w:hint="eastAsia"/>
        </w:rPr>
        <w:t>透過行政區、地政事務所、段名、地號等條件進行單筆宗地的查詢</w:t>
      </w:r>
      <w:r w:rsidRPr="003B066F">
        <w:rPr>
          <w:rFonts w:cs="Times New Roman"/>
        </w:rPr>
        <w:t>，</w:t>
      </w:r>
      <w:r>
        <w:rPr>
          <w:rFonts w:cs="Times New Roman"/>
        </w:rPr>
        <w:t>並</w:t>
      </w:r>
      <w:r w:rsidRPr="003B066F">
        <w:rPr>
          <w:rFonts w:cs="Times New Roman"/>
        </w:rPr>
        <w:t>配合環域分析值</w:t>
      </w:r>
      <w:r>
        <w:rPr>
          <w:rFonts w:cs="Times New Roman" w:hint="eastAsia"/>
        </w:rPr>
        <w:t>的設定</w:t>
      </w:r>
      <w:r w:rsidRPr="003B066F">
        <w:rPr>
          <w:rFonts w:cs="Times New Roman"/>
        </w:rPr>
        <w:t>，與環境敏感圖資進行交集分析，查詢界面如</w:t>
      </w:r>
      <w:r w:rsidRPr="003B066F">
        <w:rPr>
          <w:rFonts w:cs="Times New Roman"/>
        </w:rPr>
        <w:fldChar w:fldCharType="begin"/>
      </w:r>
      <w:r w:rsidRPr="003B066F">
        <w:rPr>
          <w:rFonts w:cs="Times New Roman"/>
        </w:rPr>
        <w:instrText xml:space="preserve"> REF _Ref372667252 \h  \* MERGEFORMAT </w:instrText>
      </w:r>
      <w:r w:rsidRPr="003B066F">
        <w:rPr>
          <w:rFonts w:cs="Times New Roman"/>
        </w:rPr>
      </w:r>
      <w:r w:rsidRPr="003B066F">
        <w:rPr>
          <w:rFonts w:cs="Times New Roman"/>
        </w:rPr>
        <w:fldChar w:fldCharType="separate"/>
      </w:r>
      <w:r w:rsidR="00533A01" w:rsidRPr="003B066F">
        <w:rPr>
          <w:rFonts w:cs="Times New Roman"/>
        </w:rPr>
        <w:t>圖</w:t>
      </w:r>
      <w:r w:rsidR="00533A01" w:rsidRPr="003B066F">
        <w:rPr>
          <w:rFonts w:cs="Times New Roman"/>
        </w:rPr>
        <w:t xml:space="preserve"> </w:t>
      </w:r>
      <w:r w:rsidR="00533A01">
        <w:rPr>
          <w:rFonts w:cs="Times New Roman"/>
          <w:noProof/>
        </w:rPr>
        <w:t>43</w:t>
      </w:r>
      <w:r w:rsidRPr="003B066F">
        <w:rPr>
          <w:rFonts w:cs="Times New Roman"/>
        </w:rPr>
        <w:fldChar w:fldCharType="end"/>
      </w:r>
      <w:r w:rsidRPr="003B066F">
        <w:rPr>
          <w:rFonts w:cs="Times New Roman"/>
        </w:rPr>
        <w:t>所示，可獲得查詢結果如</w:t>
      </w:r>
      <w:r w:rsidRPr="003B066F">
        <w:rPr>
          <w:rFonts w:cs="Times New Roman"/>
        </w:rPr>
        <w:fldChar w:fldCharType="begin"/>
      </w:r>
      <w:r w:rsidRPr="003B066F">
        <w:rPr>
          <w:rFonts w:cs="Times New Roman"/>
        </w:rPr>
        <w:instrText xml:space="preserve"> REF _Ref372667255 \h  \* MERGEFORMAT </w:instrText>
      </w:r>
      <w:r w:rsidRPr="003B066F">
        <w:rPr>
          <w:rFonts w:cs="Times New Roman"/>
        </w:rPr>
      </w:r>
      <w:r w:rsidRPr="003B066F">
        <w:rPr>
          <w:rFonts w:cs="Times New Roman"/>
        </w:rPr>
        <w:fldChar w:fldCharType="separate"/>
      </w:r>
      <w:r w:rsidR="00533A01" w:rsidRPr="003B066F">
        <w:rPr>
          <w:rFonts w:cs="Times New Roman"/>
        </w:rPr>
        <w:t>圖</w:t>
      </w:r>
      <w:r w:rsidR="00533A01" w:rsidRPr="003B066F">
        <w:rPr>
          <w:rFonts w:cs="Times New Roman"/>
        </w:rPr>
        <w:t xml:space="preserve"> </w:t>
      </w:r>
      <w:r w:rsidR="00533A01">
        <w:rPr>
          <w:rFonts w:cs="Times New Roman"/>
          <w:noProof/>
        </w:rPr>
        <w:t>44</w:t>
      </w:r>
      <w:r w:rsidRPr="003B066F">
        <w:rPr>
          <w:rFonts w:cs="Times New Roman"/>
        </w:rPr>
        <w:fldChar w:fldCharType="end"/>
      </w:r>
      <w:r w:rsidRPr="003B066F">
        <w:rPr>
          <w:rFonts w:cs="Times New Roman"/>
        </w:rPr>
        <w:t>所示。</w:t>
      </w:r>
    </w:p>
    <w:p w14:paraId="5511BC88" w14:textId="77777777" w:rsidR="004667BE" w:rsidRPr="003B066F" w:rsidRDefault="004667BE" w:rsidP="004667BE">
      <w:pPr>
        <w:spacing w:line="0" w:lineRule="atLeast"/>
        <w:jc w:val="center"/>
        <w:rPr>
          <w:rFonts w:cs="Times New Roman"/>
        </w:rPr>
      </w:pPr>
      <w:r>
        <w:rPr>
          <w:noProof/>
        </w:rPr>
        <w:drawing>
          <wp:inline distT="0" distB="0" distL="0" distR="0" wp14:anchorId="0DABB332" wp14:editId="0F062C48">
            <wp:extent cx="5274310" cy="1461770"/>
            <wp:effectExtent l="0" t="0" r="2540" b="508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461770"/>
                    </a:xfrm>
                    <a:prstGeom prst="rect">
                      <a:avLst/>
                    </a:prstGeom>
                  </pic:spPr>
                </pic:pic>
              </a:graphicData>
            </a:graphic>
          </wp:inline>
        </w:drawing>
      </w:r>
    </w:p>
    <w:p w14:paraId="247A7EA1" w14:textId="77777777" w:rsidR="004667BE" w:rsidRPr="003B066F" w:rsidRDefault="004667BE" w:rsidP="004667BE">
      <w:pPr>
        <w:pStyle w:val="ab"/>
        <w:rPr>
          <w:rFonts w:cs="Times New Roman"/>
        </w:rPr>
      </w:pPr>
      <w:bookmarkStart w:id="220" w:name="_Ref372667252"/>
      <w:bookmarkStart w:id="221" w:name="_Toc379373998"/>
      <w:bookmarkStart w:id="222" w:name="_Toc380585510"/>
      <w:r w:rsidRPr="003B066F">
        <w:rPr>
          <w:rFonts w:cs="Times New Roman"/>
        </w:rPr>
        <w:t>圖</w:t>
      </w:r>
      <w:r w:rsidRPr="003B066F">
        <w:rPr>
          <w:rFonts w:cs="Times New Roman"/>
        </w:rPr>
        <w:t xml:space="preserve"> </w:t>
      </w:r>
      <w:r w:rsidRPr="003B066F">
        <w:rPr>
          <w:rFonts w:cs="Times New Roman"/>
        </w:rPr>
        <w:fldChar w:fldCharType="begin"/>
      </w:r>
      <w:r w:rsidRPr="003B066F">
        <w:rPr>
          <w:rFonts w:cs="Times New Roman"/>
        </w:rPr>
        <w:instrText xml:space="preserve"> SEQ </w:instrText>
      </w:r>
      <w:r w:rsidRPr="003B066F">
        <w:rPr>
          <w:rFonts w:cs="Times New Roman"/>
        </w:rPr>
        <w:instrText>圖</w:instrText>
      </w:r>
      <w:r w:rsidRPr="003B066F">
        <w:rPr>
          <w:rFonts w:cs="Times New Roman"/>
        </w:rPr>
        <w:instrText xml:space="preserve"> \* ARABIC </w:instrText>
      </w:r>
      <w:r w:rsidRPr="003B066F">
        <w:rPr>
          <w:rFonts w:cs="Times New Roman"/>
        </w:rPr>
        <w:fldChar w:fldCharType="separate"/>
      </w:r>
      <w:r w:rsidR="00533A01">
        <w:rPr>
          <w:rFonts w:cs="Times New Roman"/>
          <w:noProof/>
        </w:rPr>
        <w:t>43</w:t>
      </w:r>
      <w:r w:rsidRPr="003B066F">
        <w:rPr>
          <w:rFonts w:cs="Times New Roman"/>
        </w:rPr>
        <w:fldChar w:fldCharType="end"/>
      </w:r>
      <w:bookmarkEnd w:id="220"/>
      <w:r w:rsidRPr="003B066F">
        <w:rPr>
          <w:rFonts w:cs="Times New Roman"/>
        </w:rPr>
        <w:t>環境敏感地區查詢模組</w:t>
      </w:r>
      <w:r w:rsidRPr="003B066F">
        <w:rPr>
          <w:rFonts w:cs="Times New Roman"/>
        </w:rPr>
        <w:t>-</w:t>
      </w:r>
      <w:r w:rsidRPr="003B066F">
        <w:rPr>
          <w:rFonts w:cs="Times New Roman"/>
        </w:rPr>
        <w:t>地籍地號查詢界面</w:t>
      </w:r>
      <w:bookmarkEnd w:id="221"/>
      <w:bookmarkEnd w:id="222"/>
    </w:p>
    <w:p w14:paraId="0A58BC6F" w14:textId="77777777" w:rsidR="004667BE" w:rsidRPr="003B066F" w:rsidRDefault="004667BE" w:rsidP="004667BE">
      <w:pPr>
        <w:rPr>
          <w:rFonts w:cs="Times New Roman"/>
        </w:rPr>
      </w:pPr>
      <w:r>
        <w:rPr>
          <w:noProof/>
        </w:rPr>
        <w:lastRenderedPageBreak/>
        <w:drawing>
          <wp:inline distT="0" distB="0" distL="0" distR="0" wp14:anchorId="7ADD7296" wp14:editId="1C81D9AF">
            <wp:extent cx="5274310" cy="3029585"/>
            <wp:effectExtent l="0" t="0" r="254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029585"/>
                    </a:xfrm>
                    <a:prstGeom prst="rect">
                      <a:avLst/>
                    </a:prstGeom>
                  </pic:spPr>
                </pic:pic>
              </a:graphicData>
            </a:graphic>
          </wp:inline>
        </w:drawing>
      </w:r>
    </w:p>
    <w:p w14:paraId="0941AEEB" w14:textId="77777777" w:rsidR="004667BE" w:rsidRPr="003B066F" w:rsidRDefault="004667BE" w:rsidP="004667BE">
      <w:pPr>
        <w:pStyle w:val="ab"/>
        <w:rPr>
          <w:rFonts w:cs="Times New Roman"/>
        </w:rPr>
      </w:pPr>
      <w:bookmarkStart w:id="223" w:name="_Ref372667255"/>
      <w:bookmarkStart w:id="224" w:name="_Toc379373999"/>
      <w:bookmarkStart w:id="225" w:name="_Toc380585511"/>
      <w:r w:rsidRPr="003B066F">
        <w:rPr>
          <w:rFonts w:cs="Times New Roman"/>
        </w:rPr>
        <w:t>圖</w:t>
      </w:r>
      <w:r w:rsidRPr="003B066F">
        <w:rPr>
          <w:rFonts w:cs="Times New Roman"/>
        </w:rPr>
        <w:t xml:space="preserve"> </w:t>
      </w:r>
      <w:r w:rsidRPr="003B066F">
        <w:rPr>
          <w:rFonts w:cs="Times New Roman"/>
        </w:rPr>
        <w:fldChar w:fldCharType="begin"/>
      </w:r>
      <w:r w:rsidRPr="003B066F">
        <w:rPr>
          <w:rFonts w:cs="Times New Roman"/>
        </w:rPr>
        <w:instrText xml:space="preserve"> SEQ </w:instrText>
      </w:r>
      <w:r w:rsidRPr="003B066F">
        <w:rPr>
          <w:rFonts w:cs="Times New Roman"/>
        </w:rPr>
        <w:instrText>圖</w:instrText>
      </w:r>
      <w:r w:rsidRPr="003B066F">
        <w:rPr>
          <w:rFonts w:cs="Times New Roman"/>
        </w:rPr>
        <w:instrText xml:space="preserve"> \* ARABIC </w:instrText>
      </w:r>
      <w:r w:rsidRPr="003B066F">
        <w:rPr>
          <w:rFonts w:cs="Times New Roman"/>
        </w:rPr>
        <w:fldChar w:fldCharType="separate"/>
      </w:r>
      <w:r w:rsidR="00533A01">
        <w:rPr>
          <w:rFonts w:cs="Times New Roman"/>
          <w:noProof/>
        </w:rPr>
        <w:t>44</w:t>
      </w:r>
      <w:r w:rsidRPr="003B066F">
        <w:rPr>
          <w:rFonts w:cs="Times New Roman"/>
        </w:rPr>
        <w:fldChar w:fldCharType="end"/>
      </w:r>
      <w:bookmarkEnd w:id="223"/>
      <w:r w:rsidRPr="003B066F">
        <w:rPr>
          <w:rFonts w:cs="Times New Roman"/>
        </w:rPr>
        <w:t>環境敏感地區查詢模組</w:t>
      </w:r>
      <w:r w:rsidRPr="003B066F">
        <w:rPr>
          <w:rFonts w:cs="Times New Roman"/>
        </w:rPr>
        <w:t>-</w:t>
      </w:r>
      <w:r w:rsidRPr="003B066F">
        <w:rPr>
          <w:rFonts w:cs="Times New Roman"/>
        </w:rPr>
        <w:t>地籍地號查詢結果</w:t>
      </w:r>
      <w:bookmarkEnd w:id="224"/>
      <w:r>
        <w:rPr>
          <w:rFonts w:cs="Times New Roman"/>
        </w:rPr>
        <w:t>畫面</w:t>
      </w:r>
      <w:bookmarkEnd w:id="225"/>
    </w:p>
    <w:p w14:paraId="37E01083" w14:textId="77777777" w:rsidR="004667BE" w:rsidRPr="003B066F" w:rsidRDefault="004667BE" w:rsidP="004667BE">
      <w:pPr>
        <w:pStyle w:val="4"/>
        <w:spacing w:before="180" w:after="180"/>
        <w:rPr>
          <w:rFonts w:cs="Times New Roman"/>
        </w:rPr>
      </w:pPr>
      <w:r w:rsidRPr="003B066F">
        <w:rPr>
          <w:rFonts w:cs="Times New Roman"/>
        </w:rPr>
        <w:t>SHP</w:t>
      </w:r>
      <w:r w:rsidRPr="003B066F">
        <w:rPr>
          <w:rFonts w:cs="Times New Roman"/>
        </w:rPr>
        <w:t>檔查詢</w:t>
      </w:r>
    </w:p>
    <w:p w14:paraId="29E652B3" w14:textId="77777777" w:rsidR="004667BE" w:rsidRPr="003B066F" w:rsidRDefault="004667BE" w:rsidP="004667BE">
      <w:pPr>
        <w:pStyle w:val="ad"/>
        <w:spacing w:after="0" w:afterAutospacing="0"/>
        <w:ind w:left="480" w:firstLine="480"/>
        <w:rPr>
          <w:rFonts w:cs="Times New Roman"/>
        </w:rPr>
      </w:pPr>
      <w:r w:rsidRPr="003B066F">
        <w:rPr>
          <w:rFonts w:cs="Times New Roman"/>
        </w:rPr>
        <w:t>使用者若有特定空間圖形欲進行環境敏感地區分析，可透過本功能上傳</w:t>
      </w:r>
      <w:r w:rsidRPr="003B066F">
        <w:rPr>
          <w:rFonts w:cs="Times New Roman"/>
        </w:rPr>
        <w:t>sh</w:t>
      </w:r>
      <w:r>
        <w:rPr>
          <w:rFonts w:cs="Times New Roman"/>
        </w:rPr>
        <w:t>a</w:t>
      </w:r>
      <w:r w:rsidRPr="003B066F">
        <w:rPr>
          <w:rFonts w:cs="Times New Roman"/>
        </w:rPr>
        <w:t>p</w:t>
      </w:r>
      <w:r>
        <w:rPr>
          <w:rFonts w:cs="Times New Roman"/>
        </w:rPr>
        <w:t>e</w:t>
      </w:r>
      <w:r w:rsidRPr="003B066F">
        <w:rPr>
          <w:rFonts w:cs="Times New Roman"/>
        </w:rPr>
        <w:t>檔案格式</w:t>
      </w:r>
      <w:r>
        <w:rPr>
          <w:rFonts w:cs="Times New Roman" w:hint="eastAsia"/>
        </w:rPr>
        <w:t>，並指定坐標系統後</w:t>
      </w:r>
      <w:r w:rsidRPr="003B066F">
        <w:rPr>
          <w:rFonts w:cs="Times New Roman"/>
        </w:rPr>
        <w:t>，</w:t>
      </w:r>
      <w:r>
        <w:rPr>
          <w:rFonts w:cs="Times New Roman"/>
        </w:rPr>
        <w:t>再</w:t>
      </w:r>
      <w:r w:rsidRPr="003B066F">
        <w:rPr>
          <w:rFonts w:cs="Times New Roman"/>
        </w:rPr>
        <w:t>配合設定環域分析值，與環境敏感圖資進行交集分析，查詢界面如</w:t>
      </w:r>
      <w:r w:rsidRPr="003B066F">
        <w:rPr>
          <w:rFonts w:cs="Times New Roman"/>
        </w:rPr>
        <w:fldChar w:fldCharType="begin"/>
      </w:r>
      <w:r w:rsidRPr="003B066F">
        <w:rPr>
          <w:rFonts w:cs="Times New Roman"/>
        </w:rPr>
        <w:instrText xml:space="preserve"> REF _Ref372667305 \h  \* MERGEFORMAT </w:instrText>
      </w:r>
      <w:r w:rsidRPr="003B066F">
        <w:rPr>
          <w:rFonts w:cs="Times New Roman"/>
        </w:rPr>
      </w:r>
      <w:r w:rsidRPr="003B066F">
        <w:rPr>
          <w:rFonts w:cs="Times New Roman"/>
        </w:rPr>
        <w:fldChar w:fldCharType="separate"/>
      </w:r>
      <w:r w:rsidR="00533A01" w:rsidRPr="003B066F">
        <w:rPr>
          <w:rFonts w:cs="Times New Roman"/>
        </w:rPr>
        <w:t>圖</w:t>
      </w:r>
      <w:r w:rsidR="00533A01" w:rsidRPr="003B066F">
        <w:rPr>
          <w:rFonts w:cs="Times New Roman"/>
        </w:rPr>
        <w:t xml:space="preserve"> </w:t>
      </w:r>
      <w:r w:rsidR="00533A01">
        <w:rPr>
          <w:rFonts w:cs="Times New Roman"/>
          <w:noProof/>
        </w:rPr>
        <w:t>45</w:t>
      </w:r>
      <w:r w:rsidRPr="003B066F">
        <w:rPr>
          <w:rFonts w:cs="Times New Roman"/>
        </w:rPr>
        <w:fldChar w:fldCharType="end"/>
      </w:r>
      <w:r w:rsidRPr="003B066F">
        <w:rPr>
          <w:rFonts w:cs="Times New Roman"/>
        </w:rPr>
        <w:t>所示，可獲得查詢結果如</w:t>
      </w:r>
      <w:r w:rsidRPr="003B066F">
        <w:rPr>
          <w:rFonts w:cs="Times New Roman"/>
        </w:rPr>
        <w:fldChar w:fldCharType="begin"/>
      </w:r>
      <w:r w:rsidRPr="003B066F">
        <w:rPr>
          <w:rFonts w:cs="Times New Roman"/>
        </w:rPr>
        <w:instrText xml:space="preserve"> REF _Ref372667309 \h  \* MERGEFORMAT </w:instrText>
      </w:r>
      <w:r w:rsidRPr="003B066F">
        <w:rPr>
          <w:rFonts w:cs="Times New Roman"/>
        </w:rPr>
      </w:r>
      <w:r w:rsidRPr="003B066F">
        <w:rPr>
          <w:rFonts w:cs="Times New Roman"/>
        </w:rPr>
        <w:fldChar w:fldCharType="separate"/>
      </w:r>
      <w:r w:rsidR="00533A01" w:rsidRPr="003B066F">
        <w:rPr>
          <w:rFonts w:cs="Times New Roman"/>
        </w:rPr>
        <w:t>圖</w:t>
      </w:r>
      <w:r w:rsidR="00533A01" w:rsidRPr="003B066F">
        <w:rPr>
          <w:rFonts w:cs="Times New Roman"/>
        </w:rPr>
        <w:t xml:space="preserve"> </w:t>
      </w:r>
      <w:r w:rsidR="00533A01">
        <w:rPr>
          <w:rFonts w:cs="Times New Roman"/>
          <w:noProof/>
        </w:rPr>
        <w:t>46</w:t>
      </w:r>
      <w:r w:rsidRPr="003B066F">
        <w:rPr>
          <w:rFonts w:cs="Times New Roman"/>
        </w:rPr>
        <w:fldChar w:fldCharType="end"/>
      </w:r>
      <w:r w:rsidRPr="003B066F">
        <w:rPr>
          <w:rFonts w:cs="Times New Roman"/>
        </w:rPr>
        <w:t>所示。</w:t>
      </w:r>
    </w:p>
    <w:p w14:paraId="03FF6018" w14:textId="77777777" w:rsidR="004667BE" w:rsidRPr="003B066F" w:rsidRDefault="004667BE" w:rsidP="004667BE">
      <w:pPr>
        <w:spacing w:line="0" w:lineRule="atLeast"/>
        <w:rPr>
          <w:rFonts w:cs="Times New Roman"/>
        </w:rPr>
      </w:pPr>
      <w:r>
        <w:rPr>
          <w:noProof/>
        </w:rPr>
        <w:drawing>
          <wp:inline distT="0" distB="0" distL="0" distR="0" wp14:anchorId="3C88C559" wp14:editId="6607B8B4">
            <wp:extent cx="5274310" cy="1354455"/>
            <wp:effectExtent l="0" t="0" r="254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354455"/>
                    </a:xfrm>
                    <a:prstGeom prst="rect">
                      <a:avLst/>
                    </a:prstGeom>
                  </pic:spPr>
                </pic:pic>
              </a:graphicData>
            </a:graphic>
          </wp:inline>
        </w:drawing>
      </w:r>
    </w:p>
    <w:p w14:paraId="77161BA2" w14:textId="77777777" w:rsidR="004667BE" w:rsidRPr="003B066F" w:rsidRDefault="004667BE" w:rsidP="004667BE">
      <w:pPr>
        <w:pStyle w:val="ab"/>
        <w:spacing w:before="0" w:beforeAutospacing="0"/>
        <w:rPr>
          <w:rFonts w:cs="Times New Roman"/>
        </w:rPr>
      </w:pPr>
      <w:bookmarkStart w:id="226" w:name="_Ref372667305"/>
      <w:bookmarkStart w:id="227" w:name="_Toc379374000"/>
      <w:bookmarkStart w:id="228" w:name="_Toc380585512"/>
      <w:r w:rsidRPr="003B066F">
        <w:rPr>
          <w:rFonts w:cs="Times New Roman"/>
        </w:rPr>
        <w:t>圖</w:t>
      </w:r>
      <w:r w:rsidRPr="003B066F">
        <w:rPr>
          <w:rFonts w:cs="Times New Roman"/>
        </w:rPr>
        <w:t xml:space="preserve"> </w:t>
      </w:r>
      <w:r w:rsidRPr="003B066F">
        <w:rPr>
          <w:rFonts w:cs="Times New Roman"/>
        </w:rPr>
        <w:fldChar w:fldCharType="begin"/>
      </w:r>
      <w:r w:rsidRPr="003B066F">
        <w:rPr>
          <w:rFonts w:cs="Times New Roman"/>
        </w:rPr>
        <w:instrText xml:space="preserve"> SEQ </w:instrText>
      </w:r>
      <w:r w:rsidRPr="003B066F">
        <w:rPr>
          <w:rFonts w:cs="Times New Roman"/>
        </w:rPr>
        <w:instrText>圖</w:instrText>
      </w:r>
      <w:r w:rsidRPr="003B066F">
        <w:rPr>
          <w:rFonts w:cs="Times New Roman"/>
        </w:rPr>
        <w:instrText xml:space="preserve"> \* ARABIC </w:instrText>
      </w:r>
      <w:r w:rsidRPr="003B066F">
        <w:rPr>
          <w:rFonts w:cs="Times New Roman"/>
        </w:rPr>
        <w:fldChar w:fldCharType="separate"/>
      </w:r>
      <w:r w:rsidR="00533A01">
        <w:rPr>
          <w:rFonts w:cs="Times New Roman"/>
          <w:noProof/>
        </w:rPr>
        <w:t>45</w:t>
      </w:r>
      <w:r w:rsidRPr="003B066F">
        <w:rPr>
          <w:rFonts w:cs="Times New Roman"/>
        </w:rPr>
        <w:fldChar w:fldCharType="end"/>
      </w:r>
      <w:bookmarkEnd w:id="226"/>
      <w:r w:rsidRPr="003B066F">
        <w:rPr>
          <w:rFonts w:cs="Times New Roman"/>
        </w:rPr>
        <w:t>環境敏感地區查詢模組</w:t>
      </w:r>
      <w:r w:rsidRPr="003B066F">
        <w:rPr>
          <w:rFonts w:cs="Times New Roman"/>
        </w:rPr>
        <w:t>-SHP</w:t>
      </w:r>
      <w:r w:rsidRPr="003B066F">
        <w:rPr>
          <w:rFonts w:cs="Times New Roman"/>
        </w:rPr>
        <w:t>檔查詢界面</w:t>
      </w:r>
      <w:bookmarkEnd w:id="227"/>
      <w:bookmarkEnd w:id="228"/>
    </w:p>
    <w:p w14:paraId="262F086B" w14:textId="77777777" w:rsidR="004667BE" w:rsidRPr="003B066F" w:rsidRDefault="004667BE" w:rsidP="004667BE">
      <w:pPr>
        <w:spacing w:line="0" w:lineRule="atLeast"/>
        <w:rPr>
          <w:rFonts w:cs="Times New Roman"/>
        </w:rPr>
      </w:pPr>
      <w:r>
        <w:rPr>
          <w:noProof/>
        </w:rPr>
        <w:lastRenderedPageBreak/>
        <w:drawing>
          <wp:inline distT="0" distB="0" distL="0" distR="0" wp14:anchorId="5145B545" wp14:editId="7A47F6C6">
            <wp:extent cx="5274310" cy="3029585"/>
            <wp:effectExtent l="0" t="0" r="254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029585"/>
                    </a:xfrm>
                    <a:prstGeom prst="rect">
                      <a:avLst/>
                    </a:prstGeom>
                  </pic:spPr>
                </pic:pic>
              </a:graphicData>
            </a:graphic>
          </wp:inline>
        </w:drawing>
      </w:r>
    </w:p>
    <w:p w14:paraId="7562C05E" w14:textId="77777777" w:rsidR="004667BE" w:rsidRPr="003B066F" w:rsidRDefault="004667BE" w:rsidP="004667BE">
      <w:pPr>
        <w:pStyle w:val="ab"/>
        <w:rPr>
          <w:rFonts w:cs="Times New Roman"/>
        </w:rPr>
      </w:pPr>
      <w:bookmarkStart w:id="229" w:name="_Ref372667309"/>
      <w:bookmarkStart w:id="230" w:name="_Toc379374001"/>
      <w:bookmarkStart w:id="231" w:name="_Toc380585513"/>
      <w:r w:rsidRPr="003B066F">
        <w:rPr>
          <w:rFonts w:cs="Times New Roman"/>
        </w:rPr>
        <w:t>圖</w:t>
      </w:r>
      <w:r w:rsidRPr="003B066F">
        <w:rPr>
          <w:rFonts w:cs="Times New Roman"/>
        </w:rPr>
        <w:t xml:space="preserve"> </w:t>
      </w:r>
      <w:r w:rsidRPr="003B066F">
        <w:rPr>
          <w:rFonts w:cs="Times New Roman"/>
        </w:rPr>
        <w:fldChar w:fldCharType="begin"/>
      </w:r>
      <w:r w:rsidRPr="003B066F">
        <w:rPr>
          <w:rFonts w:cs="Times New Roman"/>
        </w:rPr>
        <w:instrText xml:space="preserve"> SEQ </w:instrText>
      </w:r>
      <w:r w:rsidRPr="003B066F">
        <w:rPr>
          <w:rFonts w:cs="Times New Roman"/>
        </w:rPr>
        <w:instrText>圖</w:instrText>
      </w:r>
      <w:r w:rsidRPr="003B066F">
        <w:rPr>
          <w:rFonts w:cs="Times New Roman"/>
        </w:rPr>
        <w:instrText xml:space="preserve"> \* ARABIC </w:instrText>
      </w:r>
      <w:r w:rsidRPr="003B066F">
        <w:rPr>
          <w:rFonts w:cs="Times New Roman"/>
        </w:rPr>
        <w:fldChar w:fldCharType="separate"/>
      </w:r>
      <w:r w:rsidR="00533A01">
        <w:rPr>
          <w:rFonts w:cs="Times New Roman"/>
          <w:noProof/>
        </w:rPr>
        <w:t>46</w:t>
      </w:r>
      <w:r w:rsidRPr="003B066F">
        <w:rPr>
          <w:rFonts w:cs="Times New Roman"/>
        </w:rPr>
        <w:fldChar w:fldCharType="end"/>
      </w:r>
      <w:bookmarkEnd w:id="229"/>
      <w:r w:rsidRPr="003B066F">
        <w:rPr>
          <w:rFonts w:cs="Times New Roman"/>
        </w:rPr>
        <w:t>環境敏感地區查詢模組</w:t>
      </w:r>
      <w:r w:rsidRPr="003B066F">
        <w:rPr>
          <w:rFonts w:cs="Times New Roman"/>
        </w:rPr>
        <w:t>-SHP</w:t>
      </w:r>
      <w:r w:rsidRPr="003B066F">
        <w:rPr>
          <w:rFonts w:cs="Times New Roman"/>
        </w:rPr>
        <w:t>檔查詢</w:t>
      </w:r>
      <w:r>
        <w:rPr>
          <w:rFonts w:cs="Times New Roman"/>
        </w:rPr>
        <w:t>結果</w:t>
      </w:r>
      <w:bookmarkEnd w:id="230"/>
      <w:r>
        <w:rPr>
          <w:rFonts w:cs="Times New Roman"/>
        </w:rPr>
        <w:t>畫面</w:t>
      </w:r>
      <w:bookmarkEnd w:id="231"/>
    </w:p>
    <w:p w14:paraId="687ACBA2" w14:textId="77777777" w:rsidR="004667BE" w:rsidRPr="003B066F" w:rsidRDefault="004667BE" w:rsidP="004667BE">
      <w:pPr>
        <w:pStyle w:val="4"/>
        <w:spacing w:before="180" w:after="180"/>
        <w:rPr>
          <w:rFonts w:cs="Times New Roman"/>
        </w:rPr>
      </w:pPr>
      <w:r w:rsidRPr="003B066F">
        <w:rPr>
          <w:rFonts w:cs="Times New Roman"/>
        </w:rPr>
        <w:t>自訂查詢</w:t>
      </w:r>
    </w:p>
    <w:p w14:paraId="49E2FEDC" w14:textId="77777777" w:rsidR="004667BE" w:rsidRPr="003B066F" w:rsidRDefault="004667BE" w:rsidP="004667BE">
      <w:pPr>
        <w:pStyle w:val="ad"/>
        <w:ind w:left="480" w:firstLine="480"/>
        <w:rPr>
          <w:rFonts w:cs="Times New Roman"/>
        </w:rPr>
      </w:pPr>
      <w:r w:rsidRPr="003B066F">
        <w:rPr>
          <w:rFonts w:cs="Times New Roman"/>
        </w:rPr>
        <w:t>搭配使用者國家發展規劃應用分組網站空間圖台本身具備繪製點、線、面功能與查詢模組進行互動，使用者於圖台繪製圖形後設定環域分析值，與環境敏感圖資進行交集分析，查詢界面如</w:t>
      </w:r>
      <w:r w:rsidRPr="003B066F">
        <w:rPr>
          <w:rFonts w:cs="Times New Roman"/>
        </w:rPr>
        <w:fldChar w:fldCharType="begin"/>
      </w:r>
      <w:r w:rsidRPr="003B066F">
        <w:rPr>
          <w:rFonts w:cs="Times New Roman"/>
        </w:rPr>
        <w:instrText xml:space="preserve"> REF _Ref372667395 \h  \* MERGEFORMAT </w:instrText>
      </w:r>
      <w:r w:rsidRPr="003B066F">
        <w:rPr>
          <w:rFonts w:cs="Times New Roman"/>
        </w:rPr>
      </w:r>
      <w:r w:rsidRPr="003B066F">
        <w:rPr>
          <w:rFonts w:cs="Times New Roman"/>
        </w:rPr>
        <w:fldChar w:fldCharType="separate"/>
      </w:r>
      <w:r w:rsidR="00533A01" w:rsidRPr="003B066F">
        <w:rPr>
          <w:rFonts w:cs="Times New Roman"/>
        </w:rPr>
        <w:t>圖</w:t>
      </w:r>
      <w:r w:rsidR="00533A01" w:rsidRPr="003B066F">
        <w:rPr>
          <w:rFonts w:cs="Times New Roman"/>
        </w:rPr>
        <w:t xml:space="preserve"> </w:t>
      </w:r>
      <w:r w:rsidR="00533A01">
        <w:rPr>
          <w:rFonts w:cs="Times New Roman"/>
          <w:noProof/>
        </w:rPr>
        <w:t>47</w:t>
      </w:r>
      <w:r w:rsidRPr="003B066F">
        <w:rPr>
          <w:rFonts w:cs="Times New Roman"/>
        </w:rPr>
        <w:fldChar w:fldCharType="end"/>
      </w:r>
      <w:r w:rsidRPr="003B066F">
        <w:rPr>
          <w:rFonts w:cs="Times New Roman"/>
        </w:rPr>
        <w:t>所示，可獲得查詢結果如</w:t>
      </w:r>
      <w:r w:rsidRPr="003B066F">
        <w:rPr>
          <w:rFonts w:cs="Times New Roman"/>
        </w:rPr>
        <w:fldChar w:fldCharType="begin"/>
      </w:r>
      <w:r w:rsidRPr="003B066F">
        <w:rPr>
          <w:rFonts w:cs="Times New Roman"/>
        </w:rPr>
        <w:instrText xml:space="preserve"> REF _Ref372667401 \h  \* MERGEFORMAT </w:instrText>
      </w:r>
      <w:r w:rsidRPr="003B066F">
        <w:rPr>
          <w:rFonts w:cs="Times New Roman"/>
        </w:rPr>
      </w:r>
      <w:r w:rsidRPr="003B066F">
        <w:rPr>
          <w:rFonts w:cs="Times New Roman"/>
        </w:rPr>
        <w:fldChar w:fldCharType="separate"/>
      </w:r>
      <w:r w:rsidR="00533A01" w:rsidRPr="003B066F">
        <w:rPr>
          <w:rFonts w:cs="Times New Roman"/>
        </w:rPr>
        <w:t>圖</w:t>
      </w:r>
      <w:r w:rsidR="00533A01" w:rsidRPr="003B066F">
        <w:rPr>
          <w:rFonts w:cs="Times New Roman"/>
        </w:rPr>
        <w:t xml:space="preserve"> </w:t>
      </w:r>
      <w:r w:rsidR="00533A01">
        <w:rPr>
          <w:rFonts w:cs="Times New Roman"/>
          <w:noProof/>
        </w:rPr>
        <w:t>48</w:t>
      </w:r>
      <w:r w:rsidRPr="003B066F">
        <w:rPr>
          <w:rFonts w:cs="Times New Roman"/>
        </w:rPr>
        <w:fldChar w:fldCharType="end"/>
      </w:r>
      <w:r w:rsidRPr="003B066F">
        <w:rPr>
          <w:rFonts w:cs="Times New Roman"/>
        </w:rPr>
        <w:t>所示。</w:t>
      </w:r>
    </w:p>
    <w:p w14:paraId="2458252D" w14:textId="77777777" w:rsidR="004667BE" w:rsidRPr="003B066F" w:rsidRDefault="004667BE" w:rsidP="004667BE">
      <w:pPr>
        <w:rPr>
          <w:rFonts w:cs="Times New Roman"/>
        </w:rPr>
      </w:pPr>
      <w:r>
        <w:rPr>
          <w:noProof/>
        </w:rPr>
        <w:lastRenderedPageBreak/>
        <w:drawing>
          <wp:inline distT="0" distB="0" distL="0" distR="0" wp14:anchorId="35D2FA8C" wp14:editId="79E2A6FF">
            <wp:extent cx="5274310" cy="3592195"/>
            <wp:effectExtent l="0" t="0" r="2540" b="825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592195"/>
                    </a:xfrm>
                    <a:prstGeom prst="rect">
                      <a:avLst/>
                    </a:prstGeom>
                  </pic:spPr>
                </pic:pic>
              </a:graphicData>
            </a:graphic>
          </wp:inline>
        </w:drawing>
      </w:r>
    </w:p>
    <w:p w14:paraId="6496EE5C" w14:textId="77777777" w:rsidR="004667BE" w:rsidRPr="003B066F" w:rsidRDefault="004667BE" w:rsidP="004667BE">
      <w:pPr>
        <w:pStyle w:val="ab"/>
        <w:rPr>
          <w:rFonts w:cs="Times New Roman"/>
        </w:rPr>
      </w:pPr>
      <w:bookmarkStart w:id="232" w:name="_Ref372667395"/>
      <w:bookmarkStart w:id="233" w:name="_Toc379374002"/>
      <w:bookmarkStart w:id="234" w:name="_Toc380585514"/>
      <w:r w:rsidRPr="003B066F">
        <w:rPr>
          <w:rFonts w:cs="Times New Roman"/>
        </w:rPr>
        <w:t>圖</w:t>
      </w:r>
      <w:r w:rsidRPr="003B066F">
        <w:rPr>
          <w:rFonts w:cs="Times New Roman"/>
        </w:rPr>
        <w:t xml:space="preserve"> </w:t>
      </w:r>
      <w:r w:rsidRPr="003B066F">
        <w:rPr>
          <w:rFonts w:cs="Times New Roman"/>
        </w:rPr>
        <w:fldChar w:fldCharType="begin"/>
      </w:r>
      <w:r w:rsidRPr="003B066F">
        <w:rPr>
          <w:rFonts w:cs="Times New Roman"/>
        </w:rPr>
        <w:instrText xml:space="preserve"> SEQ </w:instrText>
      </w:r>
      <w:r w:rsidRPr="003B066F">
        <w:rPr>
          <w:rFonts w:cs="Times New Roman"/>
        </w:rPr>
        <w:instrText>圖</w:instrText>
      </w:r>
      <w:r w:rsidRPr="003B066F">
        <w:rPr>
          <w:rFonts w:cs="Times New Roman"/>
        </w:rPr>
        <w:instrText xml:space="preserve"> \* ARABIC </w:instrText>
      </w:r>
      <w:r w:rsidRPr="003B066F">
        <w:rPr>
          <w:rFonts w:cs="Times New Roman"/>
        </w:rPr>
        <w:fldChar w:fldCharType="separate"/>
      </w:r>
      <w:r w:rsidR="00533A01">
        <w:rPr>
          <w:rFonts w:cs="Times New Roman"/>
          <w:noProof/>
        </w:rPr>
        <w:t>47</w:t>
      </w:r>
      <w:r w:rsidRPr="003B066F">
        <w:rPr>
          <w:rFonts w:cs="Times New Roman"/>
        </w:rPr>
        <w:fldChar w:fldCharType="end"/>
      </w:r>
      <w:bookmarkEnd w:id="232"/>
      <w:r w:rsidRPr="003B066F">
        <w:rPr>
          <w:rFonts w:cs="Times New Roman"/>
        </w:rPr>
        <w:t>環境敏感地區查詢模組</w:t>
      </w:r>
      <w:r w:rsidRPr="003B066F">
        <w:rPr>
          <w:rFonts w:cs="Times New Roman"/>
        </w:rPr>
        <w:t>-</w:t>
      </w:r>
      <w:r w:rsidRPr="003B066F">
        <w:rPr>
          <w:rFonts w:cs="Times New Roman"/>
        </w:rPr>
        <w:t>自訂查詢界面</w:t>
      </w:r>
      <w:bookmarkEnd w:id="233"/>
      <w:bookmarkEnd w:id="234"/>
    </w:p>
    <w:p w14:paraId="0D433669" w14:textId="77777777" w:rsidR="004667BE" w:rsidRPr="003B066F" w:rsidRDefault="004667BE" w:rsidP="004667BE">
      <w:pPr>
        <w:jc w:val="center"/>
        <w:rPr>
          <w:rFonts w:cs="Times New Roman"/>
        </w:rPr>
      </w:pPr>
      <w:r>
        <w:rPr>
          <w:noProof/>
        </w:rPr>
        <w:drawing>
          <wp:inline distT="0" distB="0" distL="0" distR="0" wp14:anchorId="072D7230" wp14:editId="75823E20">
            <wp:extent cx="5274310" cy="3608070"/>
            <wp:effectExtent l="0" t="0" r="254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608070"/>
                    </a:xfrm>
                    <a:prstGeom prst="rect">
                      <a:avLst/>
                    </a:prstGeom>
                  </pic:spPr>
                </pic:pic>
              </a:graphicData>
            </a:graphic>
          </wp:inline>
        </w:drawing>
      </w:r>
    </w:p>
    <w:p w14:paraId="668B1EB4" w14:textId="77777777" w:rsidR="004667BE" w:rsidRPr="003B066F" w:rsidRDefault="004667BE" w:rsidP="004667BE">
      <w:pPr>
        <w:pStyle w:val="ab"/>
        <w:rPr>
          <w:rFonts w:cs="Times New Roman"/>
        </w:rPr>
      </w:pPr>
      <w:bookmarkStart w:id="235" w:name="_Ref372667401"/>
      <w:bookmarkStart w:id="236" w:name="_Toc379374003"/>
      <w:bookmarkStart w:id="237" w:name="_Toc380585515"/>
      <w:r w:rsidRPr="003B066F">
        <w:rPr>
          <w:rFonts w:cs="Times New Roman"/>
        </w:rPr>
        <w:t>圖</w:t>
      </w:r>
      <w:r w:rsidRPr="003B066F">
        <w:rPr>
          <w:rFonts w:cs="Times New Roman"/>
        </w:rPr>
        <w:t xml:space="preserve"> </w:t>
      </w:r>
      <w:r w:rsidRPr="003B066F">
        <w:rPr>
          <w:rFonts w:cs="Times New Roman"/>
        </w:rPr>
        <w:fldChar w:fldCharType="begin"/>
      </w:r>
      <w:r w:rsidRPr="003B066F">
        <w:rPr>
          <w:rFonts w:cs="Times New Roman"/>
        </w:rPr>
        <w:instrText xml:space="preserve"> SEQ </w:instrText>
      </w:r>
      <w:r w:rsidRPr="003B066F">
        <w:rPr>
          <w:rFonts w:cs="Times New Roman"/>
        </w:rPr>
        <w:instrText>圖</w:instrText>
      </w:r>
      <w:r w:rsidRPr="003B066F">
        <w:rPr>
          <w:rFonts w:cs="Times New Roman"/>
        </w:rPr>
        <w:instrText xml:space="preserve"> \* ARABIC </w:instrText>
      </w:r>
      <w:r w:rsidRPr="003B066F">
        <w:rPr>
          <w:rFonts w:cs="Times New Roman"/>
        </w:rPr>
        <w:fldChar w:fldCharType="separate"/>
      </w:r>
      <w:r w:rsidR="00533A01">
        <w:rPr>
          <w:rFonts w:cs="Times New Roman"/>
          <w:noProof/>
        </w:rPr>
        <w:t>48</w:t>
      </w:r>
      <w:r w:rsidRPr="003B066F">
        <w:rPr>
          <w:rFonts w:cs="Times New Roman"/>
        </w:rPr>
        <w:fldChar w:fldCharType="end"/>
      </w:r>
      <w:bookmarkEnd w:id="235"/>
      <w:r w:rsidRPr="003B066F">
        <w:rPr>
          <w:rFonts w:cs="Times New Roman"/>
        </w:rPr>
        <w:t>環境敏感地區查詢模組</w:t>
      </w:r>
      <w:r w:rsidRPr="003B066F">
        <w:rPr>
          <w:rFonts w:cs="Times New Roman"/>
        </w:rPr>
        <w:t>-</w:t>
      </w:r>
      <w:r>
        <w:rPr>
          <w:rFonts w:cs="Times New Roman"/>
        </w:rPr>
        <w:t>自訂查詢結果</w:t>
      </w:r>
      <w:bookmarkEnd w:id="236"/>
      <w:r>
        <w:rPr>
          <w:rFonts w:cs="Times New Roman"/>
        </w:rPr>
        <w:t>畫面</w:t>
      </w:r>
      <w:bookmarkEnd w:id="237"/>
    </w:p>
    <w:p w14:paraId="0225C0F4" w14:textId="77777777" w:rsidR="004667BE" w:rsidRPr="003B066F" w:rsidRDefault="004667BE" w:rsidP="004667BE">
      <w:pPr>
        <w:rPr>
          <w:rFonts w:cs="Times New Roman"/>
        </w:rPr>
      </w:pPr>
    </w:p>
    <w:p w14:paraId="0CCE955A" w14:textId="77777777" w:rsidR="0086755E" w:rsidRPr="004667BE" w:rsidRDefault="0086755E" w:rsidP="00CC465D">
      <w:pPr>
        <w:rPr>
          <w:rFonts w:cs="Times New Roman"/>
        </w:rPr>
      </w:pPr>
    </w:p>
    <w:p w14:paraId="0CCE955B" w14:textId="77777777" w:rsidR="0086755E" w:rsidRPr="003B066F" w:rsidRDefault="0086755E" w:rsidP="00CC465D">
      <w:pPr>
        <w:rPr>
          <w:rFonts w:cs="Times New Roman"/>
        </w:rPr>
        <w:sectPr w:rsidR="0086755E" w:rsidRPr="003B066F" w:rsidSect="00E200CD">
          <w:headerReference w:type="default" r:id="rId77"/>
          <w:pgSz w:w="11906" w:h="16838"/>
          <w:pgMar w:top="1440" w:right="1800" w:bottom="1440" w:left="1800" w:header="709" w:footer="992" w:gutter="0"/>
          <w:cols w:space="425"/>
          <w:docGrid w:type="lines" w:linePitch="360"/>
        </w:sectPr>
      </w:pPr>
    </w:p>
    <w:p w14:paraId="0CCE955C" w14:textId="11E4CB43" w:rsidR="0086755E" w:rsidRPr="003B066F" w:rsidRDefault="004249EF" w:rsidP="0086755E">
      <w:pPr>
        <w:pStyle w:val="1"/>
        <w:rPr>
          <w:rFonts w:ascii="Times New Roman" w:hAnsi="Times New Roman" w:cs="Times New Roman"/>
          <w:color w:val="000000" w:themeColor="text1"/>
        </w:rPr>
      </w:pPr>
      <w:bookmarkStart w:id="238" w:name="_Toc380585462"/>
      <w:r>
        <w:rPr>
          <w:rFonts w:ascii="Times New Roman" w:hAnsi="Times New Roman" w:cs="Times New Roman" w:hint="eastAsia"/>
          <w:color w:val="000000" w:themeColor="text1"/>
        </w:rPr>
        <w:lastRenderedPageBreak/>
        <w:t>結論與建議</w:t>
      </w:r>
      <w:bookmarkEnd w:id="238"/>
    </w:p>
    <w:p w14:paraId="00B87935" w14:textId="46832A4B" w:rsidR="00040BEB" w:rsidRPr="00040BEB" w:rsidRDefault="00040BEB" w:rsidP="007F7417">
      <w:pPr>
        <w:pStyle w:val="2"/>
      </w:pPr>
      <w:bookmarkStart w:id="239" w:name="_Toc380573710"/>
      <w:bookmarkStart w:id="240" w:name="_Toc380585463"/>
      <w:r>
        <w:rPr>
          <w:rFonts w:hint="eastAsia"/>
          <w:kern w:val="0"/>
        </w:rPr>
        <w:t>未來發展圖資網路應用發展建議</w:t>
      </w:r>
      <w:bookmarkEnd w:id="239"/>
      <w:bookmarkEnd w:id="240"/>
    </w:p>
    <w:p w14:paraId="30FA6A78" w14:textId="3B7A6049" w:rsidR="00040BEB" w:rsidRDefault="00040BEB" w:rsidP="00040BEB">
      <w:pPr>
        <w:pStyle w:val="ad"/>
        <w:ind w:left="480" w:firstLine="480"/>
        <w:rPr>
          <w:kern w:val="0"/>
        </w:rPr>
      </w:pPr>
      <w:r>
        <w:rPr>
          <w:rFonts w:hint="eastAsia"/>
          <w:kern w:val="0"/>
        </w:rPr>
        <w:t>本計畫透過跨部會圖</w:t>
      </w:r>
      <w:r>
        <w:rPr>
          <w:rStyle w:val="ae"/>
          <w:rFonts w:hint="eastAsia"/>
          <w:kern w:val="0"/>
        </w:rPr>
        <w:t>資服務已完成協商取得</w:t>
      </w:r>
      <w:r>
        <w:rPr>
          <w:rStyle w:val="ae"/>
          <w:kern w:val="0"/>
        </w:rPr>
        <w:t>21</w:t>
      </w:r>
      <w:r>
        <w:rPr>
          <w:rStyle w:val="ae"/>
          <w:rFonts w:hint="eastAsia"/>
          <w:kern w:val="0"/>
        </w:rPr>
        <w:t>項圖資服務，相關成果如前章節所</w:t>
      </w:r>
      <w:r>
        <w:rPr>
          <w:rFonts w:hint="eastAsia"/>
          <w:kern w:val="0"/>
        </w:rPr>
        <w:t>述，以本計畫中對於國土資訊圖資服務取得及驗證過程，可歸納整理如</w:t>
      </w:r>
      <w:r>
        <w:rPr>
          <w:kern w:val="0"/>
        </w:rPr>
        <w:fldChar w:fldCharType="begin"/>
      </w:r>
      <w:r>
        <w:rPr>
          <w:kern w:val="0"/>
        </w:rPr>
        <w:instrText xml:space="preserve"> REF _Ref380573769 \h </w:instrText>
      </w:r>
      <w:r>
        <w:rPr>
          <w:kern w:val="0"/>
        </w:rPr>
      </w:r>
      <w:r>
        <w:rPr>
          <w:kern w:val="0"/>
        </w:rPr>
        <w:fldChar w:fldCharType="separate"/>
      </w:r>
      <w:r w:rsidR="00533A01">
        <w:rPr>
          <w:rFonts w:hint="eastAsia"/>
        </w:rPr>
        <w:t>表</w:t>
      </w:r>
      <w:r w:rsidR="00533A01">
        <w:t xml:space="preserve"> </w:t>
      </w:r>
      <w:r w:rsidR="00533A01">
        <w:rPr>
          <w:noProof/>
        </w:rPr>
        <w:t>5</w:t>
      </w:r>
      <w:r>
        <w:rPr>
          <w:kern w:val="0"/>
        </w:rPr>
        <w:fldChar w:fldCharType="end"/>
      </w:r>
      <w:r>
        <w:rPr>
          <w:rFonts w:hint="eastAsia"/>
          <w:kern w:val="0"/>
        </w:rPr>
        <w:t>，並做為以下結論建議如後述：</w:t>
      </w:r>
    </w:p>
    <w:p w14:paraId="7C07406D" w14:textId="77777777" w:rsidR="00040BEB" w:rsidRDefault="00040BEB" w:rsidP="00040BEB">
      <w:pPr>
        <w:pStyle w:val="3"/>
        <w:spacing w:before="180" w:after="180"/>
      </w:pPr>
      <w:r>
        <w:t>WMS</w:t>
      </w:r>
      <w:r>
        <w:rPr>
          <w:rFonts w:hint="eastAsia"/>
        </w:rPr>
        <w:t>網路服務取得及授權現況</w:t>
      </w:r>
    </w:p>
    <w:p w14:paraId="3D3F9221" w14:textId="48C1460B" w:rsidR="00040BEB" w:rsidRDefault="00040BEB" w:rsidP="00040BEB">
      <w:pPr>
        <w:pStyle w:val="ad"/>
        <w:ind w:left="480" w:firstLine="480"/>
      </w:pPr>
      <w:r>
        <w:rPr>
          <w:rFonts w:hint="eastAsia"/>
        </w:rPr>
        <w:t>搭配國土資訊系統資料倉儲與網路服務平台</w:t>
      </w:r>
      <w:r>
        <w:t>(TGOS)</w:t>
      </w:r>
      <w:r>
        <w:rPr>
          <w:rFonts w:hint="eastAsia"/>
        </w:rPr>
        <w:t>加盟機制中已有設立</w:t>
      </w:r>
      <w:r>
        <w:t>WMS</w:t>
      </w:r>
      <w:r>
        <w:rPr>
          <w:rFonts w:hint="eastAsia"/>
        </w:rPr>
        <w:t>網路服務的註冊程序，因此在跨部會取得</w:t>
      </w:r>
      <w:r>
        <w:t>21</w:t>
      </w:r>
      <w:r>
        <w:rPr>
          <w:rFonts w:hint="eastAsia"/>
        </w:rPr>
        <w:t>項</w:t>
      </w:r>
      <w:r>
        <w:t>WMS</w:t>
      </w:r>
      <w:r>
        <w:rPr>
          <w:rFonts w:hint="eastAsia"/>
        </w:rPr>
        <w:t>圖資服務時，多數</w:t>
      </w:r>
      <w:r>
        <w:t>WMS</w:t>
      </w:r>
      <w:r>
        <w:rPr>
          <w:rFonts w:hint="eastAsia"/>
        </w:rPr>
        <w:t>服務均屬於</w:t>
      </w:r>
      <w:r>
        <w:t>TGOS</w:t>
      </w:r>
      <w:r>
        <w:rPr>
          <w:rFonts w:hint="eastAsia"/>
        </w:rPr>
        <w:t>平台上服務，可於</w:t>
      </w:r>
      <w:r>
        <w:t>TGOS</w:t>
      </w:r>
      <w:r>
        <w:rPr>
          <w:rFonts w:hint="eastAsia"/>
        </w:rPr>
        <w:t>中申請取得</w:t>
      </w:r>
      <w:r>
        <w:t>(</w:t>
      </w:r>
      <w:r>
        <w:rPr>
          <w:rFonts w:hint="eastAsia"/>
        </w:rPr>
        <w:t>如行政院農業委員會水土保持局特定水土保持區</w:t>
      </w:r>
      <w:r>
        <w:t>)</w:t>
      </w:r>
      <w:r>
        <w:rPr>
          <w:rFonts w:hint="eastAsia"/>
        </w:rPr>
        <w:t>，亦有部分權責單位已有倉儲設立自有的圖資服務流通機制，因此可透過相關作業程序各自取得</w:t>
      </w:r>
      <w:r>
        <w:t>(</w:t>
      </w:r>
      <w:r>
        <w:rPr>
          <w:rFonts w:hint="eastAsia"/>
        </w:rPr>
        <w:t>如交通部資訊中心</w:t>
      </w:r>
      <w:r>
        <w:t>)</w:t>
      </w:r>
      <w:r>
        <w:rPr>
          <w:rFonts w:hint="eastAsia"/>
        </w:rPr>
        <w:t>，少數權責單位</w:t>
      </w:r>
      <w:r w:rsidR="00CC3F16">
        <w:rPr>
          <w:rFonts w:hint="eastAsia"/>
        </w:rPr>
        <w:t>則</w:t>
      </w:r>
      <w:r>
        <w:rPr>
          <w:rFonts w:hint="eastAsia"/>
        </w:rPr>
        <w:t>委由部會內具備較為成熟之應用系統進行圖資服務的發佈供應</w:t>
      </w:r>
      <w:r>
        <w:t>(</w:t>
      </w:r>
      <w:r>
        <w:rPr>
          <w:rFonts w:hint="eastAsia"/>
        </w:rPr>
        <w:t>如交通部高速鐵路工程局圖資服務由交通部倉儲發佈、內政部營建署圖資服務由內政部營建署城鄉發展分署發佈</w:t>
      </w:r>
      <w:r>
        <w:t>)</w:t>
      </w:r>
      <w:r>
        <w:rPr>
          <w:rFonts w:hint="eastAsia"/>
        </w:rPr>
        <w:t>。</w:t>
      </w:r>
    </w:p>
    <w:p w14:paraId="4AD5D1A2" w14:textId="77777777" w:rsidR="00040BEB" w:rsidRDefault="00040BEB" w:rsidP="00040BEB">
      <w:pPr>
        <w:pStyle w:val="3"/>
        <w:spacing w:before="180" w:after="180"/>
      </w:pPr>
      <w:r>
        <w:t>WFS</w:t>
      </w:r>
      <w:r>
        <w:rPr>
          <w:rFonts w:hint="eastAsia"/>
        </w:rPr>
        <w:t>網路服務取得及授權現況</w:t>
      </w:r>
    </w:p>
    <w:p w14:paraId="07D7FEEF" w14:textId="6888D2C5" w:rsidR="00040BEB" w:rsidRDefault="00040BEB" w:rsidP="00040BEB">
      <w:pPr>
        <w:pStyle w:val="ad"/>
        <w:ind w:left="480" w:firstLine="480"/>
      </w:pPr>
      <w:r>
        <w:rPr>
          <w:rFonts w:hint="eastAsia"/>
        </w:rPr>
        <w:t>在</w:t>
      </w:r>
      <w:r>
        <w:t>WFS</w:t>
      </w:r>
      <w:r>
        <w:rPr>
          <w:rFonts w:hint="eastAsia"/>
        </w:rPr>
        <w:t>網路服務方面，由於</w:t>
      </w:r>
      <w:r>
        <w:t>WFS</w:t>
      </w:r>
      <w:r>
        <w:rPr>
          <w:rFonts w:hint="eastAsia"/>
        </w:rPr>
        <w:t>回傳的</w:t>
      </w:r>
      <w:r>
        <w:t>GML</w:t>
      </w:r>
      <w:r>
        <w:rPr>
          <w:rFonts w:hint="eastAsia"/>
        </w:rPr>
        <w:t>空間資訊已等同提供詳細的空</w:t>
      </w:r>
      <w:r w:rsidR="00CC3F16">
        <w:rPr>
          <w:rFonts w:hint="eastAsia"/>
        </w:rPr>
        <w:t>間座標資訊，若圖資屬於較為敏感或涉及民眾權益問題，開放民眾查詢較</w:t>
      </w:r>
      <w:r>
        <w:rPr>
          <w:rFonts w:hint="eastAsia"/>
        </w:rPr>
        <w:t>具有爭議性，因此在取得</w:t>
      </w:r>
      <w:r>
        <w:t>WFS</w:t>
      </w:r>
      <w:r>
        <w:rPr>
          <w:rFonts w:hint="eastAsia"/>
        </w:rPr>
        <w:t>上，係透過本計畫以驗證跨部會加值應用出發點作為申請目的，向各部會行文取得相關</w:t>
      </w:r>
      <w:r>
        <w:t>WFS</w:t>
      </w:r>
      <w:r>
        <w:rPr>
          <w:rFonts w:hint="eastAsia"/>
        </w:rPr>
        <w:t>網路位址，歸納取得狀況可以發現，多數權責單位所發佈的</w:t>
      </w:r>
      <w:r>
        <w:t>WFS</w:t>
      </w:r>
      <w:r>
        <w:rPr>
          <w:rFonts w:hint="eastAsia"/>
        </w:rPr>
        <w:t>以限制</w:t>
      </w:r>
      <w:r>
        <w:t>IP</w:t>
      </w:r>
      <w:r>
        <w:rPr>
          <w:rFonts w:hint="eastAsia"/>
        </w:rPr>
        <w:t>方式作為安全機制授權使用，但少數</w:t>
      </w:r>
      <w:r>
        <w:t>WFS</w:t>
      </w:r>
      <w:r>
        <w:rPr>
          <w:rFonts w:hint="eastAsia"/>
        </w:rPr>
        <w:t>除了行政程序發文取得網路服務位址外，並無特殊安全機制授權，若網路服務位址曝光後，即為開放式服務，本計畫所開發建置的環境敏感地區模組</w:t>
      </w:r>
      <w:r>
        <w:t>API</w:t>
      </w:r>
      <w:r>
        <w:rPr>
          <w:rFonts w:hint="eastAsia"/>
        </w:rPr>
        <w:t>考量此部分議題，</w:t>
      </w:r>
      <w:r w:rsidR="00CC3F16">
        <w:rPr>
          <w:rFonts w:hint="eastAsia"/>
        </w:rPr>
        <w:t>因此在規劃</w:t>
      </w:r>
      <w:r>
        <w:t>API</w:t>
      </w:r>
      <w:r>
        <w:rPr>
          <w:rFonts w:hint="eastAsia"/>
        </w:rPr>
        <w:t>本身的設計已將所有介接的</w:t>
      </w:r>
      <w:r>
        <w:t>WMS</w:t>
      </w:r>
      <w:r>
        <w:rPr>
          <w:rFonts w:hint="eastAsia"/>
        </w:rPr>
        <w:t>及</w:t>
      </w:r>
      <w:r>
        <w:t>WFS</w:t>
      </w:r>
      <w:r>
        <w:rPr>
          <w:rFonts w:hint="eastAsia"/>
        </w:rPr>
        <w:t>鎖定，引用</w:t>
      </w:r>
      <w:r>
        <w:t>API</w:t>
      </w:r>
      <w:r>
        <w:rPr>
          <w:rFonts w:hint="eastAsia"/>
        </w:rPr>
        <w:t>端無法得知</w:t>
      </w:r>
      <w:r>
        <w:t>WMS</w:t>
      </w:r>
      <w:r>
        <w:rPr>
          <w:rFonts w:hint="eastAsia"/>
        </w:rPr>
        <w:t>及</w:t>
      </w:r>
      <w:r>
        <w:t>WFS</w:t>
      </w:r>
      <w:r>
        <w:rPr>
          <w:rFonts w:hint="eastAsia"/>
        </w:rPr>
        <w:t>實際位址，以保護原圖資服務不會經由更多</w:t>
      </w:r>
      <w:r>
        <w:t>API</w:t>
      </w:r>
      <w:r>
        <w:rPr>
          <w:rFonts w:hint="eastAsia"/>
        </w:rPr>
        <w:t>引用端使用而曝光，未來在</w:t>
      </w:r>
      <w:r>
        <w:t>WFS</w:t>
      </w:r>
      <w:r>
        <w:rPr>
          <w:rFonts w:hint="eastAsia"/>
        </w:rPr>
        <w:lastRenderedPageBreak/>
        <w:t>服務的供應上，若有更多資訊安全的考量，建議應由原</w:t>
      </w:r>
      <w:r>
        <w:t>WFS</w:t>
      </w:r>
      <w:r>
        <w:rPr>
          <w:rFonts w:hint="eastAsia"/>
        </w:rPr>
        <w:t>發佈端進行相關授權機制的控管設計，惟授權機制的設計應考量引用端的便利性，若增設過多的授權控管，易造成引用端開發上的不便性，或可考量註冊於</w:t>
      </w:r>
      <w:r>
        <w:t>TGOS</w:t>
      </w:r>
      <w:r>
        <w:rPr>
          <w:rFonts w:hint="eastAsia"/>
        </w:rPr>
        <w:t>平台彙整揭露。</w:t>
      </w:r>
    </w:p>
    <w:p w14:paraId="045BCA74" w14:textId="77777777" w:rsidR="00040BEB" w:rsidRDefault="00040BEB" w:rsidP="00040BEB">
      <w:pPr>
        <w:pStyle w:val="3"/>
        <w:spacing w:before="180" w:after="180"/>
      </w:pPr>
      <w:r>
        <w:rPr>
          <w:rFonts w:hint="eastAsia"/>
        </w:rPr>
        <w:t>未來發展流程建議</w:t>
      </w:r>
    </w:p>
    <w:p w14:paraId="50727D63" w14:textId="77777777" w:rsidR="00040BEB" w:rsidRDefault="00040BEB" w:rsidP="00040BEB">
      <w:pPr>
        <w:pStyle w:val="ad"/>
        <w:ind w:left="480" w:firstLine="480"/>
      </w:pPr>
      <w:r>
        <w:rPr>
          <w:rFonts w:hint="eastAsia"/>
        </w:rPr>
        <w:t>將</w:t>
      </w:r>
      <w:r>
        <w:t>TGOS</w:t>
      </w:r>
      <w:r>
        <w:rPr>
          <w:rFonts w:hint="eastAsia"/>
        </w:rPr>
        <w:t>平台定位為「單一國土資訊圖資網路服務揭露窗口」，本團隊於蒐集協商取得跨部會圖資服務歸納以下相關流程發展建議：</w:t>
      </w:r>
    </w:p>
    <w:p w14:paraId="5341101D" w14:textId="77777777" w:rsidR="00040BEB" w:rsidRDefault="00040BEB" w:rsidP="00040BEB">
      <w:pPr>
        <w:pStyle w:val="4"/>
        <w:spacing w:before="180" w:after="180"/>
      </w:pPr>
      <w:r>
        <w:rPr>
          <w:rFonts w:hint="eastAsia"/>
        </w:rPr>
        <w:t>圖資服務加盟註冊機制</w:t>
      </w:r>
    </w:p>
    <w:p w14:paraId="0213F784" w14:textId="77777777" w:rsidR="00040BEB" w:rsidRDefault="00040BEB" w:rsidP="00040BEB">
      <w:pPr>
        <w:pStyle w:val="ad"/>
        <w:ind w:left="480" w:firstLine="480"/>
      </w:pPr>
      <w:r>
        <w:rPr>
          <w:rFonts w:hint="eastAsia"/>
        </w:rPr>
        <w:t>透過本計畫協商取得</w:t>
      </w:r>
      <w:r>
        <w:t>21</w:t>
      </w:r>
      <w:r>
        <w:rPr>
          <w:rFonts w:hint="eastAsia"/>
        </w:rPr>
        <w:t>項圖資服務中，可發現尚有少部分</w:t>
      </w:r>
      <w:r>
        <w:t>WMS</w:t>
      </w:r>
      <w:r>
        <w:rPr>
          <w:rFonts w:hint="eastAsia"/>
        </w:rPr>
        <w:t>資料項目尚未註冊加盟於</w:t>
      </w:r>
      <w:r>
        <w:t>TGOS</w:t>
      </w:r>
      <w:r>
        <w:rPr>
          <w:rFonts w:hint="eastAsia"/>
        </w:rPr>
        <w:t>平台，其原因可能為圖資服務方建置完成故未於平台揭露，建議未來可註冊揭露於</w:t>
      </w:r>
      <w:r>
        <w:t>TGOS</w:t>
      </w:r>
      <w:r>
        <w:rPr>
          <w:rFonts w:hint="eastAsia"/>
        </w:rPr>
        <w:t>平台中作為統一資訊的揭露；而在</w:t>
      </w:r>
      <w:r>
        <w:t>WFS</w:t>
      </w:r>
      <w:r>
        <w:rPr>
          <w:rFonts w:hint="eastAsia"/>
        </w:rPr>
        <w:t>服務部分，尚無權責單位進行註冊，建議若</w:t>
      </w:r>
      <w:r>
        <w:t>TGOS</w:t>
      </w:r>
      <w:r>
        <w:rPr>
          <w:rFonts w:hint="eastAsia"/>
        </w:rPr>
        <w:t>平台欲蒐整揭露所有圖資資訊，可設計平台端與</w:t>
      </w:r>
      <w:r>
        <w:t>WFS</w:t>
      </w:r>
      <w:r>
        <w:rPr>
          <w:rFonts w:hint="eastAsia"/>
        </w:rPr>
        <w:t>發佈端間的安全授權機制後，研商是否加以輔導相關圖資服務註冊於</w:t>
      </w:r>
      <w:r>
        <w:t>TGOS</w:t>
      </w:r>
      <w:r>
        <w:rPr>
          <w:rFonts w:hint="eastAsia"/>
        </w:rPr>
        <w:t>做為單一資訊揭露窗口。</w:t>
      </w:r>
    </w:p>
    <w:p w14:paraId="530B214C" w14:textId="77777777" w:rsidR="00040BEB" w:rsidRDefault="00040BEB" w:rsidP="00040BEB">
      <w:pPr>
        <w:pStyle w:val="4"/>
        <w:spacing w:before="180" w:after="180"/>
      </w:pPr>
      <w:r>
        <w:rPr>
          <w:rFonts w:hint="eastAsia"/>
        </w:rPr>
        <w:t>發展單一申請，多項取得流程</w:t>
      </w:r>
    </w:p>
    <w:p w14:paraId="6D09501A" w14:textId="77777777" w:rsidR="00040BEB" w:rsidRDefault="00040BEB" w:rsidP="00040BEB">
      <w:pPr>
        <w:pStyle w:val="ad"/>
        <w:ind w:left="480" w:firstLine="480"/>
        <w:rPr>
          <w:rFonts w:cs="Times New Roman"/>
          <w:sz w:val="22"/>
          <w:szCs w:val="22"/>
        </w:rPr>
      </w:pPr>
      <w:r>
        <w:rPr>
          <w:rFonts w:hint="eastAsia"/>
        </w:rPr>
        <w:t>經由本計畫逐項清查圖資服務後，未來若有類似本計畫需跨部會取得圖資服務之相關應用亦會面臨逐項由申請者逐一申請圖資服務的行政作業程序，建議</w:t>
      </w:r>
      <w:r>
        <w:t>TGOS</w:t>
      </w:r>
      <w:r>
        <w:rPr>
          <w:rFonts w:hint="eastAsia"/>
        </w:rPr>
        <w:t>平台可發展單一使用目的</w:t>
      </w:r>
      <w:r>
        <w:t>(</w:t>
      </w:r>
      <w:r>
        <w:rPr>
          <w:rFonts w:hint="eastAsia"/>
        </w:rPr>
        <w:t>或計畫</w:t>
      </w:r>
      <w:r>
        <w:t>)</w:t>
      </w:r>
      <w:r>
        <w:rPr>
          <w:rFonts w:hint="eastAsia"/>
        </w:rPr>
        <w:t>申請流程，透過單一申請程序，轉單至此申請單中所需求的多項不同權責單位進行核可，並由</w:t>
      </w:r>
      <w:r>
        <w:t>TGOS</w:t>
      </w:r>
      <w:r>
        <w:rPr>
          <w:rFonts w:hint="eastAsia"/>
        </w:rPr>
        <w:t>平台統一回覆申請者審核、取得網路服務位址，其中申請單送出程序應考量結合各單位所需要的函文作業，以節省整體申請行政往返程序。</w:t>
      </w:r>
    </w:p>
    <w:p w14:paraId="1952F114" w14:textId="77777777" w:rsidR="00040BEB" w:rsidRDefault="00040BEB" w:rsidP="00040BEB"/>
    <w:p w14:paraId="1DF75B05" w14:textId="77777777" w:rsidR="00040BEB" w:rsidRDefault="00040BEB" w:rsidP="00040BEB">
      <w:pPr>
        <w:widowControl/>
        <w:adjustRightInd/>
        <w:snapToGrid/>
        <w:spacing w:beforeAutospacing="1"/>
        <w:rPr>
          <w:kern w:val="0"/>
          <w:szCs w:val="20"/>
        </w:rPr>
        <w:sectPr w:rsidR="00040BEB">
          <w:headerReference w:type="default" r:id="rId78"/>
          <w:pgSz w:w="11906" w:h="16838"/>
          <w:pgMar w:top="1440" w:right="1797" w:bottom="1440" w:left="1797" w:header="709" w:footer="992" w:gutter="0"/>
          <w:cols w:space="720"/>
          <w:docGrid w:type="lines" w:linePitch="360"/>
        </w:sectPr>
      </w:pPr>
    </w:p>
    <w:p w14:paraId="356B7E9F" w14:textId="77777777" w:rsidR="00040BEB" w:rsidRDefault="00040BEB" w:rsidP="00040BEB">
      <w:pPr>
        <w:pStyle w:val="ab"/>
      </w:pPr>
      <w:bookmarkStart w:id="241" w:name="_Ref380520310"/>
      <w:bookmarkStart w:id="242" w:name="_Ref380573769"/>
      <w:bookmarkStart w:id="243" w:name="_Toc380573768"/>
      <w:bookmarkStart w:id="244" w:name="_Toc380585522"/>
      <w:r>
        <w:rPr>
          <w:rFonts w:hint="eastAsia"/>
        </w:rPr>
        <w:lastRenderedPageBreak/>
        <w:t>表</w:t>
      </w:r>
      <w:r>
        <w:t xml:space="preserve"> </w:t>
      </w:r>
      <w:r>
        <w:fldChar w:fldCharType="begin"/>
      </w:r>
      <w:r>
        <w:instrText xml:space="preserve"> SEQ </w:instrText>
      </w:r>
      <w:r>
        <w:rPr>
          <w:rFonts w:hint="eastAsia"/>
        </w:rPr>
        <w:instrText>表</w:instrText>
      </w:r>
      <w:r>
        <w:instrText xml:space="preserve"> \* ARABIC </w:instrText>
      </w:r>
      <w:r>
        <w:fldChar w:fldCharType="separate"/>
      </w:r>
      <w:r w:rsidR="00533A01">
        <w:rPr>
          <w:noProof/>
        </w:rPr>
        <w:t>5</w:t>
      </w:r>
      <w:r>
        <w:fldChar w:fldCharType="end"/>
      </w:r>
      <w:bookmarkEnd w:id="241"/>
      <w:bookmarkEnd w:id="242"/>
      <w:r>
        <w:rPr>
          <w:rFonts w:hint="eastAsia"/>
        </w:rPr>
        <w:t>各圖資服務發佈端及授權方式一覽表</w:t>
      </w:r>
      <w:bookmarkEnd w:id="243"/>
      <w:bookmarkEnd w:id="244"/>
    </w:p>
    <w:tbl>
      <w:tblPr>
        <w:tblStyle w:val="af2"/>
        <w:tblW w:w="14737" w:type="dxa"/>
        <w:tblLook w:val="04A0" w:firstRow="1" w:lastRow="0" w:firstColumn="1" w:lastColumn="0" w:noHBand="0" w:noVBand="1"/>
      </w:tblPr>
      <w:tblGrid>
        <w:gridCol w:w="437"/>
        <w:gridCol w:w="692"/>
        <w:gridCol w:w="1418"/>
        <w:gridCol w:w="1559"/>
        <w:gridCol w:w="992"/>
        <w:gridCol w:w="2409"/>
        <w:gridCol w:w="2410"/>
        <w:gridCol w:w="2410"/>
        <w:gridCol w:w="2410"/>
      </w:tblGrid>
      <w:tr w:rsidR="00040BEB" w14:paraId="3376E954" w14:textId="77777777" w:rsidTr="00040BEB">
        <w:trPr>
          <w:trHeight w:val="330"/>
          <w:tblHeader/>
        </w:trPr>
        <w:tc>
          <w:tcPr>
            <w:tcW w:w="43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77E56F40" w14:textId="77777777" w:rsidR="00040BEB" w:rsidRDefault="00040BEB">
            <w:pPr>
              <w:jc w:val="center"/>
              <w:rPr>
                <w:rFonts w:cs="Times New Roman"/>
                <w:b/>
                <w:sz w:val="22"/>
                <w:szCs w:val="22"/>
              </w:rPr>
            </w:pPr>
            <w:r>
              <w:rPr>
                <w:rFonts w:cs="Times New Roman" w:hint="eastAsia"/>
                <w:b/>
                <w:sz w:val="22"/>
                <w:szCs w:val="22"/>
              </w:rPr>
              <w:t>流水號</w:t>
            </w:r>
          </w:p>
        </w:tc>
        <w:tc>
          <w:tcPr>
            <w:tcW w:w="69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37E9F41E" w14:textId="77777777" w:rsidR="00040BEB" w:rsidRDefault="00040BEB">
            <w:pPr>
              <w:jc w:val="center"/>
              <w:rPr>
                <w:rFonts w:cs="Times New Roman"/>
                <w:b/>
                <w:sz w:val="22"/>
                <w:szCs w:val="22"/>
              </w:rPr>
            </w:pPr>
            <w:r>
              <w:rPr>
                <w:rFonts w:cs="Times New Roman" w:hint="eastAsia"/>
                <w:b/>
                <w:sz w:val="22"/>
                <w:szCs w:val="22"/>
              </w:rPr>
              <w:t>分類</w:t>
            </w:r>
          </w:p>
        </w:tc>
        <w:tc>
          <w:tcPr>
            <w:tcW w:w="141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25470522" w14:textId="77777777" w:rsidR="00040BEB" w:rsidRDefault="00040BEB">
            <w:pPr>
              <w:jc w:val="center"/>
              <w:rPr>
                <w:rFonts w:cs="Times New Roman"/>
                <w:b/>
                <w:sz w:val="22"/>
                <w:szCs w:val="22"/>
              </w:rPr>
            </w:pPr>
            <w:r>
              <w:rPr>
                <w:rFonts w:cs="Times New Roman" w:hint="eastAsia"/>
                <w:b/>
                <w:sz w:val="22"/>
                <w:szCs w:val="22"/>
              </w:rPr>
              <w:t>資料項目</w:t>
            </w:r>
          </w:p>
        </w:tc>
        <w:tc>
          <w:tcPr>
            <w:tcW w:w="1559"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309CA1D9" w14:textId="77777777" w:rsidR="00040BEB" w:rsidRDefault="00040BEB">
            <w:pPr>
              <w:jc w:val="center"/>
              <w:rPr>
                <w:rFonts w:cs="Times New Roman"/>
                <w:b/>
                <w:sz w:val="22"/>
                <w:szCs w:val="22"/>
              </w:rPr>
            </w:pPr>
            <w:r>
              <w:rPr>
                <w:rFonts w:cs="Times New Roman" w:hint="eastAsia"/>
                <w:b/>
                <w:sz w:val="22"/>
                <w:szCs w:val="22"/>
              </w:rPr>
              <w:t>權責單位</w:t>
            </w:r>
          </w:p>
        </w:tc>
        <w:tc>
          <w:tcPr>
            <w:tcW w:w="581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03F9DA07" w14:textId="77777777" w:rsidR="00040BEB" w:rsidRDefault="00040BEB">
            <w:pPr>
              <w:jc w:val="center"/>
              <w:rPr>
                <w:rFonts w:cs="Times New Roman"/>
                <w:b/>
              </w:rPr>
            </w:pPr>
            <w:r>
              <w:rPr>
                <w:rFonts w:cs="Times New Roman"/>
                <w:b/>
              </w:rPr>
              <w:t>WMS</w:t>
            </w:r>
            <w:r>
              <w:rPr>
                <w:rFonts w:cs="Times New Roman" w:hint="eastAsia"/>
                <w:b/>
              </w:rPr>
              <w:t>服務狀況</w:t>
            </w:r>
          </w:p>
        </w:tc>
        <w:tc>
          <w:tcPr>
            <w:tcW w:w="48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232DEA01" w14:textId="77777777" w:rsidR="00040BEB" w:rsidRDefault="00040BEB">
            <w:pPr>
              <w:jc w:val="center"/>
              <w:rPr>
                <w:rFonts w:cs="Times New Roman"/>
                <w:b/>
                <w:sz w:val="22"/>
                <w:szCs w:val="22"/>
              </w:rPr>
            </w:pPr>
            <w:r>
              <w:rPr>
                <w:rFonts w:cs="Times New Roman"/>
                <w:b/>
              </w:rPr>
              <w:t>WFS</w:t>
            </w:r>
            <w:r>
              <w:rPr>
                <w:rFonts w:cs="Times New Roman" w:hint="eastAsia"/>
                <w:b/>
              </w:rPr>
              <w:t>服務狀況</w:t>
            </w:r>
          </w:p>
        </w:tc>
      </w:tr>
      <w:tr w:rsidR="00040BEB" w14:paraId="5EE2CD1F" w14:textId="77777777" w:rsidTr="00040BEB">
        <w:trPr>
          <w:trHeight w:val="330"/>
          <w:tblHead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3E2017F" w14:textId="77777777" w:rsidR="00040BEB" w:rsidRDefault="00040BEB">
            <w:pPr>
              <w:widowControl/>
              <w:adjustRightInd/>
              <w:snapToGrid/>
              <w:rPr>
                <w:rFonts w:cs="Times New Roman"/>
                <w:b/>
                <w:sz w:val="22"/>
                <w:szCs w:val="22"/>
              </w:rPr>
            </w:pPr>
          </w:p>
        </w:tc>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0605801" w14:textId="77777777" w:rsidR="00040BEB" w:rsidRDefault="00040BEB">
            <w:pPr>
              <w:widowControl/>
              <w:adjustRightInd/>
              <w:snapToGrid/>
              <w:rPr>
                <w:rFonts w:cs="Times New Roman"/>
                <w:b/>
                <w:sz w:val="22"/>
                <w:szCs w:val="22"/>
              </w:rPr>
            </w:pPr>
          </w:p>
        </w:tc>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B1CE35F" w14:textId="77777777" w:rsidR="00040BEB" w:rsidRDefault="00040BEB">
            <w:pPr>
              <w:widowControl/>
              <w:adjustRightInd/>
              <w:snapToGrid/>
              <w:rPr>
                <w:rFonts w:cs="Times New Roman"/>
                <w:b/>
                <w:sz w:val="22"/>
                <w:szCs w:val="22"/>
              </w:rPr>
            </w:pPr>
          </w:p>
        </w:tc>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E4B9884" w14:textId="77777777" w:rsidR="00040BEB" w:rsidRDefault="00040BEB">
            <w:pPr>
              <w:widowControl/>
              <w:adjustRightInd/>
              <w:snapToGrid/>
              <w:rPr>
                <w:rFonts w:cs="Times New Roman"/>
                <w:b/>
                <w:sz w:val="22"/>
                <w:szCs w:val="22"/>
              </w:rPr>
            </w:pP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2526D419" w14:textId="77777777" w:rsidR="00040BEB" w:rsidRDefault="00040BEB">
            <w:pPr>
              <w:jc w:val="center"/>
              <w:rPr>
                <w:rFonts w:cs="Times New Roman"/>
                <w:b/>
                <w:sz w:val="18"/>
                <w:szCs w:val="22"/>
              </w:rPr>
            </w:pPr>
            <w:r>
              <w:rPr>
                <w:rFonts w:cs="Times New Roman" w:hint="eastAsia"/>
                <w:b/>
                <w:sz w:val="18"/>
                <w:szCs w:val="22"/>
              </w:rPr>
              <w:t>於</w:t>
            </w:r>
            <w:r>
              <w:rPr>
                <w:rFonts w:cs="Times New Roman"/>
                <w:b/>
                <w:sz w:val="18"/>
                <w:szCs w:val="22"/>
              </w:rPr>
              <w:t>TGOS</w:t>
            </w:r>
            <w:r>
              <w:rPr>
                <w:rFonts w:cs="Times New Roman" w:hint="eastAsia"/>
                <w:b/>
                <w:sz w:val="18"/>
                <w:szCs w:val="22"/>
              </w:rPr>
              <w:t>平台註冊</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5DA39C3F" w14:textId="77777777" w:rsidR="00040BEB" w:rsidRDefault="00040BEB">
            <w:pPr>
              <w:jc w:val="center"/>
              <w:rPr>
                <w:rFonts w:cs="Times New Roman"/>
                <w:b/>
                <w:sz w:val="22"/>
                <w:szCs w:val="22"/>
              </w:rPr>
            </w:pPr>
            <w:r>
              <w:rPr>
                <w:rFonts w:cs="Times New Roman" w:hint="eastAsia"/>
                <w:b/>
                <w:sz w:val="22"/>
                <w:szCs w:val="22"/>
              </w:rPr>
              <w:t>發佈端</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68ADFC91" w14:textId="77777777" w:rsidR="00040BEB" w:rsidRDefault="00040BEB">
            <w:pPr>
              <w:jc w:val="center"/>
              <w:rPr>
                <w:rFonts w:cs="Times New Roman"/>
                <w:b/>
                <w:sz w:val="22"/>
              </w:rPr>
            </w:pPr>
            <w:r>
              <w:rPr>
                <w:rFonts w:cs="Times New Roman" w:hint="eastAsia"/>
                <w:b/>
                <w:sz w:val="22"/>
              </w:rPr>
              <w:t>授權方式</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75BF4527" w14:textId="77777777" w:rsidR="00040BEB" w:rsidRDefault="00040BEB">
            <w:pPr>
              <w:jc w:val="center"/>
              <w:rPr>
                <w:rFonts w:cs="Times New Roman"/>
                <w:b/>
                <w:sz w:val="22"/>
                <w:szCs w:val="22"/>
              </w:rPr>
            </w:pPr>
            <w:r>
              <w:rPr>
                <w:rFonts w:cs="Times New Roman" w:hint="eastAsia"/>
                <w:b/>
                <w:sz w:val="22"/>
                <w:szCs w:val="22"/>
              </w:rPr>
              <w:t>發佈端</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D9D9" w:themeFill="background1" w:themeFillShade="D9"/>
            <w:vAlign w:val="center"/>
            <w:hideMark/>
          </w:tcPr>
          <w:p w14:paraId="45CCDA62" w14:textId="77777777" w:rsidR="00040BEB" w:rsidRDefault="00040BEB">
            <w:pPr>
              <w:jc w:val="center"/>
              <w:rPr>
                <w:rFonts w:cs="Times New Roman"/>
                <w:b/>
                <w:sz w:val="22"/>
              </w:rPr>
            </w:pPr>
            <w:r>
              <w:rPr>
                <w:rFonts w:cs="Times New Roman" w:hint="eastAsia"/>
                <w:b/>
                <w:sz w:val="22"/>
              </w:rPr>
              <w:t>授權方式</w:t>
            </w:r>
          </w:p>
        </w:tc>
      </w:tr>
      <w:tr w:rsidR="00040BEB" w14:paraId="34FC7CA2" w14:textId="77777777" w:rsidTr="00040BEB">
        <w:trPr>
          <w:trHeight w:val="330"/>
        </w:trPr>
        <w:tc>
          <w:tcPr>
            <w:tcW w:w="4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DE41134" w14:textId="77777777" w:rsidR="00040BEB" w:rsidRDefault="00040BEB">
            <w:pPr>
              <w:jc w:val="center"/>
              <w:rPr>
                <w:rFonts w:cs="Times New Roman"/>
                <w:sz w:val="22"/>
                <w:szCs w:val="22"/>
              </w:rPr>
            </w:pPr>
            <w:r>
              <w:rPr>
                <w:rFonts w:cs="Times New Roman"/>
                <w:sz w:val="22"/>
                <w:szCs w:val="22"/>
              </w:rPr>
              <w:t>1</w:t>
            </w:r>
          </w:p>
        </w:tc>
        <w:tc>
          <w:tcPr>
            <w:tcW w:w="69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174C3CA" w14:textId="77777777" w:rsidR="00040BEB" w:rsidRDefault="00040BEB">
            <w:pPr>
              <w:jc w:val="center"/>
              <w:rPr>
                <w:rFonts w:cs="Times New Roman"/>
                <w:sz w:val="22"/>
                <w:szCs w:val="22"/>
              </w:rPr>
            </w:pPr>
            <w:r>
              <w:rPr>
                <w:rFonts w:cs="Times New Roman" w:hint="eastAsia"/>
                <w:sz w:val="22"/>
                <w:szCs w:val="22"/>
              </w:rPr>
              <w:t>生態敏感</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881CA9" w14:textId="77777777" w:rsidR="00040BEB" w:rsidRDefault="00040BEB">
            <w:pPr>
              <w:jc w:val="both"/>
              <w:rPr>
                <w:rFonts w:cs="Times New Roman"/>
                <w:sz w:val="22"/>
                <w:szCs w:val="22"/>
              </w:rPr>
            </w:pPr>
            <w:r>
              <w:rPr>
                <w:rFonts w:cs="Times New Roman" w:hint="eastAsia"/>
                <w:sz w:val="22"/>
                <w:szCs w:val="22"/>
              </w:rPr>
              <w:t>台灣沿海保護區</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BC05809" w14:textId="77777777" w:rsidR="00040BEB" w:rsidRDefault="00040BEB">
            <w:pPr>
              <w:jc w:val="both"/>
              <w:rPr>
                <w:rFonts w:cs="Times New Roman"/>
                <w:sz w:val="22"/>
                <w:szCs w:val="22"/>
              </w:rPr>
            </w:pPr>
            <w:r>
              <w:rPr>
                <w:rFonts w:cs="Times New Roman" w:hint="eastAsia"/>
                <w:sz w:val="22"/>
                <w:szCs w:val="22"/>
              </w:rPr>
              <w:t>內政部營建署</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CFE268B" w14:textId="77777777" w:rsidR="00040BEB" w:rsidRDefault="00040BEB">
            <w:pPr>
              <w:jc w:val="center"/>
              <w:rPr>
                <w:rFonts w:cs="Times New Roman"/>
                <w:sz w:val="22"/>
                <w:szCs w:val="22"/>
              </w:rPr>
            </w:pPr>
            <w:r>
              <w:rPr>
                <w:rFonts w:cs="Times New Roman" w:hint="eastAsia"/>
                <w:sz w:val="22"/>
                <w:szCs w:val="22"/>
              </w:rPr>
              <w:t>否</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194ABC" w14:textId="77777777" w:rsidR="00040BEB" w:rsidRDefault="00040BEB">
            <w:pPr>
              <w:jc w:val="both"/>
              <w:rPr>
                <w:rFonts w:cs="Times New Roman"/>
                <w:sz w:val="22"/>
                <w:szCs w:val="22"/>
              </w:rPr>
            </w:pPr>
            <w:r>
              <w:rPr>
                <w:rFonts w:cs="Times New Roman" w:hint="eastAsia"/>
                <w:sz w:val="22"/>
                <w:szCs w:val="22"/>
              </w:rPr>
              <w:t>委由內政部營建署城鄉發展分署發佈，無註冊於</w:t>
            </w:r>
            <w:r>
              <w:rPr>
                <w:rFonts w:cs="Times New Roman"/>
                <w:sz w:val="22"/>
                <w:szCs w:val="22"/>
              </w:rPr>
              <w:t>TGOS</w:t>
            </w:r>
            <w:r>
              <w:rPr>
                <w:rFonts w:cs="Times New Roman" w:hint="eastAsia"/>
                <w:sz w:val="22"/>
                <w:szCs w:val="22"/>
              </w:rPr>
              <w:t>平台</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E54D688" w14:textId="77777777" w:rsidR="00040BEB" w:rsidRDefault="00040BEB">
            <w:pPr>
              <w:jc w:val="both"/>
              <w:rPr>
                <w:rFonts w:cs="Times New Roman"/>
                <w:sz w:val="22"/>
                <w:szCs w:val="22"/>
              </w:rPr>
            </w:pPr>
            <w:r>
              <w:rPr>
                <w:rFonts w:cs="Times New Roman" w:hint="eastAsia"/>
                <w:sz w:val="22"/>
              </w:rPr>
              <w:t>經行政程序取得</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7B6D6C7" w14:textId="77777777" w:rsidR="00040BEB" w:rsidRDefault="00040BEB">
            <w:pPr>
              <w:jc w:val="both"/>
              <w:rPr>
                <w:rFonts w:cs="Times New Roman"/>
                <w:sz w:val="22"/>
              </w:rPr>
            </w:pPr>
            <w:r>
              <w:rPr>
                <w:rFonts w:cs="Times New Roman" w:hint="eastAsia"/>
                <w:sz w:val="22"/>
                <w:szCs w:val="22"/>
              </w:rPr>
              <w:t>委由內政部營建署城鄉發展分署發佈，無註冊於</w:t>
            </w:r>
            <w:r>
              <w:rPr>
                <w:rFonts w:cs="Times New Roman"/>
                <w:sz w:val="22"/>
                <w:szCs w:val="22"/>
              </w:rPr>
              <w:t>TGOS</w:t>
            </w:r>
            <w:r>
              <w:rPr>
                <w:rFonts w:cs="Times New Roman" w:hint="eastAsia"/>
                <w:sz w:val="22"/>
                <w:szCs w:val="22"/>
              </w:rPr>
              <w:t>平台</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C5A730C" w14:textId="77777777" w:rsidR="00040BEB" w:rsidRDefault="00040BEB">
            <w:pPr>
              <w:jc w:val="both"/>
              <w:rPr>
                <w:rFonts w:cs="Times New Roman"/>
                <w:sz w:val="22"/>
                <w:szCs w:val="22"/>
              </w:rPr>
            </w:pPr>
            <w:r>
              <w:rPr>
                <w:rFonts w:cs="Times New Roman" w:hint="eastAsia"/>
                <w:sz w:val="22"/>
              </w:rPr>
              <w:t>經行政程序取得</w:t>
            </w:r>
          </w:p>
        </w:tc>
      </w:tr>
      <w:tr w:rsidR="00040BEB" w14:paraId="2F56D640" w14:textId="77777777" w:rsidTr="00040BEB">
        <w:trPr>
          <w:trHeight w:val="330"/>
        </w:trPr>
        <w:tc>
          <w:tcPr>
            <w:tcW w:w="4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54634A2" w14:textId="77777777" w:rsidR="00040BEB" w:rsidRDefault="00040BEB">
            <w:pPr>
              <w:jc w:val="center"/>
              <w:rPr>
                <w:rFonts w:cs="Times New Roman"/>
                <w:sz w:val="22"/>
                <w:szCs w:val="22"/>
              </w:rPr>
            </w:pPr>
            <w:r>
              <w:rPr>
                <w:rFonts w:cs="Times New Roman"/>
                <w:sz w:val="22"/>
                <w:szCs w:val="22"/>
              </w:rPr>
              <w:t>2</w:t>
            </w:r>
          </w:p>
        </w:tc>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15E0645" w14:textId="77777777" w:rsidR="00040BEB" w:rsidRDefault="00040BEB">
            <w:pPr>
              <w:widowControl/>
              <w:adjustRightInd/>
              <w:snapToGrid/>
              <w:rPr>
                <w:rFonts w:cs="Times New Roman"/>
                <w:sz w:val="22"/>
                <w:szCs w:val="22"/>
              </w:rPr>
            </w:pP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F232943" w14:textId="77777777" w:rsidR="00040BEB" w:rsidRDefault="00040BEB">
            <w:pPr>
              <w:jc w:val="both"/>
              <w:rPr>
                <w:rFonts w:cs="Times New Roman"/>
                <w:sz w:val="22"/>
                <w:szCs w:val="22"/>
              </w:rPr>
            </w:pPr>
            <w:r>
              <w:rPr>
                <w:rFonts w:cs="Times New Roman" w:hint="eastAsia"/>
                <w:sz w:val="22"/>
                <w:szCs w:val="22"/>
              </w:rPr>
              <w:t>自然保護區</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2F2988D" w14:textId="77777777" w:rsidR="00040BEB" w:rsidRDefault="00040BEB">
            <w:pPr>
              <w:jc w:val="both"/>
              <w:rPr>
                <w:rFonts w:cs="Times New Roman"/>
                <w:sz w:val="22"/>
                <w:szCs w:val="22"/>
              </w:rPr>
            </w:pPr>
            <w:r>
              <w:rPr>
                <w:rFonts w:cs="Times New Roman" w:hint="eastAsia"/>
                <w:sz w:val="22"/>
                <w:szCs w:val="22"/>
              </w:rPr>
              <w:t>行政院農委會林務局</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FD33AD1" w14:textId="77777777" w:rsidR="00040BEB" w:rsidRDefault="00040BEB">
            <w:pPr>
              <w:jc w:val="center"/>
              <w:rPr>
                <w:rFonts w:cs="Times New Roman"/>
                <w:sz w:val="22"/>
                <w:szCs w:val="22"/>
              </w:rPr>
            </w:pPr>
            <w:r>
              <w:rPr>
                <w:rFonts w:cs="Times New Roman" w:hint="eastAsia"/>
                <w:sz w:val="22"/>
                <w:szCs w:val="22"/>
              </w:rPr>
              <w:t>是</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5844123" w14:textId="77777777" w:rsidR="00040BEB" w:rsidRDefault="00040BEB">
            <w:pPr>
              <w:jc w:val="both"/>
              <w:rPr>
                <w:rFonts w:cs="Times New Roman"/>
                <w:sz w:val="22"/>
                <w:szCs w:val="22"/>
              </w:rPr>
            </w:pPr>
            <w:r>
              <w:rPr>
                <w:rFonts w:cs="Times New Roman" w:hint="eastAsia"/>
                <w:sz w:val="22"/>
                <w:szCs w:val="22"/>
              </w:rPr>
              <w:t>同權責單位，且於</w:t>
            </w:r>
            <w:r>
              <w:rPr>
                <w:rFonts w:cs="Times New Roman"/>
                <w:sz w:val="22"/>
                <w:szCs w:val="22"/>
              </w:rPr>
              <w:t>TGOS</w:t>
            </w:r>
            <w:r>
              <w:rPr>
                <w:rFonts w:cs="Times New Roman" w:hint="eastAsia"/>
                <w:sz w:val="22"/>
                <w:szCs w:val="22"/>
              </w:rPr>
              <w:t>平台揭露</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DC3B40E" w14:textId="77777777" w:rsidR="00040BEB" w:rsidRDefault="00040BEB">
            <w:pPr>
              <w:jc w:val="both"/>
              <w:rPr>
                <w:rFonts w:cs="Times New Roman"/>
                <w:sz w:val="22"/>
                <w:szCs w:val="22"/>
              </w:rPr>
            </w:pPr>
            <w:r>
              <w:rPr>
                <w:rFonts w:cs="Times New Roman" w:hint="eastAsia"/>
                <w:sz w:val="22"/>
              </w:rPr>
              <w:t>限制</w:t>
            </w:r>
            <w:r>
              <w:rPr>
                <w:rFonts w:cs="Times New Roman"/>
                <w:sz w:val="22"/>
              </w:rPr>
              <w:t>IP</w:t>
            </w:r>
            <w:r>
              <w:rPr>
                <w:rFonts w:cs="Times New Roman"/>
                <w:sz w:val="22"/>
                <w:szCs w:val="22"/>
              </w:rPr>
              <w:t xml:space="preserve"> </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7DF5CD8" w14:textId="77777777" w:rsidR="00040BEB" w:rsidRDefault="00040BEB">
            <w:pPr>
              <w:jc w:val="both"/>
              <w:rPr>
                <w:rFonts w:cs="Times New Roman"/>
                <w:sz w:val="22"/>
              </w:rPr>
            </w:pPr>
            <w:r>
              <w:rPr>
                <w:rFonts w:cs="Times New Roman" w:hint="eastAsia"/>
                <w:sz w:val="22"/>
                <w:szCs w:val="22"/>
              </w:rPr>
              <w:t>同權責單位，無註冊於</w:t>
            </w:r>
            <w:r>
              <w:rPr>
                <w:rFonts w:cs="Times New Roman"/>
                <w:sz w:val="22"/>
                <w:szCs w:val="22"/>
              </w:rPr>
              <w:t>TGOS</w:t>
            </w:r>
            <w:r>
              <w:rPr>
                <w:rFonts w:cs="Times New Roman" w:hint="eastAsia"/>
                <w:sz w:val="22"/>
                <w:szCs w:val="22"/>
              </w:rPr>
              <w:t>平台</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EF9A98E" w14:textId="77777777" w:rsidR="00040BEB" w:rsidRDefault="00040BEB">
            <w:pPr>
              <w:jc w:val="both"/>
              <w:rPr>
                <w:rFonts w:cs="Times New Roman"/>
                <w:sz w:val="22"/>
              </w:rPr>
            </w:pPr>
            <w:r>
              <w:rPr>
                <w:rFonts w:cs="Times New Roman" w:hint="eastAsia"/>
                <w:sz w:val="22"/>
              </w:rPr>
              <w:t>限制</w:t>
            </w:r>
            <w:r>
              <w:rPr>
                <w:rFonts w:cs="Times New Roman"/>
                <w:sz w:val="22"/>
              </w:rPr>
              <w:t>IP</w:t>
            </w:r>
          </w:p>
          <w:p w14:paraId="1AEA7352" w14:textId="77777777" w:rsidR="00040BEB" w:rsidRDefault="00040BEB">
            <w:pPr>
              <w:jc w:val="both"/>
              <w:rPr>
                <w:rFonts w:cs="Times New Roman"/>
                <w:sz w:val="22"/>
                <w:szCs w:val="22"/>
              </w:rPr>
            </w:pPr>
            <w:r>
              <w:rPr>
                <w:rFonts w:cs="Times New Roman" w:hint="eastAsia"/>
                <w:sz w:val="22"/>
              </w:rPr>
              <w:t>帳號密碼驗證</w:t>
            </w:r>
          </w:p>
        </w:tc>
      </w:tr>
      <w:tr w:rsidR="00040BEB" w14:paraId="11BF9682" w14:textId="77777777" w:rsidTr="00040BEB">
        <w:trPr>
          <w:trHeight w:val="330"/>
        </w:trPr>
        <w:tc>
          <w:tcPr>
            <w:tcW w:w="4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1661757" w14:textId="77777777" w:rsidR="00040BEB" w:rsidRDefault="00040BEB">
            <w:pPr>
              <w:jc w:val="center"/>
              <w:rPr>
                <w:rFonts w:cs="Times New Roman"/>
                <w:sz w:val="22"/>
                <w:szCs w:val="22"/>
              </w:rPr>
            </w:pPr>
            <w:r>
              <w:rPr>
                <w:rFonts w:cs="Times New Roman"/>
                <w:sz w:val="22"/>
                <w:szCs w:val="22"/>
              </w:rPr>
              <w:t>3</w:t>
            </w:r>
          </w:p>
        </w:tc>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49A2006" w14:textId="77777777" w:rsidR="00040BEB" w:rsidRDefault="00040BEB">
            <w:pPr>
              <w:widowControl/>
              <w:adjustRightInd/>
              <w:snapToGrid/>
              <w:rPr>
                <w:rFonts w:cs="Times New Roman"/>
                <w:sz w:val="22"/>
                <w:szCs w:val="22"/>
              </w:rPr>
            </w:pP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7CB6198" w14:textId="77777777" w:rsidR="00040BEB" w:rsidRDefault="00040BEB">
            <w:pPr>
              <w:jc w:val="both"/>
              <w:rPr>
                <w:rFonts w:cs="Times New Roman"/>
                <w:sz w:val="22"/>
                <w:szCs w:val="22"/>
              </w:rPr>
            </w:pPr>
            <w:r>
              <w:rPr>
                <w:rFonts w:cs="Times New Roman" w:hint="eastAsia"/>
                <w:sz w:val="22"/>
                <w:szCs w:val="22"/>
              </w:rPr>
              <w:t>自然保留區</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06BCEC5" w14:textId="77777777" w:rsidR="00040BEB" w:rsidRDefault="00040BEB">
            <w:pPr>
              <w:jc w:val="both"/>
              <w:rPr>
                <w:rFonts w:cs="Times New Roman"/>
                <w:sz w:val="22"/>
                <w:szCs w:val="22"/>
              </w:rPr>
            </w:pPr>
            <w:r>
              <w:rPr>
                <w:rFonts w:cs="Times New Roman" w:hint="eastAsia"/>
                <w:sz w:val="22"/>
                <w:szCs w:val="22"/>
              </w:rPr>
              <w:t>行政院農委會林務局</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2E85180" w14:textId="77777777" w:rsidR="00040BEB" w:rsidRDefault="00040BEB">
            <w:pPr>
              <w:jc w:val="center"/>
              <w:rPr>
                <w:rFonts w:cs="Times New Roman"/>
                <w:sz w:val="22"/>
                <w:szCs w:val="22"/>
              </w:rPr>
            </w:pPr>
            <w:r>
              <w:rPr>
                <w:rFonts w:cs="Times New Roman" w:hint="eastAsia"/>
                <w:sz w:val="22"/>
                <w:szCs w:val="22"/>
              </w:rPr>
              <w:t>是</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58B981B" w14:textId="77777777" w:rsidR="00040BEB" w:rsidRDefault="00040BEB">
            <w:pPr>
              <w:ind w:left="56"/>
              <w:jc w:val="both"/>
              <w:rPr>
                <w:rFonts w:cs="Times New Roman"/>
                <w:sz w:val="22"/>
                <w:szCs w:val="22"/>
              </w:rPr>
            </w:pPr>
            <w:r>
              <w:rPr>
                <w:rFonts w:cs="Times New Roman" w:hint="eastAsia"/>
                <w:sz w:val="22"/>
                <w:szCs w:val="22"/>
              </w:rPr>
              <w:t>同權責單位，且於</w:t>
            </w:r>
            <w:r>
              <w:rPr>
                <w:rFonts w:cs="Times New Roman"/>
                <w:sz w:val="22"/>
                <w:szCs w:val="22"/>
              </w:rPr>
              <w:t>TGOS</w:t>
            </w:r>
            <w:r>
              <w:rPr>
                <w:rFonts w:cs="Times New Roman" w:hint="eastAsia"/>
                <w:sz w:val="22"/>
                <w:szCs w:val="22"/>
              </w:rPr>
              <w:t>平台揭露</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7572058" w14:textId="77777777" w:rsidR="00040BEB" w:rsidRDefault="00040BEB">
            <w:pPr>
              <w:jc w:val="both"/>
              <w:rPr>
                <w:rFonts w:cs="Times New Roman"/>
                <w:sz w:val="22"/>
                <w:szCs w:val="22"/>
              </w:rPr>
            </w:pPr>
            <w:r>
              <w:rPr>
                <w:rFonts w:cs="Times New Roman" w:hint="eastAsia"/>
                <w:sz w:val="22"/>
              </w:rPr>
              <w:t>限制</w:t>
            </w:r>
            <w:r>
              <w:rPr>
                <w:rFonts w:cs="Times New Roman"/>
                <w:sz w:val="22"/>
              </w:rPr>
              <w:t>IP</w:t>
            </w:r>
            <w:r>
              <w:rPr>
                <w:rFonts w:cs="Times New Roman"/>
                <w:sz w:val="22"/>
                <w:szCs w:val="22"/>
              </w:rPr>
              <w:t xml:space="preserve"> </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80B653" w14:textId="77777777" w:rsidR="00040BEB" w:rsidRDefault="00040BEB">
            <w:pPr>
              <w:jc w:val="both"/>
              <w:rPr>
                <w:rFonts w:cs="Times New Roman"/>
                <w:sz w:val="22"/>
              </w:rPr>
            </w:pPr>
            <w:r>
              <w:rPr>
                <w:rFonts w:cs="Times New Roman" w:hint="eastAsia"/>
                <w:sz w:val="22"/>
                <w:szCs w:val="22"/>
              </w:rPr>
              <w:t>同權責單位，無註冊於</w:t>
            </w:r>
            <w:r>
              <w:rPr>
                <w:rFonts w:cs="Times New Roman"/>
                <w:sz w:val="22"/>
                <w:szCs w:val="22"/>
              </w:rPr>
              <w:t>TGOS</w:t>
            </w:r>
            <w:r>
              <w:rPr>
                <w:rFonts w:cs="Times New Roman" w:hint="eastAsia"/>
                <w:sz w:val="22"/>
                <w:szCs w:val="22"/>
              </w:rPr>
              <w:t>平台</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8DF4646" w14:textId="77777777" w:rsidR="00040BEB" w:rsidRDefault="00040BEB">
            <w:pPr>
              <w:jc w:val="both"/>
              <w:rPr>
                <w:rFonts w:cs="Times New Roman"/>
                <w:sz w:val="22"/>
              </w:rPr>
            </w:pPr>
            <w:r>
              <w:rPr>
                <w:rFonts w:cs="Times New Roman" w:hint="eastAsia"/>
                <w:sz w:val="22"/>
              </w:rPr>
              <w:t>限制</w:t>
            </w:r>
            <w:r>
              <w:rPr>
                <w:rFonts w:cs="Times New Roman"/>
                <w:sz w:val="22"/>
              </w:rPr>
              <w:t>IP</w:t>
            </w:r>
          </w:p>
          <w:p w14:paraId="1897C725" w14:textId="77777777" w:rsidR="00040BEB" w:rsidRDefault="00040BEB">
            <w:pPr>
              <w:jc w:val="both"/>
              <w:rPr>
                <w:rFonts w:cs="Times New Roman"/>
                <w:sz w:val="22"/>
                <w:szCs w:val="22"/>
              </w:rPr>
            </w:pPr>
            <w:r>
              <w:rPr>
                <w:rFonts w:cs="Times New Roman" w:hint="eastAsia"/>
                <w:sz w:val="22"/>
              </w:rPr>
              <w:t>帳號密碼驗證</w:t>
            </w:r>
          </w:p>
        </w:tc>
      </w:tr>
      <w:tr w:rsidR="00040BEB" w14:paraId="5FF1C66A" w14:textId="77777777" w:rsidTr="00040BEB">
        <w:trPr>
          <w:trHeight w:val="330"/>
        </w:trPr>
        <w:tc>
          <w:tcPr>
            <w:tcW w:w="4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DFDB850" w14:textId="77777777" w:rsidR="00040BEB" w:rsidRDefault="00040BEB">
            <w:pPr>
              <w:jc w:val="center"/>
              <w:rPr>
                <w:rFonts w:cs="Times New Roman"/>
                <w:sz w:val="22"/>
                <w:szCs w:val="22"/>
              </w:rPr>
            </w:pPr>
            <w:r>
              <w:rPr>
                <w:rFonts w:cs="Times New Roman"/>
                <w:sz w:val="22"/>
                <w:szCs w:val="22"/>
              </w:rPr>
              <w:t>4</w:t>
            </w:r>
          </w:p>
        </w:tc>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994D305" w14:textId="77777777" w:rsidR="00040BEB" w:rsidRDefault="00040BEB">
            <w:pPr>
              <w:widowControl/>
              <w:adjustRightInd/>
              <w:snapToGrid/>
              <w:rPr>
                <w:rFonts w:cs="Times New Roman"/>
                <w:sz w:val="22"/>
                <w:szCs w:val="22"/>
              </w:rPr>
            </w:pP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D702755" w14:textId="77777777" w:rsidR="00040BEB" w:rsidRDefault="00040BEB">
            <w:pPr>
              <w:jc w:val="both"/>
              <w:rPr>
                <w:rFonts w:cs="Times New Roman"/>
                <w:sz w:val="22"/>
                <w:szCs w:val="22"/>
              </w:rPr>
            </w:pPr>
            <w:r>
              <w:rPr>
                <w:rFonts w:cs="Times New Roman" w:hint="eastAsia"/>
                <w:sz w:val="22"/>
                <w:szCs w:val="22"/>
              </w:rPr>
              <w:t>野生動物保護區</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2A1AA6A" w14:textId="77777777" w:rsidR="00040BEB" w:rsidRDefault="00040BEB">
            <w:pPr>
              <w:jc w:val="both"/>
              <w:rPr>
                <w:rFonts w:cs="Times New Roman"/>
                <w:sz w:val="22"/>
                <w:szCs w:val="22"/>
              </w:rPr>
            </w:pPr>
            <w:r>
              <w:rPr>
                <w:rFonts w:cs="Times New Roman" w:hint="eastAsia"/>
                <w:sz w:val="22"/>
                <w:szCs w:val="22"/>
              </w:rPr>
              <w:t>行政院農委會林務局</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F1389BC" w14:textId="77777777" w:rsidR="00040BEB" w:rsidRDefault="00040BEB">
            <w:pPr>
              <w:jc w:val="center"/>
              <w:rPr>
                <w:rFonts w:cs="Times New Roman"/>
                <w:sz w:val="22"/>
                <w:szCs w:val="22"/>
              </w:rPr>
            </w:pPr>
            <w:r>
              <w:rPr>
                <w:rFonts w:cs="Times New Roman" w:hint="eastAsia"/>
                <w:sz w:val="22"/>
                <w:szCs w:val="22"/>
              </w:rPr>
              <w:t>是</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B97DA59" w14:textId="77777777" w:rsidR="00040BEB" w:rsidRDefault="00040BEB">
            <w:pPr>
              <w:ind w:left="56"/>
              <w:jc w:val="both"/>
              <w:rPr>
                <w:rFonts w:cs="Times New Roman"/>
                <w:sz w:val="22"/>
                <w:szCs w:val="22"/>
              </w:rPr>
            </w:pPr>
            <w:r>
              <w:rPr>
                <w:rFonts w:cs="Times New Roman" w:hint="eastAsia"/>
                <w:sz w:val="22"/>
                <w:szCs w:val="22"/>
              </w:rPr>
              <w:t>同權責單位，且於</w:t>
            </w:r>
            <w:r>
              <w:rPr>
                <w:rFonts w:cs="Times New Roman"/>
                <w:sz w:val="22"/>
                <w:szCs w:val="22"/>
              </w:rPr>
              <w:t>TGOS</w:t>
            </w:r>
            <w:r>
              <w:rPr>
                <w:rFonts w:cs="Times New Roman" w:hint="eastAsia"/>
                <w:sz w:val="22"/>
                <w:szCs w:val="22"/>
              </w:rPr>
              <w:t>平台揭露</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BA05522" w14:textId="77777777" w:rsidR="00040BEB" w:rsidRDefault="00040BEB">
            <w:pPr>
              <w:jc w:val="both"/>
              <w:rPr>
                <w:rFonts w:cs="Times New Roman"/>
                <w:sz w:val="22"/>
                <w:szCs w:val="22"/>
              </w:rPr>
            </w:pPr>
            <w:r>
              <w:rPr>
                <w:rFonts w:cs="Times New Roman" w:hint="eastAsia"/>
                <w:sz w:val="22"/>
              </w:rPr>
              <w:t>限制</w:t>
            </w:r>
            <w:r>
              <w:rPr>
                <w:rFonts w:cs="Times New Roman"/>
                <w:sz w:val="22"/>
              </w:rPr>
              <w:t>IP</w:t>
            </w:r>
            <w:r>
              <w:rPr>
                <w:rFonts w:cs="Times New Roman"/>
                <w:sz w:val="22"/>
                <w:szCs w:val="22"/>
              </w:rPr>
              <w:t xml:space="preserve"> </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0EEDA28" w14:textId="77777777" w:rsidR="00040BEB" w:rsidRDefault="00040BEB">
            <w:pPr>
              <w:jc w:val="both"/>
              <w:rPr>
                <w:rFonts w:cs="Times New Roman"/>
                <w:sz w:val="22"/>
              </w:rPr>
            </w:pPr>
            <w:r>
              <w:rPr>
                <w:rFonts w:cs="Times New Roman" w:hint="eastAsia"/>
                <w:sz w:val="22"/>
                <w:szCs w:val="22"/>
              </w:rPr>
              <w:t>同權責單位，無註冊於</w:t>
            </w:r>
            <w:r>
              <w:rPr>
                <w:rFonts w:cs="Times New Roman"/>
                <w:sz w:val="22"/>
                <w:szCs w:val="22"/>
              </w:rPr>
              <w:t>TGOS</w:t>
            </w:r>
            <w:r>
              <w:rPr>
                <w:rFonts w:cs="Times New Roman" w:hint="eastAsia"/>
                <w:sz w:val="22"/>
                <w:szCs w:val="22"/>
              </w:rPr>
              <w:t>平台</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6342472" w14:textId="77777777" w:rsidR="00040BEB" w:rsidRDefault="00040BEB">
            <w:pPr>
              <w:jc w:val="both"/>
              <w:rPr>
                <w:rFonts w:cs="Times New Roman"/>
                <w:sz w:val="22"/>
              </w:rPr>
            </w:pPr>
            <w:r>
              <w:rPr>
                <w:rFonts w:cs="Times New Roman" w:hint="eastAsia"/>
                <w:sz w:val="22"/>
              </w:rPr>
              <w:t>限制</w:t>
            </w:r>
            <w:r>
              <w:rPr>
                <w:rFonts w:cs="Times New Roman"/>
                <w:sz w:val="22"/>
              </w:rPr>
              <w:t>IP</w:t>
            </w:r>
          </w:p>
          <w:p w14:paraId="5967032D" w14:textId="77777777" w:rsidR="00040BEB" w:rsidRDefault="00040BEB">
            <w:pPr>
              <w:jc w:val="both"/>
              <w:rPr>
                <w:rFonts w:cs="Times New Roman"/>
                <w:sz w:val="22"/>
                <w:szCs w:val="22"/>
              </w:rPr>
            </w:pPr>
            <w:r>
              <w:rPr>
                <w:rFonts w:cs="Times New Roman" w:hint="eastAsia"/>
                <w:sz w:val="22"/>
              </w:rPr>
              <w:t>帳號密碼驗證</w:t>
            </w:r>
          </w:p>
        </w:tc>
      </w:tr>
      <w:tr w:rsidR="00040BEB" w14:paraId="046B1789" w14:textId="77777777" w:rsidTr="00040BEB">
        <w:trPr>
          <w:trHeight w:val="330"/>
        </w:trPr>
        <w:tc>
          <w:tcPr>
            <w:tcW w:w="4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955AE04" w14:textId="77777777" w:rsidR="00040BEB" w:rsidRDefault="00040BEB">
            <w:pPr>
              <w:jc w:val="center"/>
              <w:rPr>
                <w:rFonts w:cs="Times New Roman"/>
                <w:sz w:val="22"/>
                <w:szCs w:val="22"/>
              </w:rPr>
            </w:pPr>
            <w:r>
              <w:rPr>
                <w:rFonts w:cs="Times New Roman"/>
                <w:sz w:val="22"/>
                <w:szCs w:val="22"/>
              </w:rPr>
              <w:t>5</w:t>
            </w:r>
          </w:p>
        </w:tc>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701C3AB" w14:textId="77777777" w:rsidR="00040BEB" w:rsidRDefault="00040BEB">
            <w:pPr>
              <w:widowControl/>
              <w:adjustRightInd/>
              <w:snapToGrid/>
              <w:rPr>
                <w:rFonts w:cs="Times New Roman"/>
                <w:sz w:val="22"/>
                <w:szCs w:val="22"/>
              </w:rPr>
            </w:pP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9BC4666" w14:textId="77777777" w:rsidR="00040BEB" w:rsidRDefault="00040BEB">
            <w:pPr>
              <w:jc w:val="both"/>
              <w:rPr>
                <w:rFonts w:cs="Times New Roman"/>
                <w:sz w:val="22"/>
                <w:szCs w:val="22"/>
              </w:rPr>
            </w:pPr>
            <w:r>
              <w:rPr>
                <w:rFonts w:cs="Times New Roman" w:hint="eastAsia"/>
                <w:sz w:val="22"/>
                <w:szCs w:val="22"/>
              </w:rPr>
              <w:t>野生動物棲息環境</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6E57146" w14:textId="77777777" w:rsidR="00040BEB" w:rsidRDefault="00040BEB">
            <w:pPr>
              <w:jc w:val="both"/>
              <w:rPr>
                <w:rFonts w:cs="Times New Roman"/>
                <w:sz w:val="22"/>
                <w:szCs w:val="22"/>
              </w:rPr>
            </w:pPr>
            <w:r>
              <w:rPr>
                <w:rFonts w:cs="Times New Roman" w:hint="eastAsia"/>
                <w:sz w:val="22"/>
                <w:szCs w:val="22"/>
              </w:rPr>
              <w:t>行政院農委會林務局</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B376971" w14:textId="77777777" w:rsidR="00040BEB" w:rsidRDefault="00040BEB">
            <w:pPr>
              <w:jc w:val="center"/>
              <w:rPr>
                <w:rFonts w:cs="Times New Roman"/>
                <w:sz w:val="22"/>
                <w:szCs w:val="22"/>
              </w:rPr>
            </w:pPr>
            <w:r>
              <w:rPr>
                <w:rFonts w:cs="Times New Roman" w:hint="eastAsia"/>
                <w:sz w:val="22"/>
                <w:szCs w:val="22"/>
              </w:rPr>
              <w:t>是</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7D4D3D1" w14:textId="77777777" w:rsidR="00040BEB" w:rsidRDefault="00040BEB">
            <w:pPr>
              <w:ind w:left="56"/>
              <w:jc w:val="both"/>
              <w:rPr>
                <w:rFonts w:cs="Times New Roman"/>
                <w:sz w:val="22"/>
                <w:szCs w:val="22"/>
              </w:rPr>
            </w:pPr>
            <w:r>
              <w:rPr>
                <w:rFonts w:cs="Times New Roman" w:hint="eastAsia"/>
                <w:sz w:val="22"/>
                <w:szCs w:val="22"/>
              </w:rPr>
              <w:t>同權責單位，且於</w:t>
            </w:r>
            <w:r>
              <w:rPr>
                <w:rFonts w:cs="Times New Roman"/>
                <w:sz w:val="22"/>
                <w:szCs w:val="22"/>
              </w:rPr>
              <w:t>TGOS</w:t>
            </w:r>
            <w:r>
              <w:rPr>
                <w:rFonts w:cs="Times New Roman" w:hint="eastAsia"/>
                <w:sz w:val="22"/>
                <w:szCs w:val="22"/>
              </w:rPr>
              <w:t>平台揭露</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ACEC281" w14:textId="77777777" w:rsidR="00040BEB" w:rsidRDefault="00040BEB">
            <w:pPr>
              <w:jc w:val="both"/>
              <w:rPr>
                <w:rFonts w:cs="Times New Roman"/>
                <w:sz w:val="22"/>
                <w:szCs w:val="22"/>
              </w:rPr>
            </w:pPr>
            <w:r>
              <w:rPr>
                <w:rFonts w:cs="Times New Roman" w:hint="eastAsia"/>
                <w:sz w:val="22"/>
              </w:rPr>
              <w:t>限制</w:t>
            </w:r>
            <w:r>
              <w:rPr>
                <w:rFonts w:cs="Times New Roman"/>
                <w:sz w:val="22"/>
              </w:rPr>
              <w:t>IP</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908B6F0" w14:textId="77777777" w:rsidR="00040BEB" w:rsidRDefault="00040BEB">
            <w:pPr>
              <w:jc w:val="both"/>
              <w:rPr>
                <w:rFonts w:cs="Times New Roman"/>
                <w:sz w:val="22"/>
              </w:rPr>
            </w:pPr>
            <w:r>
              <w:rPr>
                <w:rFonts w:cs="Times New Roman" w:hint="eastAsia"/>
                <w:sz w:val="22"/>
                <w:szCs w:val="22"/>
              </w:rPr>
              <w:t>同權責單位，無註冊於</w:t>
            </w:r>
            <w:r>
              <w:rPr>
                <w:rFonts w:cs="Times New Roman"/>
                <w:sz w:val="22"/>
                <w:szCs w:val="22"/>
              </w:rPr>
              <w:t>TGOS</w:t>
            </w:r>
            <w:r>
              <w:rPr>
                <w:rFonts w:cs="Times New Roman" w:hint="eastAsia"/>
                <w:sz w:val="22"/>
                <w:szCs w:val="22"/>
              </w:rPr>
              <w:t>平台</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E5EFA92" w14:textId="77777777" w:rsidR="00040BEB" w:rsidRDefault="00040BEB">
            <w:pPr>
              <w:jc w:val="both"/>
              <w:rPr>
                <w:rFonts w:cs="Times New Roman"/>
                <w:sz w:val="22"/>
              </w:rPr>
            </w:pPr>
            <w:r>
              <w:rPr>
                <w:rFonts w:cs="Times New Roman" w:hint="eastAsia"/>
                <w:sz w:val="22"/>
              </w:rPr>
              <w:t>限制</w:t>
            </w:r>
            <w:r>
              <w:rPr>
                <w:rFonts w:cs="Times New Roman"/>
                <w:sz w:val="22"/>
              </w:rPr>
              <w:t>IP</w:t>
            </w:r>
          </w:p>
          <w:p w14:paraId="6CBF5D4C" w14:textId="77777777" w:rsidR="00040BEB" w:rsidRDefault="00040BEB">
            <w:pPr>
              <w:jc w:val="both"/>
              <w:rPr>
                <w:rFonts w:cs="Times New Roman"/>
                <w:sz w:val="22"/>
                <w:szCs w:val="22"/>
              </w:rPr>
            </w:pPr>
            <w:r>
              <w:rPr>
                <w:rFonts w:cs="Times New Roman" w:hint="eastAsia"/>
                <w:sz w:val="22"/>
              </w:rPr>
              <w:t>帳號密碼驗證</w:t>
            </w:r>
          </w:p>
        </w:tc>
      </w:tr>
      <w:tr w:rsidR="00040BEB" w14:paraId="213F27D3" w14:textId="77777777" w:rsidTr="00040BEB">
        <w:trPr>
          <w:trHeight w:val="330"/>
        </w:trPr>
        <w:tc>
          <w:tcPr>
            <w:tcW w:w="4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B729E0A" w14:textId="77777777" w:rsidR="00040BEB" w:rsidRDefault="00040BEB">
            <w:pPr>
              <w:jc w:val="center"/>
              <w:rPr>
                <w:rFonts w:cs="Times New Roman"/>
                <w:sz w:val="22"/>
                <w:szCs w:val="22"/>
              </w:rPr>
            </w:pPr>
            <w:r>
              <w:rPr>
                <w:rFonts w:cs="Times New Roman"/>
                <w:sz w:val="22"/>
                <w:szCs w:val="22"/>
              </w:rPr>
              <w:t>6</w:t>
            </w:r>
          </w:p>
        </w:tc>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725B31D" w14:textId="77777777" w:rsidR="00040BEB" w:rsidRDefault="00040BEB">
            <w:pPr>
              <w:widowControl/>
              <w:adjustRightInd/>
              <w:snapToGrid/>
              <w:rPr>
                <w:rFonts w:cs="Times New Roman"/>
                <w:sz w:val="22"/>
                <w:szCs w:val="22"/>
              </w:rPr>
            </w:pP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C550BF8" w14:textId="77777777" w:rsidR="00040BEB" w:rsidRDefault="00040BEB">
            <w:pPr>
              <w:jc w:val="both"/>
              <w:rPr>
                <w:rFonts w:cs="Times New Roman"/>
                <w:sz w:val="22"/>
                <w:szCs w:val="22"/>
              </w:rPr>
            </w:pPr>
            <w:r>
              <w:rPr>
                <w:rFonts w:cs="Times New Roman" w:hint="eastAsia"/>
                <w:sz w:val="22"/>
                <w:szCs w:val="22"/>
              </w:rPr>
              <w:t>國家風景區</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5B8F7EC" w14:textId="77777777" w:rsidR="00040BEB" w:rsidRDefault="00040BEB">
            <w:pPr>
              <w:jc w:val="both"/>
              <w:rPr>
                <w:rFonts w:cs="Times New Roman"/>
                <w:sz w:val="22"/>
                <w:szCs w:val="22"/>
              </w:rPr>
            </w:pPr>
            <w:r>
              <w:rPr>
                <w:rFonts w:cs="Times New Roman" w:hint="eastAsia"/>
                <w:sz w:val="22"/>
                <w:szCs w:val="22"/>
              </w:rPr>
              <w:t>交通部觀光局</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40BCF82" w14:textId="77777777" w:rsidR="00040BEB" w:rsidRDefault="00040BEB">
            <w:pPr>
              <w:jc w:val="center"/>
              <w:rPr>
                <w:rFonts w:cs="Times New Roman"/>
                <w:sz w:val="22"/>
                <w:szCs w:val="22"/>
              </w:rPr>
            </w:pPr>
            <w:r>
              <w:rPr>
                <w:rFonts w:cs="Times New Roman" w:hint="eastAsia"/>
                <w:sz w:val="22"/>
                <w:szCs w:val="22"/>
              </w:rPr>
              <w:t>否</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4247F99" w14:textId="77777777" w:rsidR="00040BEB" w:rsidRDefault="00040BEB">
            <w:pPr>
              <w:ind w:left="56"/>
              <w:jc w:val="both"/>
              <w:rPr>
                <w:rFonts w:cs="Times New Roman"/>
                <w:sz w:val="22"/>
                <w:szCs w:val="22"/>
              </w:rPr>
            </w:pPr>
            <w:r>
              <w:rPr>
                <w:rFonts w:cs="Times New Roman" w:hint="eastAsia"/>
                <w:sz w:val="22"/>
                <w:szCs w:val="22"/>
              </w:rPr>
              <w:t>委由交通部資訊中心發佈，無註冊於</w:t>
            </w:r>
            <w:r>
              <w:rPr>
                <w:rFonts w:cs="Times New Roman"/>
                <w:sz w:val="22"/>
                <w:szCs w:val="22"/>
              </w:rPr>
              <w:t>TGOS</w:t>
            </w:r>
            <w:r>
              <w:rPr>
                <w:rFonts w:cs="Times New Roman" w:hint="eastAsia"/>
                <w:sz w:val="22"/>
                <w:szCs w:val="22"/>
              </w:rPr>
              <w:t>平台</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73FF476" w14:textId="77777777" w:rsidR="00040BEB" w:rsidRDefault="00040BEB">
            <w:pPr>
              <w:jc w:val="both"/>
              <w:rPr>
                <w:rFonts w:cs="Times New Roman"/>
                <w:sz w:val="22"/>
              </w:rPr>
            </w:pPr>
            <w:r>
              <w:rPr>
                <w:rFonts w:cs="Times New Roman" w:hint="eastAsia"/>
                <w:sz w:val="22"/>
              </w:rPr>
              <w:t>經行政程序取得</w:t>
            </w:r>
          </w:p>
          <w:p w14:paraId="2B9231A7" w14:textId="77777777" w:rsidR="00040BEB" w:rsidRDefault="00040BEB">
            <w:pPr>
              <w:jc w:val="both"/>
              <w:rPr>
                <w:rFonts w:cs="Times New Roman"/>
                <w:sz w:val="22"/>
                <w:szCs w:val="22"/>
              </w:rPr>
            </w:pPr>
            <w:r>
              <w:rPr>
                <w:rFonts w:cs="Times New Roman" w:hint="eastAsia"/>
                <w:sz w:val="22"/>
              </w:rPr>
              <w:t>限制</w:t>
            </w:r>
            <w:r>
              <w:rPr>
                <w:rFonts w:cs="Times New Roman"/>
                <w:sz w:val="22"/>
              </w:rPr>
              <w:t>IP</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287A4E4" w14:textId="77777777" w:rsidR="00040BEB" w:rsidRDefault="00040BEB">
            <w:pPr>
              <w:jc w:val="both"/>
              <w:rPr>
                <w:rFonts w:cs="Times New Roman"/>
                <w:sz w:val="22"/>
              </w:rPr>
            </w:pPr>
            <w:r>
              <w:rPr>
                <w:rFonts w:cs="Times New Roman" w:hint="eastAsia"/>
                <w:sz w:val="22"/>
                <w:szCs w:val="22"/>
              </w:rPr>
              <w:t>委由交通部資訊中心發佈</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8CD94C5" w14:textId="77777777" w:rsidR="00040BEB" w:rsidRDefault="00040BEB">
            <w:pPr>
              <w:jc w:val="both"/>
              <w:rPr>
                <w:rFonts w:cs="Times New Roman"/>
                <w:sz w:val="22"/>
              </w:rPr>
            </w:pPr>
            <w:r>
              <w:rPr>
                <w:rFonts w:cs="Times New Roman" w:hint="eastAsia"/>
                <w:sz w:val="22"/>
              </w:rPr>
              <w:t>經行政程序取得</w:t>
            </w:r>
          </w:p>
          <w:p w14:paraId="11D13085" w14:textId="77777777" w:rsidR="00040BEB" w:rsidRDefault="00040BEB">
            <w:pPr>
              <w:jc w:val="both"/>
              <w:rPr>
                <w:rFonts w:cs="Times New Roman"/>
                <w:sz w:val="22"/>
                <w:szCs w:val="22"/>
              </w:rPr>
            </w:pPr>
            <w:r>
              <w:rPr>
                <w:rFonts w:cs="Times New Roman" w:hint="eastAsia"/>
                <w:sz w:val="22"/>
              </w:rPr>
              <w:t>限制</w:t>
            </w:r>
            <w:r>
              <w:rPr>
                <w:rFonts w:cs="Times New Roman"/>
                <w:sz w:val="22"/>
              </w:rPr>
              <w:t>IP</w:t>
            </w:r>
          </w:p>
        </w:tc>
      </w:tr>
      <w:tr w:rsidR="00040BEB" w14:paraId="0FE57FE8" w14:textId="77777777" w:rsidTr="00040BEB">
        <w:trPr>
          <w:trHeight w:val="330"/>
        </w:trPr>
        <w:tc>
          <w:tcPr>
            <w:tcW w:w="4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EE78466" w14:textId="77777777" w:rsidR="00040BEB" w:rsidRDefault="00040BEB">
            <w:pPr>
              <w:jc w:val="center"/>
              <w:rPr>
                <w:rFonts w:cs="Times New Roman"/>
                <w:sz w:val="22"/>
                <w:szCs w:val="22"/>
              </w:rPr>
            </w:pPr>
            <w:r>
              <w:rPr>
                <w:rFonts w:cs="Times New Roman"/>
                <w:sz w:val="22"/>
                <w:szCs w:val="22"/>
              </w:rPr>
              <w:t>7</w:t>
            </w:r>
          </w:p>
        </w:tc>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2CF001D" w14:textId="77777777" w:rsidR="00040BEB" w:rsidRDefault="00040BEB">
            <w:pPr>
              <w:widowControl/>
              <w:adjustRightInd/>
              <w:snapToGrid/>
              <w:rPr>
                <w:rFonts w:cs="Times New Roman"/>
                <w:sz w:val="22"/>
                <w:szCs w:val="22"/>
              </w:rPr>
            </w:pP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A44482E" w14:textId="77777777" w:rsidR="00040BEB" w:rsidRDefault="00040BEB">
            <w:pPr>
              <w:jc w:val="both"/>
              <w:rPr>
                <w:rFonts w:cs="Times New Roman"/>
                <w:sz w:val="22"/>
                <w:szCs w:val="22"/>
              </w:rPr>
            </w:pPr>
            <w:r>
              <w:rPr>
                <w:rFonts w:cs="Times New Roman" w:hint="eastAsia"/>
                <w:sz w:val="22"/>
                <w:szCs w:val="22"/>
              </w:rPr>
              <w:t>國家公園範圍及分區圖</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891D8E9" w14:textId="77777777" w:rsidR="00040BEB" w:rsidRDefault="00040BEB">
            <w:pPr>
              <w:jc w:val="both"/>
              <w:rPr>
                <w:rFonts w:cs="Times New Roman"/>
                <w:sz w:val="22"/>
                <w:szCs w:val="22"/>
              </w:rPr>
            </w:pPr>
            <w:r>
              <w:rPr>
                <w:rFonts w:cs="Times New Roman" w:hint="eastAsia"/>
                <w:sz w:val="22"/>
                <w:szCs w:val="22"/>
              </w:rPr>
              <w:t>內政部營建署</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E3B586F" w14:textId="77777777" w:rsidR="00040BEB" w:rsidRDefault="00040BEB">
            <w:pPr>
              <w:jc w:val="center"/>
              <w:rPr>
                <w:rFonts w:cs="Times New Roman"/>
                <w:sz w:val="22"/>
                <w:szCs w:val="22"/>
              </w:rPr>
            </w:pPr>
            <w:r>
              <w:rPr>
                <w:rFonts w:cs="Times New Roman" w:hint="eastAsia"/>
                <w:sz w:val="22"/>
                <w:szCs w:val="22"/>
              </w:rPr>
              <w:t>否</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5BC627C" w14:textId="77777777" w:rsidR="00040BEB" w:rsidRDefault="00040BEB">
            <w:pPr>
              <w:jc w:val="both"/>
              <w:rPr>
                <w:rFonts w:cs="Times New Roman"/>
                <w:sz w:val="22"/>
                <w:szCs w:val="22"/>
              </w:rPr>
            </w:pPr>
            <w:r>
              <w:rPr>
                <w:rFonts w:cs="Times New Roman" w:hint="eastAsia"/>
                <w:sz w:val="22"/>
                <w:szCs w:val="22"/>
              </w:rPr>
              <w:t>委由內政部營建署城鄉發展分署發佈，無註冊於</w:t>
            </w:r>
            <w:r>
              <w:rPr>
                <w:rFonts w:cs="Times New Roman"/>
                <w:sz w:val="22"/>
                <w:szCs w:val="22"/>
              </w:rPr>
              <w:t>TGOS</w:t>
            </w:r>
            <w:r>
              <w:rPr>
                <w:rFonts w:cs="Times New Roman" w:hint="eastAsia"/>
                <w:sz w:val="22"/>
                <w:szCs w:val="22"/>
              </w:rPr>
              <w:t>平台</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1ADF74" w14:textId="77777777" w:rsidR="00040BEB" w:rsidRDefault="00040BEB">
            <w:pPr>
              <w:jc w:val="both"/>
              <w:rPr>
                <w:rFonts w:cs="Times New Roman"/>
                <w:sz w:val="22"/>
                <w:szCs w:val="22"/>
              </w:rPr>
            </w:pPr>
            <w:r>
              <w:rPr>
                <w:rFonts w:cs="Times New Roman" w:hint="eastAsia"/>
                <w:sz w:val="22"/>
              </w:rPr>
              <w:t>經行政程序取得</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CFB25A7" w14:textId="77777777" w:rsidR="00040BEB" w:rsidRDefault="00040BEB">
            <w:pPr>
              <w:jc w:val="both"/>
              <w:rPr>
                <w:rFonts w:cs="Times New Roman"/>
                <w:sz w:val="22"/>
              </w:rPr>
            </w:pPr>
            <w:r>
              <w:rPr>
                <w:rFonts w:cs="Times New Roman" w:hint="eastAsia"/>
                <w:sz w:val="22"/>
                <w:szCs w:val="22"/>
              </w:rPr>
              <w:t>委由內政部營建署城鄉發展分署發佈</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9E06091" w14:textId="77777777" w:rsidR="00040BEB" w:rsidRDefault="00040BEB">
            <w:pPr>
              <w:jc w:val="both"/>
              <w:rPr>
                <w:rFonts w:cs="Times New Roman"/>
                <w:sz w:val="22"/>
                <w:szCs w:val="22"/>
              </w:rPr>
            </w:pPr>
            <w:r>
              <w:rPr>
                <w:rFonts w:cs="Times New Roman" w:hint="eastAsia"/>
                <w:sz w:val="22"/>
              </w:rPr>
              <w:t>經行政程序取得</w:t>
            </w:r>
          </w:p>
        </w:tc>
      </w:tr>
      <w:tr w:rsidR="00040BEB" w14:paraId="398F3099" w14:textId="77777777" w:rsidTr="00040BEB">
        <w:trPr>
          <w:trHeight w:val="330"/>
        </w:trPr>
        <w:tc>
          <w:tcPr>
            <w:tcW w:w="4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268A9F7" w14:textId="77777777" w:rsidR="00040BEB" w:rsidRDefault="00040BEB">
            <w:pPr>
              <w:jc w:val="center"/>
              <w:rPr>
                <w:rFonts w:cs="Times New Roman"/>
                <w:sz w:val="22"/>
                <w:szCs w:val="22"/>
              </w:rPr>
            </w:pPr>
            <w:r>
              <w:rPr>
                <w:rFonts w:cs="Times New Roman"/>
                <w:sz w:val="22"/>
                <w:szCs w:val="22"/>
              </w:rPr>
              <w:t>8</w:t>
            </w:r>
          </w:p>
        </w:tc>
        <w:tc>
          <w:tcPr>
            <w:tcW w:w="69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44D5BE5" w14:textId="77777777" w:rsidR="00040BEB" w:rsidRDefault="00040BEB">
            <w:pPr>
              <w:jc w:val="center"/>
              <w:rPr>
                <w:rFonts w:cs="Times New Roman"/>
                <w:sz w:val="22"/>
                <w:szCs w:val="22"/>
              </w:rPr>
            </w:pPr>
            <w:r>
              <w:rPr>
                <w:rFonts w:cs="Times New Roman" w:hint="eastAsia"/>
                <w:sz w:val="22"/>
                <w:szCs w:val="22"/>
              </w:rPr>
              <w:t>災害敏感</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6CB4114" w14:textId="77777777" w:rsidR="00040BEB" w:rsidRDefault="00040BEB">
            <w:pPr>
              <w:jc w:val="both"/>
              <w:rPr>
                <w:rFonts w:cs="Times New Roman"/>
                <w:sz w:val="22"/>
                <w:szCs w:val="22"/>
              </w:rPr>
            </w:pPr>
            <w:r>
              <w:rPr>
                <w:rFonts w:cs="Times New Roman" w:hint="eastAsia"/>
                <w:sz w:val="22"/>
                <w:szCs w:val="22"/>
              </w:rPr>
              <w:t>特定水土保持區</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E8C4A6D" w14:textId="77777777" w:rsidR="00040BEB" w:rsidRDefault="00040BEB">
            <w:pPr>
              <w:jc w:val="both"/>
              <w:rPr>
                <w:rFonts w:cs="Times New Roman"/>
                <w:sz w:val="22"/>
                <w:szCs w:val="22"/>
              </w:rPr>
            </w:pPr>
            <w:r>
              <w:rPr>
                <w:rFonts w:cs="Times New Roman" w:hint="eastAsia"/>
                <w:sz w:val="22"/>
                <w:szCs w:val="22"/>
              </w:rPr>
              <w:t>行政院農業委員會水土保持局</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70FE6E1" w14:textId="77777777" w:rsidR="00040BEB" w:rsidRDefault="00040BEB">
            <w:pPr>
              <w:jc w:val="center"/>
              <w:rPr>
                <w:rFonts w:cs="Times New Roman"/>
                <w:sz w:val="22"/>
                <w:szCs w:val="22"/>
              </w:rPr>
            </w:pPr>
            <w:r>
              <w:rPr>
                <w:rFonts w:cs="Times New Roman" w:hint="eastAsia"/>
                <w:sz w:val="22"/>
                <w:szCs w:val="22"/>
              </w:rPr>
              <w:t>是</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1910D0" w14:textId="77777777" w:rsidR="00040BEB" w:rsidRDefault="00040BEB">
            <w:pPr>
              <w:ind w:left="56"/>
              <w:jc w:val="both"/>
              <w:rPr>
                <w:rFonts w:cs="Times New Roman"/>
                <w:sz w:val="22"/>
                <w:szCs w:val="22"/>
              </w:rPr>
            </w:pPr>
            <w:r>
              <w:rPr>
                <w:rFonts w:cs="Times New Roman" w:hint="eastAsia"/>
                <w:sz w:val="22"/>
                <w:szCs w:val="22"/>
              </w:rPr>
              <w:t>同權責單位，且於</w:t>
            </w:r>
            <w:r>
              <w:rPr>
                <w:rFonts w:cs="Times New Roman"/>
                <w:sz w:val="22"/>
                <w:szCs w:val="22"/>
              </w:rPr>
              <w:t>TGOS</w:t>
            </w:r>
            <w:r>
              <w:rPr>
                <w:rFonts w:cs="Times New Roman" w:hint="eastAsia"/>
                <w:sz w:val="22"/>
                <w:szCs w:val="22"/>
              </w:rPr>
              <w:t>平台揭露</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4A6FBE9" w14:textId="77777777" w:rsidR="00040BEB" w:rsidRDefault="00040BEB">
            <w:pPr>
              <w:jc w:val="both"/>
              <w:rPr>
                <w:rFonts w:cs="Times New Roman"/>
                <w:sz w:val="22"/>
                <w:szCs w:val="22"/>
              </w:rPr>
            </w:pPr>
            <w:r>
              <w:rPr>
                <w:rFonts w:hint="eastAsia"/>
                <w:sz w:val="22"/>
              </w:rPr>
              <w:t>開放式</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51B1FB1" w14:textId="77777777" w:rsidR="00040BEB" w:rsidRDefault="00040BEB">
            <w:pPr>
              <w:jc w:val="both"/>
              <w:rPr>
                <w:rFonts w:cs="Times New Roman"/>
                <w:sz w:val="22"/>
              </w:rPr>
            </w:pPr>
            <w:r>
              <w:rPr>
                <w:rFonts w:cs="Times New Roman" w:hint="eastAsia"/>
                <w:sz w:val="22"/>
                <w:szCs w:val="22"/>
              </w:rPr>
              <w:t>同權責單位，無註冊於</w:t>
            </w:r>
            <w:r>
              <w:rPr>
                <w:rFonts w:cs="Times New Roman"/>
                <w:sz w:val="22"/>
                <w:szCs w:val="22"/>
              </w:rPr>
              <w:t>TGOS</w:t>
            </w:r>
            <w:r>
              <w:rPr>
                <w:rFonts w:cs="Times New Roman" w:hint="eastAsia"/>
                <w:sz w:val="22"/>
                <w:szCs w:val="22"/>
              </w:rPr>
              <w:t>平台</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C9BA17E" w14:textId="77777777" w:rsidR="00040BEB" w:rsidRDefault="00040BEB">
            <w:pPr>
              <w:jc w:val="both"/>
              <w:rPr>
                <w:rFonts w:cs="Times New Roman"/>
                <w:sz w:val="22"/>
                <w:szCs w:val="22"/>
              </w:rPr>
            </w:pPr>
            <w:r>
              <w:rPr>
                <w:rFonts w:cs="Times New Roman" w:hint="eastAsia"/>
                <w:sz w:val="22"/>
              </w:rPr>
              <w:t>經行政程序取得無特殊技術授權機制</w:t>
            </w:r>
          </w:p>
        </w:tc>
      </w:tr>
      <w:tr w:rsidR="00040BEB" w14:paraId="245B59A3" w14:textId="77777777" w:rsidTr="00040BEB">
        <w:trPr>
          <w:trHeight w:val="330"/>
        </w:trPr>
        <w:tc>
          <w:tcPr>
            <w:tcW w:w="4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5481E8B" w14:textId="77777777" w:rsidR="00040BEB" w:rsidRDefault="00040BEB">
            <w:pPr>
              <w:jc w:val="center"/>
              <w:rPr>
                <w:rFonts w:cs="Times New Roman"/>
                <w:sz w:val="22"/>
                <w:szCs w:val="22"/>
              </w:rPr>
            </w:pPr>
            <w:r>
              <w:rPr>
                <w:rFonts w:cs="Times New Roman"/>
                <w:sz w:val="22"/>
                <w:szCs w:val="22"/>
              </w:rPr>
              <w:t>9</w:t>
            </w:r>
          </w:p>
        </w:tc>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AC8A6D7" w14:textId="77777777" w:rsidR="00040BEB" w:rsidRDefault="00040BEB">
            <w:pPr>
              <w:widowControl/>
              <w:adjustRightInd/>
              <w:snapToGrid/>
              <w:rPr>
                <w:rFonts w:cs="Times New Roman"/>
                <w:sz w:val="22"/>
                <w:szCs w:val="22"/>
              </w:rPr>
            </w:pP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EB578F8" w14:textId="77777777" w:rsidR="00040BEB" w:rsidRDefault="00040BEB">
            <w:pPr>
              <w:jc w:val="both"/>
              <w:rPr>
                <w:rFonts w:cs="Times New Roman"/>
                <w:sz w:val="22"/>
                <w:szCs w:val="22"/>
              </w:rPr>
            </w:pPr>
            <w:r>
              <w:rPr>
                <w:rFonts w:cs="Times New Roman" w:hint="eastAsia"/>
                <w:sz w:val="22"/>
                <w:szCs w:val="22"/>
              </w:rPr>
              <w:t>土石流潛勢溪流</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EEAD78" w14:textId="77777777" w:rsidR="00040BEB" w:rsidRDefault="00040BEB">
            <w:pPr>
              <w:jc w:val="both"/>
              <w:rPr>
                <w:rFonts w:cs="Times New Roman"/>
                <w:sz w:val="22"/>
                <w:szCs w:val="22"/>
              </w:rPr>
            </w:pPr>
            <w:r>
              <w:rPr>
                <w:rFonts w:cs="Times New Roman" w:hint="eastAsia"/>
                <w:sz w:val="22"/>
                <w:szCs w:val="22"/>
              </w:rPr>
              <w:t>行政院農業委員會水土保持</w:t>
            </w:r>
            <w:r>
              <w:rPr>
                <w:rFonts w:cs="Times New Roman" w:hint="eastAsia"/>
                <w:sz w:val="22"/>
                <w:szCs w:val="22"/>
              </w:rPr>
              <w:lastRenderedPageBreak/>
              <w:t>局</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981934E" w14:textId="77777777" w:rsidR="00040BEB" w:rsidRDefault="00040BEB">
            <w:pPr>
              <w:jc w:val="center"/>
              <w:rPr>
                <w:rFonts w:cs="Times New Roman"/>
                <w:sz w:val="22"/>
                <w:szCs w:val="22"/>
              </w:rPr>
            </w:pPr>
            <w:r>
              <w:rPr>
                <w:rFonts w:cs="Times New Roman" w:hint="eastAsia"/>
                <w:sz w:val="22"/>
                <w:szCs w:val="22"/>
              </w:rPr>
              <w:lastRenderedPageBreak/>
              <w:t>是</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AFD18D0" w14:textId="77777777" w:rsidR="00040BEB" w:rsidRDefault="00040BEB">
            <w:pPr>
              <w:ind w:left="56"/>
              <w:jc w:val="both"/>
              <w:rPr>
                <w:rFonts w:cs="Times New Roman"/>
                <w:sz w:val="22"/>
                <w:szCs w:val="22"/>
              </w:rPr>
            </w:pPr>
            <w:r>
              <w:rPr>
                <w:rFonts w:cs="Times New Roman" w:hint="eastAsia"/>
                <w:sz w:val="22"/>
                <w:szCs w:val="22"/>
              </w:rPr>
              <w:t>同權責單位，且於</w:t>
            </w:r>
            <w:r>
              <w:rPr>
                <w:rFonts w:cs="Times New Roman"/>
                <w:sz w:val="22"/>
                <w:szCs w:val="22"/>
              </w:rPr>
              <w:t>TGOS</w:t>
            </w:r>
            <w:r>
              <w:rPr>
                <w:rFonts w:cs="Times New Roman" w:hint="eastAsia"/>
                <w:sz w:val="22"/>
                <w:szCs w:val="22"/>
              </w:rPr>
              <w:t>平台揭露</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AADB89B" w14:textId="77777777" w:rsidR="00040BEB" w:rsidRDefault="00040BEB">
            <w:pPr>
              <w:jc w:val="both"/>
              <w:rPr>
                <w:rFonts w:cs="Times New Roman"/>
                <w:sz w:val="22"/>
                <w:szCs w:val="22"/>
              </w:rPr>
            </w:pPr>
            <w:r>
              <w:rPr>
                <w:rFonts w:hint="eastAsia"/>
                <w:sz w:val="22"/>
              </w:rPr>
              <w:t>開放式</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58FF25F" w14:textId="77777777" w:rsidR="00040BEB" w:rsidRDefault="00040BEB">
            <w:pPr>
              <w:jc w:val="both"/>
              <w:rPr>
                <w:rFonts w:cs="Times New Roman"/>
                <w:sz w:val="22"/>
              </w:rPr>
            </w:pPr>
            <w:r>
              <w:rPr>
                <w:rFonts w:cs="Times New Roman" w:hint="eastAsia"/>
                <w:sz w:val="22"/>
                <w:szCs w:val="22"/>
              </w:rPr>
              <w:t>同權責單位，無註冊於</w:t>
            </w:r>
            <w:r>
              <w:rPr>
                <w:rFonts w:cs="Times New Roman"/>
                <w:sz w:val="22"/>
                <w:szCs w:val="22"/>
              </w:rPr>
              <w:t>TGOS</w:t>
            </w:r>
            <w:r>
              <w:rPr>
                <w:rFonts w:cs="Times New Roman" w:hint="eastAsia"/>
                <w:sz w:val="22"/>
                <w:szCs w:val="22"/>
              </w:rPr>
              <w:t>平台</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E51D4BD" w14:textId="77777777" w:rsidR="00040BEB" w:rsidRDefault="00040BEB">
            <w:pPr>
              <w:jc w:val="both"/>
              <w:rPr>
                <w:rFonts w:cs="Times New Roman"/>
                <w:sz w:val="22"/>
                <w:szCs w:val="22"/>
              </w:rPr>
            </w:pPr>
            <w:r>
              <w:rPr>
                <w:rFonts w:cs="Times New Roman" w:hint="eastAsia"/>
                <w:sz w:val="22"/>
              </w:rPr>
              <w:t>經行政程序取得無特殊技術授權機制</w:t>
            </w:r>
          </w:p>
        </w:tc>
      </w:tr>
      <w:tr w:rsidR="00040BEB" w14:paraId="2077F99A" w14:textId="77777777" w:rsidTr="00040BEB">
        <w:trPr>
          <w:trHeight w:val="330"/>
        </w:trPr>
        <w:tc>
          <w:tcPr>
            <w:tcW w:w="4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F8A892C" w14:textId="77777777" w:rsidR="00040BEB" w:rsidRDefault="00040BEB">
            <w:pPr>
              <w:jc w:val="center"/>
              <w:rPr>
                <w:rFonts w:cs="Times New Roman"/>
                <w:sz w:val="22"/>
                <w:szCs w:val="22"/>
              </w:rPr>
            </w:pPr>
            <w:r>
              <w:rPr>
                <w:rFonts w:cs="Times New Roman"/>
                <w:sz w:val="22"/>
                <w:szCs w:val="22"/>
              </w:rPr>
              <w:lastRenderedPageBreak/>
              <w:t>10</w:t>
            </w:r>
          </w:p>
        </w:tc>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0BD3759" w14:textId="77777777" w:rsidR="00040BEB" w:rsidRDefault="00040BEB">
            <w:pPr>
              <w:widowControl/>
              <w:adjustRightInd/>
              <w:snapToGrid/>
              <w:rPr>
                <w:rFonts w:cs="Times New Roman"/>
                <w:sz w:val="22"/>
                <w:szCs w:val="22"/>
              </w:rPr>
            </w:pP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6012D6B" w14:textId="77777777" w:rsidR="00040BEB" w:rsidRDefault="00040BEB">
            <w:pPr>
              <w:jc w:val="both"/>
              <w:rPr>
                <w:rFonts w:cs="Times New Roman"/>
                <w:sz w:val="22"/>
                <w:szCs w:val="22"/>
              </w:rPr>
            </w:pPr>
            <w:r>
              <w:rPr>
                <w:rFonts w:cs="Times New Roman" w:hint="eastAsia"/>
                <w:sz w:val="22"/>
                <w:szCs w:val="22"/>
              </w:rPr>
              <w:t>山坡地</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63844C8" w14:textId="77777777" w:rsidR="00040BEB" w:rsidRDefault="00040BEB">
            <w:pPr>
              <w:jc w:val="both"/>
              <w:rPr>
                <w:rFonts w:cs="Times New Roman"/>
                <w:sz w:val="22"/>
                <w:szCs w:val="22"/>
              </w:rPr>
            </w:pPr>
            <w:r>
              <w:rPr>
                <w:rFonts w:cs="Times New Roman" w:hint="eastAsia"/>
                <w:sz w:val="22"/>
                <w:szCs w:val="22"/>
              </w:rPr>
              <w:t>行政院農業委員會水土保持局</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7B35724" w14:textId="77777777" w:rsidR="00040BEB" w:rsidRDefault="00040BEB">
            <w:pPr>
              <w:jc w:val="center"/>
              <w:rPr>
                <w:rFonts w:cs="Times New Roman"/>
                <w:sz w:val="22"/>
                <w:szCs w:val="22"/>
              </w:rPr>
            </w:pPr>
            <w:r>
              <w:rPr>
                <w:rFonts w:cs="Times New Roman" w:hint="eastAsia"/>
                <w:sz w:val="22"/>
                <w:szCs w:val="22"/>
              </w:rPr>
              <w:t>是</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622D98A" w14:textId="77777777" w:rsidR="00040BEB" w:rsidRDefault="00040BEB">
            <w:pPr>
              <w:ind w:left="56"/>
              <w:jc w:val="both"/>
              <w:rPr>
                <w:rFonts w:cs="Times New Roman"/>
                <w:sz w:val="22"/>
                <w:szCs w:val="22"/>
              </w:rPr>
            </w:pPr>
            <w:r>
              <w:rPr>
                <w:rFonts w:cs="Times New Roman" w:hint="eastAsia"/>
                <w:sz w:val="22"/>
                <w:szCs w:val="22"/>
              </w:rPr>
              <w:t>同權責單位，且於</w:t>
            </w:r>
            <w:r>
              <w:rPr>
                <w:rFonts w:cs="Times New Roman"/>
                <w:sz w:val="22"/>
                <w:szCs w:val="22"/>
              </w:rPr>
              <w:t>TGOS</w:t>
            </w:r>
            <w:r>
              <w:rPr>
                <w:rFonts w:cs="Times New Roman" w:hint="eastAsia"/>
                <w:sz w:val="22"/>
                <w:szCs w:val="22"/>
              </w:rPr>
              <w:t>平台揭露</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2007EB1" w14:textId="77777777" w:rsidR="00040BEB" w:rsidRDefault="00040BEB">
            <w:pPr>
              <w:jc w:val="both"/>
              <w:rPr>
                <w:rFonts w:cs="Times New Roman"/>
                <w:sz w:val="22"/>
                <w:szCs w:val="22"/>
              </w:rPr>
            </w:pPr>
            <w:r>
              <w:rPr>
                <w:rFonts w:hint="eastAsia"/>
                <w:sz w:val="22"/>
              </w:rPr>
              <w:t>開放式</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8091402" w14:textId="77777777" w:rsidR="00040BEB" w:rsidRDefault="00040BEB">
            <w:pPr>
              <w:jc w:val="both"/>
              <w:rPr>
                <w:rFonts w:cs="Times New Roman"/>
                <w:sz w:val="22"/>
              </w:rPr>
            </w:pPr>
            <w:r>
              <w:rPr>
                <w:rFonts w:cs="Times New Roman" w:hint="eastAsia"/>
                <w:sz w:val="22"/>
                <w:szCs w:val="22"/>
              </w:rPr>
              <w:t>同權責單位，無註冊於</w:t>
            </w:r>
            <w:r>
              <w:rPr>
                <w:rFonts w:cs="Times New Roman"/>
                <w:sz w:val="22"/>
                <w:szCs w:val="22"/>
              </w:rPr>
              <w:t>TGOS</w:t>
            </w:r>
            <w:r>
              <w:rPr>
                <w:rFonts w:cs="Times New Roman" w:hint="eastAsia"/>
                <w:sz w:val="22"/>
                <w:szCs w:val="22"/>
              </w:rPr>
              <w:t>平台</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F51640B" w14:textId="77777777" w:rsidR="00040BEB" w:rsidRDefault="00040BEB">
            <w:pPr>
              <w:jc w:val="both"/>
              <w:rPr>
                <w:rFonts w:cs="Times New Roman"/>
                <w:sz w:val="22"/>
                <w:szCs w:val="22"/>
              </w:rPr>
            </w:pPr>
            <w:r>
              <w:rPr>
                <w:rFonts w:cs="Times New Roman" w:hint="eastAsia"/>
                <w:sz w:val="22"/>
              </w:rPr>
              <w:t>經行政程序取得無特殊技術授權機制</w:t>
            </w:r>
          </w:p>
        </w:tc>
      </w:tr>
      <w:tr w:rsidR="00040BEB" w14:paraId="7DE0572D" w14:textId="77777777" w:rsidTr="00040BEB">
        <w:trPr>
          <w:trHeight w:val="330"/>
        </w:trPr>
        <w:tc>
          <w:tcPr>
            <w:tcW w:w="4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5AF494F" w14:textId="77777777" w:rsidR="00040BEB" w:rsidRDefault="00040BEB">
            <w:pPr>
              <w:jc w:val="center"/>
              <w:rPr>
                <w:rFonts w:cs="Times New Roman"/>
                <w:sz w:val="22"/>
                <w:szCs w:val="22"/>
              </w:rPr>
            </w:pPr>
            <w:r>
              <w:rPr>
                <w:rFonts w:cs="Times New Roman"/>
                <w:sz w:val="22"/>
                <w:szCs w:val="22"/>
              </w:rPr>
              <w:t>11</w:t>
            </w:r>
          </w:p>
        </w:tc>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09C36AA" w14:textId="77777777" w:rsidR="00040BEB" w:rsidRDefault="00040BEB">
            <w:pPr>
              <w:widowControl/>
              <w:adjustRightInd/>
              <w:snapToGrid/>
              <w:rPr>
                <w:rFonts w:cs="Times New Roman"/>
                <w:sz w:val="22"/>
                <w:szCs w:val="22"/>
              </w:rPr>
            </w:pP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3E9DEDE" w14:textId="77777777" w:rsidR="00040BEB" w:rsidRDefault="00040BEB">
            <w:pPr>
              <w:jc w:val="both"/>
              <w:rPr>
                <w:rFonts w:cs="Times New Roman"/>
                <w:sz w:val="22"/>
                <w:szCs w:val="22"/>
              </w:rPr>
            </w:pPr>
            <w:r>
              <w:rPr>
                <w:rFonts w:cs="Times New Roman" w:hint="eastAsia"/>
                <w:sz w:val="22"/>
                <w:szCs w:val="22"/>
              </w:rPr>
              <w:t>嚴重地層下陷地區圖</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E17AC95" w14:textId="77777777" w:rsidR="00040BEB" w:rsidRDefault="00040BEB">
            <w:pPr>
              <w:jc w:val="both"/>
              <w:rPr>
                <w:rFonts w:cs="Times New Roman"/>
                <w:sz w:val="22"/>
                <w:szCs w:val="22"/>
              </w:rPr>
            </w:pPr>
            <w:r>
              <w:rPr>
                <w:rFonts w:cs="Times New Roman" w:hint="eastAsia"/>
                <w:sz w:val="22"/>
                <w:szCs w:val="22"/>
              </w:rPr>
              <w:t>經濟部水利署</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D44CA56" w14:textId="77777777" w:rsidR="00040BEB" w:rsidRDefault="00040BEB">
            <w:pPr>
              <w:jc w:val="center"/>
              <w:rPr>
                <w:rFonts w:cs="Times New Roman"/>
                <w:sz w:val="22"/>
                <w:szCs w:val="22"/>
              </w:rPr>
            </w:pPr>
            <w:r>
              <w:rPr>
                <w:rFonts w:cs="Times New Roman" w:hint="eastAsia"/>
                <w:sz w:val="22"/>
                <w:szCs w:val="22"/>
              </w:rPr>
              <w:t>是</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31328E5" w14:textId="77777777" w:rsidR="00040BEB" w:rsidRDefault="00040BEB">
            <w:pPr>
              <w:ind w:left="56"/>
              <w:jc w:val="both"/>
              <w:rPr>
                <w:rFonts w:cs="Times New Roman"/>
                <w:sz w:val="22"/>
                <w:szCs w:val="22"/>
              </w:rPr>
            </w:pPr>
            <w:r>
              <w:rPr>
                <w:rFonts w:cs="Times New Roman" w:hint="eastAsia"/>
                <w:sz w:val="22"/>
                <w:szCs w:val="22"/>
              </w:rPr>
              <w:t>同權責單位，且於</w:t>
            </w:r>
            <w:r>
              <w:rPr>
                <w:rFonts w:cs="Times New Roman"/>
                <w:sz w:val="22"/>
                <w:szCs w:val="22"/>
              </w:rPr>
              <w:t>TGOS</w:t>
            </w:r>
            <w:r>
              <w:rPr>
                <w:rFonts w:cs="Times New Roman" w:hint="eastAsia"/>
                <w:sz w:val="22"/>
                <w:szCs w:val="22"/>
              </w:rPr>
              <w:t>平台揭露</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114C95B" w14:textId="77777777" w:rsidR="00040BEB" w:rsidRDefault="00040BEB">
            <w:pPr>
              <w:jc w:val="both"/>
              <w:rPr>
                <w:rFonts w:cs="Times New Roman"/>
                <w:sz w:val="22"/>
                <w:szCs w:val="22"/>
              </w:rPr>
            </w:pPr>
            <w:r>
              <w:rPr>
                <w:rFonts w:cs="Times New Roman" w:hint="eastAsia"/>
                <w:sz w:val="22"/>
              </w:rPr>
              <w:t>經</w:t>
            </w:r>
            <w:r>
              <w:rPr>
                <w:rFonts w:cs="Times New Roman"/>
                <w:sz w:val="22"/>
              </w:rPr>
              <w:t>TGOS</w:t>
            </w:r>
            <w:r>
              <w:rPr>
                <w:rFonts w:cs="Times New Roman" w:hint="eastAsia"/>
                <w:sz w:val="22"/>
              </w:rPr>
              <w:t>取得無特殊技術授權機制</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57DA50A" w14:textId="77777777" w:rsidR="00040BEB" w:rsidRDefault="00040BEB">
            <w:pPr>
              <w:jc w:val="both"/>
              <w:rPr>
                <w:rFonts w:cs="Times New Roman"/>
                <w:sz w:val="22"/>
              </w:rPr>
            </w:pPr>
            <w:r>
              <w:rPr>
                <w:rFonts w:cs="Times New Roman" w:hint="eastAsia"/>
                <w:sz w:val="22"/>
                <w:szCs w:val="22"/>
              </w:rPr>
              <w:t>同權責單位，無註冊於</w:t>
            </w:r>
            <w:r>
              <w:rPr>
                <w:rFonts w:cs="Times New Roman"/>
                <w:sz w:val="22"/>
                <w:szCs w:val="22"/>
              </w:rPr>
              <w:t>TGOS</w:t>
            </w:r>
            <w:r>
              <w:rPr>
                <w:rFonts w:cs="Times New Roman" w:hint="eastAsia"/>
                <w:sz w:val="22"/>
                <w:szCs w:val="22"/>
              </w:rPr>
              <w:t>平台</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0314994" w14:textId="77777777" w:rsidR="00040BEB" w:rsidRDefault="00040BEB">
            <w:pPr>
              <w:jc w:val="both"/>
              <w:rPr>
                <w:rFonts w:cs="Times New Roman"/>
                <w:sz w:val="22"/>
                <w:szCs w:val="22"/>
              </w:rPr>
            </w:pPr>
            <w:r>
              <w:rPr>
                <w:rFonts w:cs="Times New Roman" w:hint="eastAsia"/>
                <w:sz w:val="22"/>
              </w:rPr>
              <w:t>經行政程序取得無特殊技術授權機制</w:t>
            </w:r>
          </w:p>
        </w:tc>
      </w:tr>
      <w:tr w:rsidR="00040BEB" w14:paraId="1C427104" w14:textId="77777777" w:rsidTr="00040BEB">
        <w:trPr>
          <w:trHeight w:val="330"/>
        </w:trPr>
        <w:tc>
          <w:tcPr>
            <w:tcW w:w="4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27D6432" w14:textId="77777777" w:rsidR="00040BEB" w:rsidRDefault="00040BEB">
            <w:pPr>
              <w:jc w:val="center"/>
              <w:rPr>
                <w:rFonts w:cs="Times New Roman"/>
                <w:sz w:val="22"/>
                <w:szCs w:val="22"/>
              </w:rPr>
            </w:pPr>
            <w:r>
              <w:rPr>
                <w:rFonts w:cs="Times New Roman"/>
                <w:sz w:val="22"/>
                <w:szCs w:val="22"/>
              </w:rPr>
              <w:t>12</w:t>
            </w:r>
          </w:p>
        </w:tc>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F7983FE" w14:textId="77777777" w:rsidR="00040BEB" w:rsidRDefault="00040BEB">
            <w:pPr>
              <w:widowControl/>
              <w:adjustRightInd/>
              <w:snapToGrid/>
              <w:rPr>
                <w:rFonts w:cs="Times New Roman"/>
                <w:sz w:val="22"/>
                <w:szCs w:val="22"/>
              </w:rPr>
            </w:pP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3C97919" w14:textId="77777777" w:rsidR="00040BEB" w:rsidRDefault="00040BEB">
            <w:pPr>
              <w:jc w:val="both"/>
              <w:rPr>
                <w:rFonts w:cs="Times New Roman"/>
                <w:sz w:val="22"/>
                <w:szCs w:val="22"/>
              </w:rPr>
            </w:pPr>
            <w:r>
              <w:rPr>
                <w:rFonts w:cs="Times New Roman" w:hint="eastAsia"/>
                <w:sz w:val="22"/>
                <w:szCs w:val="22"/>
              </w:rPr>
              <w:t>海堤區域</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337750B" w14:textId="77777777" w:rsidR="00040BEB" w:rsidRDefault="00040BEB">
            <w:pPr>
              <w:jc w:val="both"/>
              <w:rPr>
                <w:rFonts w:cs="Times New Roman"/>
                <w:sz w:val="22"/>
                <w:szCs w:val="22"/>
              </w:rPr>
            </w:pPr>
            <w:r>
              <w:rPr>
                <w:rFonts w:cs="Times New Roman" w:hint="eastAsia"/>
                <w:sz w:val="22"/>
                <w:szCs w:val="22"/>
              </w:rPr>
              <w:t>經濟部水利署</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1921358" w14:textId="77777777" w:rsidR="00040BEB" w:rsidRDefault="00040BEB">
            <w:pPr>
              <w:jc w:val="center"/>
              <w:rPr>
                <w:rFonts w:cs="Times New Roman"/>
                <w:sz w:val="22"/>
                <w:szCs w:val="22"/>
              </w:rPr>
            </w:pPr>
            <w:r>
              <w:rPr>
                <w:rFonts w:cs="Times New Roman" w:hint="eastAsia"/>
                <w:sz w:val="22"/>
                <w:szCs w:val="22"/>
              </w:rPr>
              <w:t>是</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BFCE379" w14:textId="77777777" w:rsidR="00040BEB" w:rsidRDefault="00040BEB">
            <w:pPr>
              <w:ind w:left="56"/>
              <w:jc w:val="both"/>
              <w:rPr>
                <w:rFonts w:cs="Times New Roman"/>
                <w:sz w:val="22"/>
                <w:szCs w:val="22"/>
              </w:rPr>
            </w:pPr>
            <w:r>
              <w:rPr>
                <w:rFonts w:cs="Times New Roman" w:hint="eastAsia"/>
                <w:sz w:val="22"/>
                <w:szCs w:val="22"/>
              </w:rPr>
              <w:t>同權責單位，且於</w:t>
            </w:r>
            <w:r>
              <w:rPr>
                <w:rFonts w:cs="Times New Roman"/>
                <w:sz w:val="22"/>
                <w:szCs w:val="22"/>
              </w:rPr>
              <w:t>TGOS</w:t>
            </w:r>
            <w:r>
              <w:rPr>
                <w:rFonts w:cs="Times New Roman" w:hint="eastAsia"/>
                <w:sz w:val="22"/>
                <w:szCs w:val="22"/>
              </w:rPr>
              <w:t>平台揭露</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FAF5DE5" w14:textId="77777777" w:rsidR="00040BEB" w:rsidRDefault="00040BEB">
            <w:pPr>
              <w:jc w:val="both"/>
              <w:rPr>
                <w:rFonts w:cs="Times New Roman"/>
                <w:sz w:val="22"/>
                <w:szCs w:val="22"/>
              </w:rPr>
            </w:pPr>
            <w:r>
              <w:rPr>
                <w:rFonts w:cs="Times New Roman" w:hint="eastAsia"/>
                <w:sz w:val="22"/>
              </w:rPr>
              <w:t>經</w:t>
            </w:r>
            <w:r>
              <w:rPr>
                <w:rFonts w:cs="Times New Roman"/>
                <w:sz w:val="22"/>
              </w:rPr>
              <w:t>TGOS</w:t>
            </w:r>
            <w:r>
              <w:rPr>
                <w:rFonts w:cs="Times New Roman" w:hint="eastAsia"/>
                <w:sz w:val="22"/>
              </w:rPr>
              <w:t>取得無特殊技術授權機制</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5B1D1DD" w14:textId="77777777" w:rsidR="00040BEB" w:rsidRDefault="00040BEB">
            <w:pPr>
              <w:jc w:val="both"/>
              <w:rPr>
                <w:rFonts w:cs="Times New Roman"/>
                <w:sz w:val="22"/>
              </w:rPr>
            </w:pPr>
            <w:r>
              <w:rPr>
                <w:rFonts w:cs="Times New Roman" w:hint="eastAsia"/>
                <w:sz w:val="22"/>
                <w:szCs w:val="22"/>
              </w:rPr>
              <w:t>同權責單位，無註冊於</w:t>
            </w:r>
            <w:r>
              <w:rPr>
                <w:rFonts w:cs="Times New Roman"/>
                <w:sz w:val="22"/>
                <w:szCs w:val="22"/>
              </w:rPr>
              <w:t>TGOS</w:t>
            </w:r>
            <w:r>
              <w:rPr>
                <w:rFonts w:cs="Times New Roman" w:hint="eastAsia"/>
                <w:sz w:val="22"/>
                <w:szCs w:val="22"/>
              </w:rPr>
              <w:t>平台</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1CCE38D" w14:textId="77777777" w:rsidR="00040BEB" w:rsidRDefault="00040BEB">
            <w:pPr>
              <w:jc w:val="both"/>
              <w:rPr>
                <w:rFonts w:cs="Times New Roman"/>
                <w:sz w:val="22"/>
                <w:szCs w:val="22"/>
              </w:rPr>
            </w:pPr>
            <w:r>
              <w:rPr>
                <w:rFonts w:cs="Times New Roman" w:hint="eastAsia"/>
                <w:sz w:val="22"/>
              </w:rPr>
              <w:t>經行政程序取得無特殊技術授權機制</w:t>
            </w:r>
          </w:p>
        </w:tc>
      </w:tr>
      <w:tr w:rsidR="00040BEB" w14:paraId="045035D4" w14:textId="77777777" w:rsidTr="00040BEB">
        <w:trPr>
          <w:trHeight w:val="330"/>
        </w:trPr>
        <w:tc>
          <w:tcPr>
            <w:tcW w:w="4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BF6634C" w14:textId="77777777" w:rsidR="00040BEB" w:rsidRDefault="00040BEB">
            <w:pPr>
              <w:jc w:val="center"/>
              <w:rPr>
                <w:rFonts w:cs="Times New Roman"/>
                <w:sz w:val="22"/>
                <w:szCs w:val="22"/>
              </w:rPr>
            </w:pPr>
            <w:r>
              <w:rPr>
                <w:rFonts w:cs="Times New Roman"/>
                <w:sz w:val="22"/>
                <w:szCs w:val="22"/>
              </w:rPr>
              <w:t>13</w:t>
            </w:r>
          </w:p>
        </w:tc>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64C20F7" w14:textId="77777777" w:rsidR="00040BEB" w:rsidRDefault="00040BEB">
            <w:pPr>
              <w:widowControl/>
              <w:adjustRightInd/>
              <w:snapToGrid/>
              <w:rPr>
                <w:rFonts w:cs="Times New Roman"/>
                <w:sz w:val="22"/>
                <w:szCs w:val="22"/>
              </w:rPr>
            </w:pP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1999312" w14:textId="77777777" w:rsidR="00040BEB" w:rsidRDefault="00040BEB">
            <w:pPr>
              <w:jc w:val="both"/>
              <w:rPr>
                <w:rFonts w:cs="Times New Roman"/>
                <w:sz w:val="22"/>
                <w:szCs w:val="22"/>
              </w:rPr>
            </w:pPr>
            <w:r>
              <w:rPr>
                <w:rFonts w:cs="Times New Roman" w:hint="eastAsia"/>
                <w:sz w:val="22"/>
                <w:szCs w:val="22"/>
              </w:rPr>
              <w:t>活動斷層帶</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BAC16BE" w14:textId="77777777" w:rsidR="00040BEB" w:rsidRDefault="00040BEB">
            <w:pPr>
              <w:jc w:val="both"/>
              <w:rPr>
                <w:rFonts w:cs="Times New Roman"/>
                <w:sz w:val="22"/>
                <w:szCs w:val="22"/>
              </w:rPr>
            </w:pPr>
            <w:r>
              <w:rPr>
                <w:rFonts w:cs="Times New Roman" w:hint="eastAsia"/>
                <w:sz w:val="22"/>
                <w:szCs w:val="22"/>
              </w:rPr>
              <w:t>經濟部中央地調所</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3F164DE" w14:textId="77777777" w:rsidR="00040BEB" w:rsidRDefault="00040BEB">
            <w:pPr>
              <w:jc w:val="center"/>
              <w:rPr>
                <w:rFonts w:cs="Times New Roman"/>
                <w:sz w:val="22"/>
                <w:szCs w:val="22"/>
              </w:rPr>
            </w:pPr>
            <w:r>
              <w:rPr>
                <w:rFonts w:cs="Times New Roman" w:hint="eastAsia"/>
                <w:sz w:val="22"/>
                <w:szCs w:val="22"/>
              </w:rPr>
              <w:t>是</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EB77D6E" w14:textId="77777777" w:rsidR="00040BEB" w:rsidRDefault="00040BEB">
            <w:pPr>
              <w:ind w:left="56"/>
              <w:jc w:val="both"/>
              <w:rPr>
                <w:rFonts w:cs="Times New Roman"/>
                <w:sz w:val="22"/>
                <w:szCs w:val="22"/>
              </w:rPr>
            </w:pPr>
            <w:r>
              <w:rPr>
                <w:rFonts w:cs="Times New Roman" w:hint="eastAsia"/>
                <w:sz w:val="22"/>
                <w:szCs w:val="22"/>
              </w:rPr>
              <w:t>同權責單位，且於</w:t>
            </w:r>
            <w:r>
              <w:rPr>
                <w:rFonts w:cs="Times New Roman"/>
                <w:sz w:val="22"/>
                <w:szCs w:val="22"/>
              </w:rPr>
              <w:t>TGOS</w:t>
            </w:r>
            <w:r>
              <w:rPr>
                <w:rFonts w:cs="Times New Roman" w:hint="eastAsia"/>
                <w:sz w:val="22"/>
                <w:szCs w:val="22"/>
              </w:rPr>
              <w:t>平台揭露</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053A447" w14:textId="77777777" w:rsidR="00040BEB" w:rsidRDefault="00040BEB">
            <w:pPr>
              <w:jc w:val="both"/>
              <w:rPr>
                <w:rFonts w:cs="Times New Roman"/>
                <w:sz w:val="22"/>
                <w:szCs w:val="22"/>
              </w:rPr>
            </w:pPr>
            <w:r>
              <w:rPr>
                <w:rFonts w:cs="Times New Roman" w:hint="eastAsia"/>
                <w:sz w:val="22"/>
              </w:rPr>
              <w:t>開放式</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D1FDEE" w14:textId="77777777" w:rsidR="00040BEB" w:rsidRDefault="00040BEB">
            <w:pPr>
              <w:jc w:val="both"/>
              <w:rPr>
                <w:rFonts w:cs="Times New Roman"/>
                <w:sz w:val="22"/>
              </w:rPr>
            </w:pPr>
            <w:r>
              <w:rPr>
                <w:rFonts w:cs="Times New Roman" w:hint="eastAsia"/>
                <w:sz w:val="22"/>
                <w:szCs w:val="22"/>
              </w:rPr>
              <w:t>同權責單位，無註冊於</w:t>
            </w:r>
            <w:r>
              <w:rPr>
                <w:rFonts w:cs="Times New Roman"/>
                <w:sz w:val="22"/>
                <w:szCs w:val="22"/>
              </w:rPr>
              <w:t>TGOS</w:t>
            </w:r>
            <w:r>
              <w:rPr>
                <w:rFonts w:cs="Times New Roman" w:hint="eastAsia"/>
                <w:sz w:val="22"/>
                <w:szCs w:val="22"/>
              </w:rPr>
              <w:t>平台</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A074788" w14:textId="77777777" w:rsidR="00040BEB" w:rsidRDefault="00040BEB">
            <w:pPr>
              <w:jc w:val="both"/>
              <w:rPr>
                <w:rFonts w:cs="Times New Roman"/>
                <w:sz w:val="22"/>
                <w:szCs w:val="22"/>
              </w:rPr>
            </w:pPr>
            <w:r>
              <w:rPr>
                <w:rFonts w:cs="Times New Roman" w:hint="eastAsia"/>
                <w:sz w:val="22"/>
              </w:rPr>
              <w:t>經行政程序取得無特殊技術授權機制</w:t>
            </w:r>
          </w:p>
        </w:tc>
      </w:tr>
      <w:tr w:rsidR="00040BEB" w14:paraId="2824ED2E" w14:textId="77777777" w:rsidTr="00040BEB">
        <w:trPr>
          <w:trHeight w:val="330"/>
        </w:trPr>
        <w:tc>
          <w:tcPr>
            <w:tcW w:w="4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2DBE97" w14:textId="77777777" w:rsidR="00040BEB" w:rsidRDefault="00040BEB">
            <w:pPr>
              <w:jc w:val="center"/>
              <w:rPr>
                <w:rFonts w:cs="Times New Roman"/>
                <w:sz w:val="22"/>
                <w:szCs w:val="22"/>
              </w:rPr>
            </w:pPr>
            <w:r>
              <w:rPr>
                <w:rFonts w:cs="Times New Roman"/>
                <w:sz w:val="22"/>
                <w:szCs w:val="22"/>
              </w:rPr>
              <w:t>14</w:t>
            </w:r>
          </w:p>
        </w:tc>
        <w:tc>
          <w:tcPr>
            <w:tcW w:w="69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9F55FA7" w14:textId="77777777" w:rsidR="00040BEB" w:rsidRDefault="00040BEB">
            <w:pPr>
              <w:jc w:val="center"/>
              <w:rPr>
                <w:rFonts w:cs="Times New Roman"/>
                <w:sz w:val="22"/>
                <w:szCs w:val="22"/>
              </w:rPr>
            </w:pPr>
            <w:r>
              <w:rPr>
                <w:rFonts w:cs="Times New Roman" w:hint="eastAsia"/>
                <w:sz w:val="22"/>
                <w:szCs w:val="22"/>
              </w:rPr>
              <w:t>資源利用敏感</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563575F" w14:textId="77777777" w:rsidR="00040BEB" w:rsidRDefault="00040BEB">
            <w:pPr>
              <w:jc w:val="both"/>
              <w:rPr>
                <w:rFonts w:cs="Times New Roman"/>
                <w:sz w:val="22"/>
                <w:szCs w:val="22"/>
              </w:rPr>
            </w:pPr>
            <w:r>
              <w:rPr>
                <w:rFonts w:cs="Times New Roman" w:hint="eastAsia"/>
                <w:sz w:val="22"/>
                <w:szCs w:val="22"/>
              </w:rPr>
              <w:t>保安林</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F1B98DA" w14:textId="77777777" w:rsidR="00040BEB" w:rsidRDefault="00040BEB">
            <w:pPr>
              <w:jc w:val="both"/>
              <w:rPr>
                <w:rFonts w:cs="Times New Roman"/>
                <w:sz w:val="22"/>
                <w:szCs w:val="22"/>
              </w:rPr>
            </w:pPr>
            <w:r>
              <w:rPr>
                <w:rFonts w:cs="Times New Roman" w:hint="eastAsia"/>
                <w:sz w:val="22"/>
                <w:szCs w:val="22"/>
              </w:rPr>
              <w:t>行政院農委會林務局</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0C3A5A9" w14:textId="77777777" w:rsidR="00040BEB" w:rsidRDefault="00040BEB">
            <w:pPr>
              <w:jc w:val="center"/>
              <w:rPr>
                <w:rFonts w:cs="Times New Roman"/>
                <w:sz w:val="22"/>
                <w:szCs w:val="22"/>
              </w:rPr>
            </w:pPr>
            <w:r>
              <w:rPr>
                <w:rFonts w:cs="Times New Roman" w:hint="eastAsia"/>
                <w:sz w:val="22"/>
                <w:szCs w:val="22"/>
              </w:rPr>
              <w:t>是</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CB6FC4A" w14:textId="77777777" w:rsidR="00040BEB" w:rsidRDefault="00040BEB">
            <w:pPr>
              <w:ind w:left="56"/>
              <w:jc w:val="both"/>
              <w:rPr>
                <w:rFonts w:cs="Times New Roman"/>
                <w:sz w:val="22"/>
                <w:szCs w:val="22"/>
              </w:rPr>
            </w:pPr>
            <w:r>
              <w:rPr>
                <w:rFonts w:cs="Times New Roman" w:hint="eastAsia"/>
                <w:sz w:val="22"/>
                <w:szCs w:val="22"/>
              </w:rPr>
              <w:t>同權責單位，且於</w:t>
            </w:r>
            <w:r>
              <w:rPr>
                <w:rFonts w:cs="Times New Roman"/>
                <w:sz w:val="22"/>
                <w:szCs w:val="22"/>
              </w:rPr>
              <w:t>TGOS</w:t>
            </w:r>
            <w:r>
              <w:rPr>
                <w:rFonts w:cs="Times New Roman" w:hint="eastAsia"/>
                <w:sz w:val="22"/>
                <w:szCs w:val="22"/>
              </w:rPr>
              <w:t>平台揭露</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2F9900E" w14:textId="77777777" w:rsidR="00040BEB" w:rsidRDefault="00040BEB">
            <w:pPr>
              <w:jc w:val="both"/>
              <w:rPr>
                <w:rFonts w:cs="Times New Roman"/>
                <w:sz w:val="22"/>
                <w:szCs w:val="22"/>
              </w:rPr>
            </w:pPr>
            <w:r>
              <w:rPr>
                <w:rFonts w:cs="Times New Roman" w:hint="eastAsia"/>
                <w:sz w:val="22"/>
              </w:rPr>
              <w:t>限制</w:t>
            </w:r>
            <w:r>
              <w:rPr>
                <w:rFonts w:cs="Times New Roman"/>
                <w:sz w:val="22"/>
              </w:rPr>
              <w:t>IP</w:t>
            </w:r>
            <w:r>
              <w:rPr>
                <w:rFonts w:cs="Times New Roman"/>
                <w:sz w:val="22"/>
                <w:szCs w:val="22"/>
              </w:rPr>
              <w:t xml:space="preserve"> </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B184120" w14:textId="77777777" w:rsidR="00040BEB" w:rsidRDefault="00040BEB">
            <w:pPr>
              <w:jc w:val="both"/>
              <w:rPr>
                <w:rFonts w:cs="Times New Roman"/>
                <w:sz w:val="22"/>
              </w:rPr>
            </w:pPr>
            <w:r>
              <w:rPr>
                <w:rFonts w:cs="Times New Roman" w:hint="eastAsia"/>
                <w:sz w:val="22"/>
                <w:szCs w:val="22"/>
              </w:rPr>
              <w:t>同權責單位，無註冊於</w:t>
            </w:r>
            <w:r>
              <w:rPr>
                <w:rFonts w:cs="Times New Roman"/>
                <w:sz w:val="22"/>
                <w:szCs w:val="22"/>
              </w:rPr>
              <w:t>TGOS</w:t>
            </w:r>
            <w:r>
              <w:rPr>
                <w:rFonts w:cs="Times New Roman" w:hint="eastAsia"/>
                <w:sz w:val="22"/>
                <w:szCs w:val="22"/>
              </w:rPr>
              <w:t>平台</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C8752DF" w14:textId="77777777" w:rsidR="00040BEB" w:rsidRDefault="00040BEB">
            <w:pPr>
              <w:jc w:val="both"/>
              <w:rPr>
                <w:rFonts w:cs="Times New Roman"/>
                <w:sz w:val="22"/>
              </w:rPr>
            </w:pPr>
            <w:r>
              <w:rPr>
                <w:rFonts w:cs="Times New Roman" w:hint="eastAsia"/>
                <w:sz w:val="22"/>
              </w:rPr>
              <w:t>限制</w:t>
            </w:r>
            <w:r>
              <w:rPr>
                <w:rFonts w:cs="Times New Roman"/>
                <w:sz w:val="22"/>
              </w:rPr>
              <w:t>IP</w:t>
            </w:r>
          </w:p>
          <w:p w14:paraId="1E8324BB" w14:textId="77777777" w:rsidR="00040BEB" w:rsidRDefault="00040BEB">
            <w:pPr>
              <w:jc w:val="both"/>
              <w:rPr>
                <w:rFonts w:cs="Times New Roman"/>
                <w:sz w:val="22"/>
                <w:szCs w:val="22"/>
              </w:rPr>
            </w:pPr>
            <w:r>
              <w:rPr>
                <w:rFonts w:cs="Times New Roman" w:hint="eastAsia"/>
                <w:sz w:val="22"/>
              </w:rPr>
              <w:t>帳號密碼驗證</w:t>
            </w:r>
          </w:p>
        </w:tc>
      </w:tr>
      <w:tr w:rsidR="00040BEB" w14:paraId="3519A082" w14:textId="77777777" w:rsidTr="00040BEB">
        <w:trPr>
          <w:trHeight w:val="330"/>
        </w:trPr>
        <w:tc>
          <w:tcPr>
            <w:tcW w:w="4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BABCFFC" w14:textId="77777777" w:rsidR="00040BEB" w:rsidRDefault="00040BEB">
            <w:pPr>
              <w:jc w:val="center"/>
              <w:rPr>
                <w:rFonts w:cs="Times New Roman"/>
                <w:sz w:val="22"/>
                <w:szCs w:val="22"/>
              </w:rPr>
            </w:pPr>
            <w:r>
              <w:rPr>
                <w:rFonts w:cs="Times New Roman"/>
                <w:sz w:val="22"/>
                <w:szCs w:val="22"/>
              </w:rPr>
              <w:t>15</w:t>
            </w:r>
          </w:p>
        </w:tc>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956BAF4" w14:textId="77777777" w:rsidR="00040BEB" w:rsidRDefault="00040BEB">
            <w:pPr>
              <w:widowControl/>
              <w:adjustRightInd/>
              <w:snapToGrid/>
              <w:rPr>
                <w:rFonts w:cs="Times New Roman"/>
                <w:sz w:val="22"/>
                <w:szCs w:val="22"/>
              </w:rPr>
            </w:pP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F4F1CA1" w14:textId="77777777" w:rsidR="00040BEB" w:rsidRDefault="00040BEB">
            <w:pPr>
              <w:jc w:val="both"/>
              <w:rPr>
                <w:rFonts w:cs="Times New Roman"/>
                <w:sz w:val="22"/>
                <w:szCs w:val="22"/>
              </w:rPr>
            </w:pPr>
            <w:r>
              <w:rPr>
                <w:rFonts w:cs="Times New Roman" w:hint="eastAsia"/>
                <w:sz w:val="22"/>
                <w:szCs w:val="22"/>
              </w:rPr>
              <w:t>人工魚礁區</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909F4DF" w14:textId="77777777" w:rsidR="00040BEB" w:rsidRDefault="00040BEB">
            <w:pPr>
              <w:jc w:val="both"/>
              <w:rPr>
                <w:rFonts w:cs="Times New Roman"/>
                <w:sz w:val="22"/>
                <w:szCs w:val="22"/>
              </w:rPr>
            </w:pPr>
            <w:r>
              <w:rPr>
                <w:rFonts w:cs="Times New Roman" w:hint="eastAsia"/>
                <w:sz w:val="22"/>
                <w:szCs w:val="22"/>
              </w:rPr>
              <w:t>行政院農委會漁業署</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E040B8B" w14:textId="77777777" w:rsidR="00040BEB" w:rsidRDefault="00040BEB">
            <w:pPr>
              <w:jc w:val="center"/>
              <w:rPr>
                <w:rFonts w:cs="Times New Roman"/>
                <w:sz w:val="22"/>
                <w:szCs w:val="22"/>
              </w:rPr>
            </w:pPr>
            <w:r>
              <w:rPr>
                <w:rFonts w:cs="Times New Roman" w:hint="eastAsia"/>
                <w:sz w:val="22"/>
                <w:szCs w:val="22"/>
              </w:rPr>
              <w:t>是</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C3BA8FD" w14:textId="77777777" w:rsidR="00040BEB" w:rsidRDefault="00040BEB">
            <w:pPr>
              <w:jc w:val="both"/>
              <w:rPr>
                <w:sz w:val="22"/>
                <w:szCs w:val="22"/>
              </w:rPr>
            </w:pPr>
            <w:r>
              <w:rPr>
                <w:rFonts w:cs="Times New Roman" w:hint="eastAsia"/>
                <w:sz w:val="22"/>
                <w:szCs w:val="22"/>
              </w:rPr>
              <w:t>配合本計畫由</w:t>
            </w:r>
            <w:r>
              <w:rPr>
                <w:rFonts w:cs="Times New Roman"/>
                <w:sz w:val="22"/>
                <w:szCs w:val="22"/>
              </w:rPr>
              <w:t>TGOS</w:t>
            </w:r>
            <w:r>
              <w:rPr>
                <w:rFonts w:cs="Times New Roman" w:hint="eastAsia"/>
                <w:sz w:val="22"/>
                <w:szCs w:val="22"/>
              </w:rPr>
              <w:t>代為發佈圖資服務</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7CED56A" w14:textId="77777777" w:rsidR="00040BEB" w:rsidRDefault="00040BEB">
            <w:pPr>
              <w:jc w:val="both"/>
              <w:rPr>
                <w:rFonts w:cs="Times New Roman"/>
                <w:sz w:val="22"/>
                <w:szCs w:val="22"/>
              </w:rPr>
            </w:pPr>
            <w:r>
              <w:rPr>
                <w:rFonts w:cs="Times New Roman" w:hint="eastAsia"/>
                <w:sz w:val="22"/>
              </w:rPr>
              <w:t>經行政程序取得無特殊技術授權機制</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4DE25BD" w14:textId="77777777" w:rsidR="00040BEB" w:rsidRDefault="00040BEB">
            <w:pPr>
              <w:jc w:val="both"/>
              <w:rPr>
                <w:rFonts w:cs="Times New Roman"/>
                <w:sz w:val="22"/>
              </w:rPr>
            </w:pPr>
            <w:r>
              <w:rPr>
                <w:rFonts w:cs="Times New Roman" w:hint="eastAsia"/>
                <w:sz w:val="22"/>
                <w:szCs w:val="22"/>
              </w:rPr>
              <w:t>配合本計畫由</w:t>
            </w:r>
            <w:r>
              <w:rPr>
                <w:rFonts w:cs="Times New Roman"/>
                <w:sz w:val="22"/>
                <w:szCs w:val="22"/>
              </w:rPr>
              <w:t>TGOS</w:t>
            </w:r>
            <w:r>
              <w:rPr>
                <w:rFonts w:cs="Times New Roman" w:hint="eastAsia"/>
                <w:sz w:val="22"/>
                <w:szCs w:val="22"/>
              </w:rPr>
              <w:t>代為發佈圖資服務</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95AA285" w14:textId="77777777" w:rsidR="00040BEB" w:rsidRDefault="00040BEB">
            <w:pPr>
              <w:jc w:val="both"/>
              <w:rPr>
                <w:rFonts w:cs="Times New Roman"/>
                <w:sz w:val="22"/>
                <w:szCs w:val="22"/>
              </w:rPr>
            </w:pPr>
            <w:r>
              <w:rPr>
                <w:rFonts w:cs="Times New Roman" w:hint="eastAsia"/>
                <w:sz w:val="22"/>
              </w:rPr>
              <w:t>經行政程序取得無特殊技術授權機制</w:t>
            </w:r>
          </w:p>
        </w:tc>
      </w:tr>
      <w:tr w:rsidR="00040BEB" w14:paraId="7DB56F4F" w14:textId="77777777" w:rsidTr="00040BEB">
        <w:trPr>
          <w:trHeight w:val="330"/>
        </w:trPr>
        <w:tc>
          <w:tcPr>
            <w:tcW w:w="4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32F6D0D" w14:textId="77777777" w:rsidR="00040BEB" w:rsidRDefault="00040BEB">
            <w:pPr>
              <w:jc w:val="center"/>
              <w:rPr>
                <w:rFonts w:cs="Times New Roman"/>
                <w:sz w:val="22"/>
                <w:szCs w:val="22"/>
              </w:rPr>
            </w:pPr>
            <w:r>
              <w:rPr>
                <w:rFonts w:cs="Times New Roman"/>
                <w:sz w:val="22"/>
                <w:szCs w:val="22"/>
              </w:rPr>
              <w:t>16</w:t>
            </w:r>
          </w:p>
        </w:tc>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D774CB0" w14:textId="77777777" w:rsidR="00040BEB" w:rsidRDefault="00040BEB">
            <w:pPr>
              <w:widowControl/>
              <w:adjustRightInd/>
              <w:snapToGrid/>
              <w:rPr>
                <w:rFonts w:cs="Times New Roman"/>
                <w:sz w:val="22"/>
                <w:szCs w:val="22"/>
              </w:rPr>
            </w:pP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4C5C1EC" w14:textId="77777777" w:rsidR="00040BEB" w:rsidRDefault="00040BEB">
            <w:pPr>
              <w:jc w:val="both"/>
              <w:rPr>
                <w:rFonts w:cs="Times New Roman"/>
                <w:sz w:val="22"/>
                <w:szCs w:val="22"/>
              </w:rPr>
            </w:pPr>
            <w:r>
              <w:rPr>
                <w:rFonts w:cs="Times New Roman" w:hint="eastAsia"/>
                <w:sz w:val="22"/>
                <w:szCs w:val="22"/>
              </w:rPr>
              <w:t>保護礁區</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1AD473C" w14:textId="77777777" w:rsidR="00040BEB" w:rsidRDefault="00040BEB">
            <w:pPr>
              <w:jc w:val="both"/>
              <w:rPr>
                <w:rFonts w:cs="Times New Roman"/>
                <w:sz w:val="22"/>
                <w:szCs w:val="22"/>
              </w:rPr>
            </w:pPr>
            <w:r>
              <w:rPr>
                <w:rFonts w:cs="Times New Roman" w:hint="eastAsia"/>
                <w:sz w:val="22"/>
                <w:szCs w:val="22"/>
              </w:rPr>
              <w:t>行政院農委會漁業署</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F92B417" w14:textId="77777777" w:rsidR="00040BEB" w:rsidRDefault="00040BEB">
            <w:pPr>
              <w:jc w:val="center"/>
              <w:rPr>
                <w:sz w:val="22"/>
                <w:szCs w:val="22"/>
              </w:rPr>
            </w:pPr>
            <w:r>
              <w:rPr>
                <w:rFonts w:cs="Times New Roman" w:hint="eastAsia"/>
                <w:sz w:val="22"/>
                <w:szCs w:val="22"/>
              </w:rPr>
              <w:t>是</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A13DAC1" w14:textId="77777777" w:rsidR="00040BEB" w:rsidRDefault="00040BEB">
            <w:pPr>
              <w:jc w:val="both"/>
              <w:rPr>
                <w:sz w:val="22"/>
                <w:szCs w:val="22"/>
              </w:rPr>
            </w:pPr>
            <w:r>
              <w:rPr>
                <w:rFonts w:cs="Times New Roman" w:hint="eastAsia"/>
                <w:sz w:val="22"/>
                <w:szCs w:val="22"/>
              </w:rPr>
              <w:t>配合本計畫由</w:t>
            </w:r>
            <w:r>
              <w:rPr>
                <w:rFonts w:cs="Times New Roman"/>
                <w:sz w:val="22"/>
                <w:szCs w:val="22"/>
              </w:rPr>
              <w:t>TGOS</w:t>
            </w:r>
            <w:r>
              <w:rPr>
                <w:rFonts w:cs="Times New Roman" w:hint="eastAsia"/>
                <w:sz w:val="22"/>
                <w:szCs w:val="22"/>
              </w:rPr>
              <w:t>代為發佈圖資服務</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6BBF675" w14:textId="77777777" w:rsidR="00040BEB" w:rsidRDefault="00040BEB">
            <w:pPr>
              <w:jc w:val="both"/>
              <w:rPr>
                <w:rFonts w:cs="Times New Roman"/>
                <w:sz w:val="22"/>
                <w:szCs w:val="22"/>
              </w:rPr>
            </w:pPr>
            <w:r>
              <w:rPr>
                <w:rFonts w:cs="Times New Roman" w:hint="eastAsia"/>
                <w:sz w:val="22"/>
              </w:rPr>
              <w:t>經行政程序取得無特殊技術授權機制</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3EA9FE7" w14:textId="77777777" w:rsidR="00040BEB" w:rsidRDefault="00040BEB">
            <w:pPr>
              <w:jc w:val="both"/>
              <w:rPr>
                <w:rFonts w:cs="Times New Roman"/>
                <w:sz w:val="22"/>
              </w:rPr>
            </w:pPr>
            <w:r>
              <w:rPr>
                <w:rFonts w:cs="Times New Roman" w:hint="eastAsia"/>
                <w:sz w:val="22"/>
                <w:szCs w:val="22"/>
              </w:rPr>
              <w:t>配合本計畫由</w:t>
            </w:r>
            <w:r>
              <w:rPr>
                <w:rFonts w:cs="Times New Roman"/>
                <w:sz w:val="22"/>
                <w:szCs w:val="22"/>
              </w:rPr>
              <w:t>TGOS</w:t>
            </w:r>
            <w:r>
              <w:rPr>
                <w:rFonts w:cs="Times New Roman" w:hint="eastAsia"/>
                <w:sz w:val="22"/>
                <w:szCs w:val="22"/>
              </w:rPr>
              <w:t>代為發佈圖資服務</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B0519A4" w14:textId="77777777" w:rsidR="00040BEB" w:rsidRDefault="00040BEB">
            <w:pPr>
              <w:jc w:val="both"/>
              <w:rPr>
                <w:rFonts w:cs="Times New Roman"/>
                <w:sz w:val="22"/>
                <w:szCs w:val="22"/>
              </w:rPr>
            </w:pPr>
            <w:r>
              <w:rPr>
                <w:rFonts w:cs="Times New Roman" w:hint="eastAsia"/>
                <w:sz w:val="22"/>
              </w:rPr>
              <w:t>經行政程序取得無特殊技術授權機制</w:t>
            </w:r>
          </w:p>
        </w:tc>
      </w:tr>
      <w:tr w:rsidR="00040BEB" w14:paraId="2FA096F5" w14:textId="77777777" w:rsidTr="00040BEB">
        <w:trPr>
          <w:trHeight w:val="330"/>
        </w:trPr>
        <w:tc>
          <w:tcPr>
            <w:tcW w:w="4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47C1586" w14:textId="77777777" w:rsidR="00040BEB" w:rsidRDefault="00040BEB">
            <w:pPr>
              <w:jc w:val="center"/>
              <w:rPr>
                <w:rFonts w:cs="Times New Roman"/>
                <w:sz w:val="22"/>
                <w:szCs w:val="22"/>
              </w:rPr>
            </w:pPr>
            <w:r>
              <w:rPr>
                <w:rFonts w:cs="Times New Roman"/>
                <w:sz w:val="22"/>
                <w:szCs w:val="22"/>
              </w:rPr>
              <w:t>17</w:t>
            </w:r>
          </w:p>
        </w:tc>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75277D8" w14:textId="77777777" w:rsidR="00040BEB" w:rsidRDefault="00040BEB">
            <w:pPr>
              <w:widowControl/>
              <w:adjustRightInd/>
              <w:snapToGrid/>
              <w:rPr>
                <w:rFonts w:cs="Times New Roman"/>
                <w:sz w:val="22"/>
                <w:szCs w:val="22"/>
              </w:rPr>
            </w:pP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1CC5BDB" w14:textId="77777777" w:rsidR="00040BEB" w:rsidRDefault="00040BEB">
            <w:pPr>
              <w:jc w:val="both"/>
              <w:rPr>
                <w:rFonts w:cs="Times New Roman"/>
                <w:sz w:val="22"/>
                <w:szCs w:val="22"/>
              </w:rPr>
            </w:pPr>
            <w:r>
              <w:rPr>
                <w:rFonts w:cs="Times New Roman" w:hint="eastAsia"/>
                <w:sz w:val="22"/>
                <w:szCs w:val="22"/>
              </w:rPr>
              <w:t>飲用水水源水質水量保護區</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ECB7DA" w14:textId="77777777" w:rsidR="00040BEB" w:rsidRDefault="00040BEB">
            <w:pPr>
              <w:jc w:val="both"/>
              <w:rPr>
                <w:rFonts w:cs="Times New Roman"/>
                <w:sz w:val="22"/>
                <w:szCs w:val="22"/>
              </w:rPr>
            </w:pPr>
            <w:r>
              <w:rPr>
                <w:rFonts w:cs="Times New Roman" w:hint="eastAsia"/>
                <w:sz w:val="22"/>
                <w:szCs w:val="22"/>
              </w:rPr>
              <w:t>行政院環境保護署</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F55F120" w14:textId="77777777" w:rsidR="00040BEB" w:rsidRDefault="00040BEB">
            <w:pPr>
              <w:jc w:val="center"/>
              <w:rPr>
                <w:rFonts w:cs="Times New Roman"/>
                <w:sz w:val="22"/>
                <w:szCs w:val="22"/>
              </w:rPr>
            </w:pPr>
            <w:r>
              <w:rPr>
                <w:rFonts w:cs="Times New Roman" w:hint="eastAsia"/>
                <w:sz w:val="22"/>
                <w:szCs w:val="22"/>
              </w:rPr>
              <w:t>是</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F1024AD" w14:textId="77777777" w:rsidR="00040BEB" w:rsidRDefault="00040BEB">
            <w:pPr>
              <w:ind w:left="56"/>
              <w:jc w:val="both"/>
              <w:rPr>
                <w:rFonts w:cs="Times New Roman"/>
                <w:sz w:val="22"/>
                <w:szCs w:val="22"/>
              </w:rPr>
            </w:pPr>
            <w:r>
              <w:rPr>
                <w:rFonts w:cs="Times New Roman" w:hint="eastAsia"/>
                <w:sz w:val="22"/>
                <w:szCs w:val="22"/>
              </w:rPr>
              <w:t>同權責單位，且於</w:t>
            </w:r>
            <w:r>
              <w:rPr>
                <w:rFonts w:cs="Times New Roman"/>
                <w:sz w:val="22"/>
                <w:szCs w:val="22"/>
              </w:rPr>
              <w:t>TGOS</w:t>
            </w:r>
            <w:r>
              <w:rPr>
                <w:rFonts w:cs="Times New Roman" w:hint="eastAsia"/>
                <w:sz w:val="22"/>
                <w:szCs w:val="22"/>
              </w:rPr>
              <w:t>平台揭露</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95BE8B4" w14:textId="77777777" w:rsidR="00040BEB" w:rsidRDefault="00040BEB">
            <w:pPr>
              <w:jc w:val="both"/>
              <w:rPr>
                <w:rFonts w:cs="Times New Roman"/>
                <w:sz w:val="22"/>
                <w:szCs w:val="22"/>
              </w:rPr>
            </w:pPr>
            <w:r>
              <w:rPr>
                <w:rFonts w:hint="eastAsia"/>
                <w:sz w:val="22"/>
              </w:rPr>
              <w:t>開放式</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5FAEB6D" w14:textId="77777777" w:rsidR="00040BEB" w:rsidRDefault="00040BEB">
            <w:pPr>
              <w:jc w:val="both"/>
              <w:rPr>
                <w:rFonts w:cs="Times New Roman"/>
                <w:sz w:val="22"/>
              </w:rPr>
            </w:pPr>
            <w:r>
              <w:rPr>
                <w:rFonts w:cs="Times New Roman" w:hint="eastAsia"/>
                <w:sz w:val="22"/>
                <w:szCs w:val="22"/>
              </w:rPr>
              <w:t>同權責單位，無註冊於</w:t>
            </w:r>
            <w:r>
              <w:rPr>
                <w:rFonts w:cs="Times New Roman"/>
                <w:sz w:val="22"/>
                <w:szCs w:val="22"/>
              </w:rPr>
              <w:t>TGOS</w:t>
            </w:r>
            <w:r>
              <w:rPr>
                <w:rFonts w:cs="Times New Roman" w:hint="eastAsia"/>
                <w:sz w:val="22"/>
                <w:szCs w:val="22"/>
              </w:rPr>
              <w:t>平台</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6268A9E" w14:textId="77777777" w:rsidR="00040BEB" w:rsidRDefault="00040BEB">
            <w:pPr>
              <w:jc w:val="both"/>
              <w:rPr>
                <w:rFonts w:cs="Times New Roman"/>
                <w:sz w:val="22"/>
                <w:szCs w:val="22"/>
              </w:rPr>
            </w:pPr>
            <w:r>
              <w:rPr>
                <w:rFonts w:cs="Times New Roman" w:hint="eastAsia"/>
                <w:sz w:val="22"/>
              </w:rPr>
              <w:t>經行政程序取得無特殊技術授權機制</w:t>
            </w:r>
          </w:p>
        </w:tc>
      </w:tr>
      <w:tr w:rsidR="00040BEB" w14:paraId="6F73A9BE" w14:textId="77777777" w:rsidTr="00040BEB">
        <w:trPr>
          <w:trHeight w:val="330"/>
        </w:trPr>
        <w:tc>
          <w:tcPr>
            <w:tcW w:w="4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ECBFA63" w14:textId="77777777" w:rsidR="00040BEB" w:rsidRDefault="00040BEB">
            <w:pPr>
              <w:jc w:val="center"/>
              <w:rPr>
                <w:rFonts w:cs="Times New Roman"/>
                <w:sz w:val="22"/>
                <w:szCs w:val="22"/>
              </w:rPr>
            </w:pPr>
            <w:r>
              <w:rPr>
                <w:rFonts w:cs="Times New Roman"/>
                <w:sz w:val="22"/>
                <w:szCs w:val="22"/>
              </w:rPr>
              <w:t>18</w:t>
            </w:r>
          </w:p>
        </w:tc>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2518973" w14:textId="77777777" w:rsidR="00040BEB" w:rsidRDefault="00040BEB">
            <w:pPr>
              <w:widowControl/>
              <w:adjustRightInd/>
              <w:snapToGrid/>
              <w:rPr>
                <w:rFonts w:cs="Times New Roman"/>
                <w:sz w:val="22"/>
                <w:szCs w:val="22"/>
              </w:rPr>
            </w:pP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D12C050" w14:textId="77777777" w:rsidR="00040BEB" w:rsidRDefault="00040BEB">
            <w:pPr>
              <w:jc w:val="both"/>
              <w:rPr>
                <w:rFonts w:cs="Times New Roman"/>
                <w:sz w:val="22"/>
                <w:szCs w:val="22"/>
              </w:rPr>
            </w:pPr>
            <w:r>
              <w:rPr>
                <w:rFonts w:cs="Times New Roman" w:hint="eastAsia"/>
                <w:sz w:val="22"/>
                <w:szCs w:val="22"/>
              </w:rPr>
              <w:t>自來水水質水量保護區</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368BE76" w14:textId="77777777" w:rsidR="00040BEB" w:rsidRDefault="00040BEB">
            <w:pPr>
              <w:jc w:val="both"/>
              <w:rPr>
                <w:rFonts w:cs="Times New Roman"/>
                <w:sz w:val="22"/>
                <w:szCs w:val="22"/>
              </w:rPr>
            </w:pPr>
            <w:r>
              <w:rPr>
                <w:rFonts w:cs="Times New Roman" w:hint="eastAsia"/>
                <w:sz w:val="22"/>
                <w:szCs w:val="22"/>
              </w:rPr>
              <w:t>經濟部水利署</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45FA961" w14:textId="77777777" w:rsidR="00040BEB" w:rsidRDefault="00040BEB">
            <w:pPr>
              <w:jc w:val="center"/>
              <w:rPr>
                <w:rFonts w:cs="Times New Roman"/>
                <w:sz w:val="22"/>
                <w:szCs w:val="22"/>
              </w:rPr>
            </w:pPr>
            <w:r>
              <w:rPr>
                <w:rFonts w:cs="Times New Roman" w:hint="eastAsia"/>
                <w:sz w:val="22"/>
                <w:szCs w:val="22"/>
              </w:rPr>
              <w:t>是</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F1D964" w14:textId="77777777" w:rsidR="00040BEB" w:rsidRDefault="00040BEB">
            <w:pPr>
              <w:ind w:left="56"/>
              <w:jc w:val="both"/>
              <w:rPr>
                <w:rFonts w:cs="Times New Roman"/>
                <w:sz w:val="22"/>
                <w:szCs w:val="22"/>
              </w:rPr>
            </w:pPr>
            <w:r>
              <w:rPr>
                <w:rFonts w:cs="Times New Roman" w:hint="eastAsia"/>
                <w:sz w:val="22"/>
                <w:szCs w:val="22"/>
              </w:rPr>
              <w:t>同權責單位，且於</w:t>
            </w:r>
            <w:r>
              <w:rPr>
                <w:rFonts w:cs="Times New Roman"/>
                <w:sz w:val="22"/>
                <w:szCs w:val="22"/>
              </w:rPr>
              <w:t>TGOS</w:t>
            </w:r>
            <w:r>
              <w:rPr>
                <w:rFonts w:cs="Times New Roman" w:hint="eastAsia"/>
                <w:sz w:val="22"/>
                <w:szCs w:val="22"/>
              </w:rPr>
              <w:t>平台揭露</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D2D7B37" w14:textId="77777777" w:rsidR="00040BEB" w:rsidRDefault="00040BEB">
            <w:pPr>
              <w:jc w:val="both"/>
              <w:rPr>
                <w:rFonts w:cs="Times New Roman"/>
                <w:sz w:val="22"/>
                <w:szCs w:val="22"/>
              </w:rPr>
            </w:pPr>
            <w:r>
              <w:rPr>
                <w:rFonts w:cs="Times New Roman" w:hint="eastAsia"/>
                <w:sz w:val="22"/>
              </w:rPr>
              <w:t>經</w:t>
            </w:r>
            <w:r>
              <w:rPr>
                <w:rFonts w:cs="Times New Roman"/>
                <w:sz w:val="22"/>
              </w:rPr>
              <w:t>TGOS</w:t>
            </w:r>
            <w:r>
              <w:rPr>
                <w:rFonts w:cs="Times New Roman" w:hint="eastAsia"/>
                <w:sz w:val="22"/>
              </w:rPr>
              <w:t>取得無特殊技術授權機制</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4DCB50F" w14:textId="77777777" w:rsidR="00040BEB" w:rsidRDefault="00040BEB">
            <w:pPr>
              <w:jc w:val="both"/>
              <w:rPr>
                <w:rFonts w:cs="Times New Roman"/>
                <w:sz w:val="22"/>
              </w:rPr>
            </w:pPr>
            <w:r>
              <w:rPr>
                <w:rFonts w:cs="Times New Roman" w:hint="eastAsia"/>
                <w:sz w:val="22"/>
                <w:szCs w:val="22"/>
              </w:rPr>
              <w:t>同權責單位，無註冊於</w:t>
            </w:r>
            <w:r>
              <w:rPr>
                <w:rFonts w:cs="Times New Roman"/>
                <w:sz w:val="22"/>
                <w:szCs w:val="22"/>
              </w:rPr>
              <w:t>TGOS</w:t>
            </w:r>
            <w:r>
              <w:rPr>
                <w:rFonts w:cs="Times New Roman" w:hint="eastAsia"/>
                <w:sz w:val="22"/>
                <w:szCs w:val="22"/>
              </w:rPr>
              <w:t>平台</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21AF69C" w14:textId="77777777" w:rsidR="00040BEB" w:rsidRDefault="00040BEB">
            <w:pPr>
              <w:jc w:val="both"/>
              <w:rPr>
                <w:rFonts w:cs="Times New Roman"/>
                <w:sz w:val="22"/>
                <w:szCs w:val="22"/>
              </w:rPr>
            </w:pPr>
            <w:r>
              <w:rPr>
                <w:rFonts w:cs="Times New Roman" w:hint="eastAsia"/>
                <w:sz w:val="22"/>
              </w:rPr>
              <w:t>經行政程序取得無特殊技術授權機制</w:t>
            </w:r>
          </w:p>
        </w:tc>
      </w:tr>
      <w:tr w:rsidR="00040BEB" w14:paraId="37BB28FB" w14:textId="77777777" w:rsidTr="00040BEB">
        <w:trPr>
          <w:trHeight w:val="330"/>
        </w:trPr>
        <w:tc>
          <w:tcPr>
            <w:tcW w:w="4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343CD84" w14:textId="77777777" w:rsidR="00040BEB" w:rsidRDefault="00040BEB">
            <w:pPr>
              <w:jc w:val="center"/>
              <w:rPr>
                <w:rFonts w:cs="Times New Roman"/>
                <w:sz w:val="22"/>
                <w:szCs w:val="22"/>
              </w:rPr>
            </w:pPr>
            <w:r>
              <w:rPr>
                <w:rFonts w:cs="Times New Roman"/>
                <w:sz w:val="22"/>
                <w:szCs w:val="22"/>
              </w:rPr>
              <w:t>19</w:t>
            </w:r>
          </w:p>
        </w:tc>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B302596" w14:textId="77777777" w:rsidR="00040BEB" w:rsidRDefault="00040BEB">
            <w:pPr>
              <w:widowControl/>
              <w:adjustRightInd/>
              <w:snapToGrid/>
              <w:rPr>
                <w:rFonts w:cs="Times New Roman"/>
                <w:sz w:val="22"/>
                <w:szCs w:val="22"/>
              </w:rPr>
            </w:pP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11E9CCC" w14:textId="77777777" w:rsidR="00040BEB" w:rsidRDefault="00040BEB">
            <w:pPr>
              <w:jc w:val="both"/>
              <w:rPr>
                <w:rFonts w:cs="Times New Roman"/>
                <w:sz w:val="22"/>
                <w:szCs w:val="22"/>
              </w:rPr>
            </w:pPr>
            <w:r>
              <w:rPr>
                <w:rFonts w:cs="Times New Roman" w:hint="eastAsia"/>
                <w:sz w:val="22"/>
                <w:szCs w:val="22"/>
              </w:rPr>
              <w:t>水庫蓄水範圍</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E720584" w14:textId="77777777" w:rsidR="00040BEB" w:rsidRDefault="00040BEB">
            <w:pPr>
              <w:jc w:val="both"/>
              <w:rPr>
                <w:rFonts w:cs="Times New Roman"/>
                <w:sz w:val="22"/>
                <w:szCs w:val="22"/>
              </w:rPr>
            </w:pPr>
            <w:r>
              <w:rPr>
                <w:rFonts w:cs="Times New Roman" w:hint="eastAsia"/>
                <w:sz w:val="22"/>
                <w:szCs w:val="22"/>
              </w:rPr>
              <w:t>經濟部水利署</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74A76C3" w14:textId="77777777" w:rsidR="00040BEB" w:rsidRDefault="00040BEB">
            <w:pPr>
              <w:jc w:val="center"/>
              <w:rPr>
                <w:rFonts w:cs="Times New Roman"/>
                <w:sz w:val="22"/>
                <w:szCs w:val="22"/>
              </w:rPr>
            </w:pPr>
            <w:r>
              <w:rPr>
                <w:rFonts w:cs="Times New Roman" w:hint="eastAsia"/>
                <w:sz w:val="22"/>
                <w:szCs w:val="22"/>
              </w:rPr>
              <w:t>是</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EBB0091" w14:textId="77777777" w:rsidR="00040BEB" w:rsidRDefault="00040BEB">
            <w:pPr>
              <w:ind w:left="56"/>
              <w:jc w:val="both"/>
              <w:rPr>
                <w:rFonts w:cs="Times New Roman"/>
                <w:sz w:val="22"/>
                <w:szCs w:val="22"/>
              </w:rPr>
            </w:pPr>
            <w:r>
              <w:rPr>
                <w:rFonts w:cs="Times New Roman" w:hint="eastAsia"/>
                <w:sz w:val="22"/>
                <w:szCs w:val="22"/>
              </w:rPr>
              <w:t>同權責單位，且於</w:t>
            </w:r>
            <w:r>
              <w:rPr>
                <w:rFonts w:cs="Times New Roman"/>
                <w:sz w:val="22"/>
                <w:szCs w:val="22"/>
              </w:rPr>
              <w:t>TGOS</w:t>
            </w:r>
            <w:r>
              <w:rPr>
                <w:rFonts w:cs="Times New Roman" w:hint="eastAsia"/>
                <w:sz w:val="22"/>
                <w:szCs w:val="22"/>
              </w:rPr>
              <w:t>平台揭露</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7117977" w14:textId="77777777" w:rsidR="00040BEB" w:rsidRDefault="00040BEB">
            <w:pPr>
              <w:jc w:val="both"/>
              <w:rPr>
                <w:rFonts w:cs="Times New Roman"/>
                <w:sz w:val="22"/>
                <w:szCs w:val="22"/>
              </w:rPr>
            </w:pPr>
            <w:r>
              <w:rPr>
                <w:rFonts w:cs="Times New Roman" w:hint="eastAsia"/>
                <w:sz w:val="22"/>
              </w:rPr>
              <w:t>經</w:t>
            </w:r>
            <w:r>
              <w:rPr>
                <w:rFonts w:cs="Times New Roman"/>
                <w:sz w:val="22"/>
              </w:rPr>
              <w:t>TGOS</w:t>
            </w:r>
            <w:r>
              <w:rPr>
                <w:rFonts w:cs="Times New Roman" w:hint="eastAsia"/>
                <w:sz w:val="22"/>
              </w:rPr>
              <w:t>取得無特殊技術授權機制</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6DAC50" w14:textId="77777777" w:rsidR="00040BEB" w:rsidRDefault="00040BEB">
            <w:pPr>
              <w:jc w:val="both"/>
              <w:rPr>
                <w:rFonts w:cs="Times New Roman"/>
                <w:sz w:val="22"/>
              </w:rPr>
            </w:pPr>
            <w:r>
              <w:rPr>
                <w:rFonts w:cs="Times New Roman" w:hint="eastAsia"/>
                <w:sz w:val="22"/>
                <w:szCs w:val="22"/>
              </w:rPr>
              <w:t>同權責單位，無註冊於</w:t>
            </w:r>
            <w:r>
              <w:rPr>
                <w:rFonts w:cs="Times New Roman"/>
                <w:sz w:val="22"/>
                <w:szCs w:val="22"/>
              </w:rPr>
              <w:t>TGOS</w:t>
            </w:r>
            <w:r>
              <w:rPr>
                <w:rFonts w:cs="Times New Roman" w:hint="eastAsia"/>
                <w:sz w:val="22"/>
                <w:szCs w:val="22"/>
              </w:rPr>
              <w:t>平台</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E7849FD" w14:textId="77777777" w:rsidR="00040BEB" w:rsidRDefault="00040BEB">
            <w:pPr>
              <w:jc w:val="both"/>
              <w:rPr>
                <w:rFonts w:cs="Times New Roman"/>
                <w:sz w:val="22"/>
                <w:szCs w:val="22"/>
              </w:rPr>
            </w:pPr>
            <w:r>
              <w:rPr>
                <w:rFonts w:cs="Times New Roman" w:hint="eastAsia"/>
                <w:sz w:val="22"/>
              </w:rPr>
              <w:t>經行政程序取得無特殊技術授權機制</w:t>
            </w:r>
          </w:p>
        </w:tc>
      </w:tr>
      <w:tr w:rsidR="00040BEB" w14:paraId="10B8A5B9" w14:textId="77777777" w:rsidTr="00040BEB">
        <w:trPr>
          <w:trHeight w:val="330"/>
        </w:trPr>
        <w:tc>
          <w:tcPr>
            <w:tcW w:w="4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21FF642" w14:textId="77777777" w:rsidR="00040BEB" w:rsidRDefault="00040BEB">
            <w:pPr>
              <w:jc w:val="center"/>
              <w:rPr>
                <w:rFonts w:cs="Times New Roman"/>
                <w:sz w:val="22"/>
                <w:szCs w:val="22"/>
              </w:rPr>
            </w:pPr>
            <w:r>
              <w:rPr>
                <w:rFonts w:cs="Times New Roman"/>
                <w:sz w:val="22"/>
                <w:szCs w:val="22"/>
              </w:rPr>
              <w:t>20</w:t>
            </w:r>
          </w:p>
        </w:tc>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F3709FC" w14:textId="77777777" w:rsidR="00040BEB" w:rsidRDefault="00040BEB">
            <w:pPr>
              <w:widowControl/>
              <w:adjustRightInd/>
              <w:snapToGrid/>
              <w:rPr>
                <w:rFonts w:cs="Times New Roman"/>
                <w:sz w:val="22"/>
                <w:szCs w:val="22"/>
              </w:rPr>
            </w:pP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D86D161" w14:textId="77777777" w:rsidR="00040BEB" w:rsidRDefault="00040BEB">
            <w:pPr>
              <w:jc w:val="both"/>
              <w:rPr>
                <w:rFonts w:cs="Times New Roman"/>
                <w:sz w:val="22"/>
                <w:szCs w:val="22"/>
              </w:rPr>
            </w:pPr>
            <w:r>
              <w:rPr>
                <w:rFonts w:cs="Times New Roman" w:hint="eastAsia"/>
                <w:sz w:val="22"/>
                <w:szCs w:val="22"/>
              </w:rPr>
              <w:t>現存礦區分布圖</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81B3EFE" w14:textId="77777777" w:rsidR="00040BEB" w:rsidRDefault="00040BEB">
            <w:pPr>
              <w:jc w:val="both"/>
              <w:rPr>
                <w:rFonts w:cs="Times New Roman"/>
                <w:sz w:val="22"/>
                <w:szCs w:val="22"/>
              </w:rPr>
            </w:pPr>
            <w:r>
              <w:rPr>
                <w:rFonts w:cs="Times New Roman" w:hint="eastAsia"/>
                <w:sz w:val="22"/>
                <w:szCs w:val="22"/>
              </w:rPr>
              <w:t>經濟部礦務局</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84C7E6C" w14:textId="77777777" w:rsidR="00040BEB" w:rsidRDefault="00040BEB">
            <w:pPr>
              <w:jc w:val="center"/>
              <w:rPr>
                <w:rFonts w:cs="Times New Roman"/>
                <w:sz w:val="22"/>
                <w:szCs w:val="22"/>
              </w:rPr>
            </w:pPr>
            <w:r>
              <w:rPr>
                <w:rFonts w:cs="Times New Roman" w:hint="eastAsia"/>
                <w:sz w:val="22"/>
                <w:szCs w:val="22"/>
              </w:rPr>
              <w:t>是</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99AE1A8" w14:textId="77777777" w:rsidR="00040BEB" w:rsidRDefault="00040BEB">
            <w:pPr>
              <w:ind w:left="56"/>
              <w:jc w:val="both"/>
              <w:rPr>
                <w:rFonts w:cs="Times New Roman"/>
                <w:sz w:val="22"/>
                <w:szCs w:val="22"/>
              </w:rPr>
            </w:pPr>
            <w:r>
              <w:rPr>
                <w:rFonts w:cs="Times New Roman" w:hint="eastAsia"/>
                <w:sz w:val="22"/>
                <w:szCs w:val="22"/>
              </w:rPr>
              <w:t>同權責單位，且於</w:t>
            </w:r>
            <w:r>
              <w:rPr>
                <w:rFonts w:cs="Times New Roman"/>
                <w:sz w:val="22"/>
                <w:szCs w:val="22"/>
              </w:rPr>
              <w:t>TGOS</w:t>
            </w:r>
            <w:r>
              <w:rPr>
                <w:rFonts w:cs="Times New Roman" w:hint="eastAsia"/>
                <w:sz w:val="22"/>
                <w:szCs w:val="22"/>
              </w:rPr>
              <w:t>平台揭露</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5CFBD81" w14:textId="77777777" w:rsidR="00040BEB" w:rsidRDefault="00040BEB">
            <w:pPr>
              <w:jc w:val="both"/>
              <w:rPr>
                <w:rFonts w:cs="Times New Roman"/>
                <w:sz w:val="22"/>
                <w:szCs w:val="22"/>
              </w:rPr>
            </w:pPr>
            <w:r>
              <w:rPr>
                <w:rFonts w:hint="eastAsia"/>
                <w:sz w:val="22"/>
              </w:rPr>
              <w:t>開放式</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A5BEAE" w14:textId="77777777" w:rsidR="00040BEB" w:rsidRDefault="00040BEB">
            <w:pPr>
              <w:jc w:val="both"/>
              <w:rPr>
                <w:rFonts w:cs="Times New Roman"/>
                <w:sz w:val="22"/>
              </w:rPr>
            </w:pPr>
            <w:r>
              <w:rPr>
                <w:rFonts w:cs="Times New Roman" w:hint="eastAsia"/>
                <w:sz w:val="22"/>
                <w:szCs w:val="22"/>
              </w:rPr>
              <w:t>配合本計畫由</w:t>
            </w:r>
            <w:r>
              <w:rPr>
                <w:rFonts w:cs="Times New Roman"/>
                <w:sz w:val="22"/>
                <w:szCs w:val="22"/>
              </w:rPr>
              <w:t>TGOS</w:t>
            </w:r>
            <w:r>
              <w:rPr>
                <w:rFonts w:cs="Times New Roman" w:hint="eastAsia"/>
                <w:sz w:val="22"/>
                <w:szCs w:val="22"/>
              </w:rPr>
              <w:t>代為發佈圖資服務</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A90D142" w14:textId="77777777" w:rsidR="00040BEB" w:rsidRDefault="00040BEB">
            <w:pPr>
              <w:jc w:val="both"/>
              <w:rPr>
                <w:rFonts w:cs="Times New Roman"/>
                <w:sz w:val="22"/>
                <w:szCs w:val="22"/>
              </w:rPr>
            </w:pPr>
            <w:r>
              <w:rPr>
                <w:rFonts w:cs="Times New Roman" w:hint="eastAsia"/>
                <w:sz w:val="22"/>
              </w:rPr>
              <w:t>經行政程序取得無特殊技術授權機制</w:t>
            </w:r>
          </w:p>
        </w:tc>
      </w:tr>
      <w:tr w:rsidR="00040BEB" w14:paraId="16C2B420" w14:textId="77777777" w:rsidTr="00040BEB">
        <w:trPr>
          <w:trHeight w:val="330"/>
        </w:trPr>
        <w:tc>
          <w:tcPr>
            <w:tcW w:w="43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6BA6E65" w14:textId="77777777" w:rsidR="00040BEB" w:rsidRDefault="00040BEB">
            <w:pPr>
              <w:jc w:val="center"/>
              <w:rPr>
                <w:rFonts w:cs="Times New Roman"/>
                <w:sz w:val="22"/>
                <w:szCs w:val="22"/>
              </w:rPr>
            </w:pPr>
            <w:r>
              <w:rPr>
                <w:rFonts w:cs="Times New Roman"/>
                <w:sz w:val="22"/>
                <w:szCs w:val="22"/>
              </w:rPr>
              <w:lastRenderedPageBreak/>
              <w:t>21</w:t>
            </w:r>
          </w:p>
        </w:tc>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929D769" w14:textId="77777777" w:rsidR="00040BEB" w:rsidRDefault="00040BEB">
            <w:pPr>
              <w:jc w:val="center"/>
              <w:rPr>
                <w:rFonts w:cs="Times New Roman"/>
                <w:sz w:val="22"/>
                <w:szCs w:val="22"/>
              </w:rPr>
            </w:pPr>
            <w:r>
              <w:rPr>
                <w:rFonts w:cs="Times New Roman" w:hint="eastAsia"/>
                <w:sz w:val="22"/>
                <w:szCs w:val="22"/>
              </w:rPr>
              <w:t>其他</w:t>
            </w:r>
          </w:p>
        </w:tc>
        <w:tc>
          <w:tcPr>
            <w:tcW w:w="141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5398BE5" w14:textId="77777777" w:rsidR="00040BEB" w:rsidRDefault="00040BEB">
            <w:pPr>
              <w:jc w:val="both"/>
              <w:rPr>
                <w:rFonts w:cs="Times New Roman"/>
                <w:sz w:val="22"/>
                <w:szCs w:val="22"/>
              </w:rPr>
            </w:pPr>
            <w:r>
              <w:rPr>
                <w:rFonts w:cs="Times New Roman" w:hint="eastAsia"/>
                <w:sz w:val="22"/>
                <w:szCs w:val="22"/>
              </w:rPr>
              <w:t>高速鐵路兩側限建地區</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BB8A53D" w14:textId="77777777" w:rsidR="00040BEB" w:rsidRDefault="00040BEB">
            <w:pPr>
              <w:jc w:val="both"/>
              <w:rPr>
                <w:rFonts w:cs="Times New Roman"/>
                <w:sz w:val="22"/>
                <w:szCs w:val="22"/>
              </w:rPr>
            </w:pPr>
            <w:r>
              <w:rPr>
                <w:rFonts w:cs="Times New Roman" w:hint="eastAsia"/>
                <w:sz w:val="22"/>
                <w:szCs w:val="22"/>
              </w:rPr>
              <w:t>交通部高速鐵路工程局</w:t>
            </w:r>
          </w:p>
        </w:tc>
        <w:tc>
          <w:tcPr>
            <w:tcW w:w="99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A7CEDA" w14:textId="77777777" w:rsidR="00040BEB" w:rsidRDefault="00040BEB">
            <w:pPr>
              <w:jc w:val="center"/>
              <w:rPr>
                <w:rFonts w:cs="Times New Roman"/>
                <w:sz w:val="22"/>
                <w:szCs w:val="22"/>
              </w:rPr>
            </w:pPr>
            <w:r>
              <w:rPr>
                <w:rFonts w:cs="Times New Roman" w:hint="eastAsia"/>
                <w:sz w:val="22"/>
                <w:szCs w:val="22"/>
              </w:rPr>
              <w:t>否</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1B77C26" w14:textId="77777777" w:rsidR="00040BEB" w:rsidRDefault="00040BEB">
            <w:pPr>
              <w:ind w:left="56"/>
              <w:jc w:val="both"/>
              <w:rPr>
                <w:rFonts w:cs="Times New Roman"/>
                <w:sz w:val="22"/>
                <w:szCs w:val="22"/>
              </w:rPr>
            </w:pPr>
            <w:r>
              <w:rPr>
                <w:rFonts w:cs="Times New Roman" w:hint="eastAsia"/>
                <w:sz w:val="22"/>
                <w:szCs w:val="22"/>
              </w:rPr>
              <w:t>委由交通部資訊中心發佈，無註冊於</w:t>
            </w:r>
            <w:r>
              <w:rPr>
                <w:rFonts w:cs="Times New Roman"/>
                <w:sz w:val="22"/>
                <w:szCs w:val="22"/>
              </w:rPr>
              <w:t>TGOS</w:t>
            </w:r>
            <w:r>
              <w:rPr>
                <w:rFonts w:cs="Times New Roman" w:hint="eastAsia"/>
                <w:sz w:val="22"/>
                <w:szCs w:val="22"/>
              </w:rPr>
              <w:t>平台</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722C0C8" w14:textId="77777777" w:rsidR="00040BEB" w:rsidRDefault="00040BEB">
            <w:pPr>
              <w:jc w:val="both"/>
              <w:rPr>
                <w:rFonts w:cs="Times New Roman"/>
                <w:sz w:val="22"/>
              </w:rPr>
            </w:pPr>
            <w:r>
              <w:rPr>
                <w:rFonts w:cs="Times New Roman" w:hint="eastAsia"/>
                <w:sz w:val="22"/>
              </w:rPr>
              <w:t>限制</w:t>
            </w:r>
            <w:r>
              <w:rPr>
                <w:rFonts w:cs="Times New Roman"/>
                <w:sz w:val="22"/>
              </w:rPr>
              <w:t>IP</w:t>
            </w:r>
          </w:p>
          <w:p w14:paraId="7B4A7F9C" w14:textId="77777777" w:rsidR="00040BEB" w:rsidRDefault="00040BEB">
            <w:pPr>
              <w:jc w:val="both"/>
              <w:rPr>
                <w:rFonts w:cs="Times New Roman"/>
                <w:sz w:val="22"/>
                <w:szCs w:val="22"/>
              </w:rPr>
            </w:pPr>
            <w:r>
              <w:rPr>
                <w:rFonts w:cs="Times New Roman" w:hint="eastAsia"/>
                <w:sz w:val="22"/>
              </w:rPr>
              <w:t>經行政程序取得</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40E8465" w14:textId="77777777" w:rsidR="00040BEB" w:rsidRDefault="00040BEB">
            <w:pPr>
              <w:jc w:val="both"/>
              <w:rPr>
                <w:rFonts w:cs="Times New Roman"/>
                <w:sz w:val="22"/>
              </w:rPr>
            </w:pPr>
            <w:r>
              <w:rPr>
                <w:rFonts w:cs="Times New Roman" w:hint="eastAsia"/>
                <w:sz w:val="22"/>
                <w:szCs w:val="22"/>
              </w:rPr>
              <w:t>委由交通部資訊中心發佈，無註冊於</w:t>
            </w:r>
            <w:r>
              <w:rPr>
                <w:rFonts w:cs="Times New Roman"/>
                <w:sz w:val="22"/>
                <w:szCs w:val="22"/>
              </w:rPr>
              <w:t>TGOS</w:t>
            </w:r>
            <w:r>
              <w:rPr>
                <w:rFonts w:cs="Times New Roman" w:hint="eastAsia"/>
                <w:sz w:val="22"/>
                <w:szCs w:val="22"/>
              </w:rPr>
              <w:t>平台</w:t>
            </w:r>
          </w:p>
        </w:tc>
        <w:tc>
          <w:tcPr>
            <w:tcW w:w="24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BFA194A" w14:textId="77777777" w:rsidR="00040BEB" w:rsidRDefault="00040BEB">
            <w:pPr>
              <w:jc w:val="both"/>
              <w:rPr>
                <w:rFonts w:cs="Times New Roman"/>
                <w:sz w:val="22"/>
              </w:rPr>
            </w:pPr>
            <w:r>
              <w:rPr>
                <w:rFonts w:cs="Times New Roman" w:hint="eastAsia"/>
                <w:sz w:val="22"/>
              </w:rPr>
              <w:t>限制</w:t>
            </w:r>
            <w:r>
              <w:rPr>
                <w:rFonts w:cs="Times New Roman"/>
                <w:sz w:val="22"/>
              </w:rPr>
              <w:t>IP</w:t>
            </w:r>
          </w:p>
          <w:p w14:paraId="74A91CCC" w14:textId="77777777" w:rsidR="00040BEB" w:rsidRDefault="00040BEB">
            <w:pPr>
              <w:jc w:val="both"/>
              <w:rPr>
                <w:rFonts w:cs="Times New Roman"/>
                <w:sz w:val="22"/>
                <w:szCs w:val="22"/>
              </w:rPr>
            </w:pPr>
            <w:r>
              <w:rPr>
                <w:rFonts w:cs="Times New Roman" w:hint="eastAsia"/>
                <w:sz w:val="22"/>
              </w:rPr>
              <w:t>經行政程序取得</w:t>
            </w:r>
          </w:p>
        </w:tc>
      </w:tr>
    </w:tbl>
    <w:p w14:paraId="4684E666" w14:textId="77777777" w:rsidR="00040BEB" w:rsidRDefault="00040BEB" w:rsidP="00040BEB"/>
    <w:p w14:paraId="7387A86D" w14:textId="77777777" w:rsidR="00040BEB" w:rsidRDefault="00040BEB" w:rsidP="00040BEB">
      <w:pPr>
        <w:widowControl/>
        <w:adjustRightInd/>
        <w:snapToGrid/>
        <w:spacing w:beforeAutospacing="1" w:line="360" w:lineRule="auto"/>
        <w:rPr>
          <w:kern w:val="0"/>
        </w:rPr>
        <w:sectPr w:rsidR="00040BEB">
          <w:pgSz w:w="16838" w:h="11906" w:orient="landscape"/>
          <w:pgMar w:top="1797" w:right="1440" w:bottom="1797" w:left="1440" w:header="709" w:footer="992" w:gutter="0"/>
          <w:cols w:space="720"/>
          <w:docGrid w:type="linesAndChars" w:linePitch="360"/>
        </w:sectPr>
      </w:pPr>
    </w:p>
    <w:p w14:paraId="60CCA723" w14:textId="77777777" w:rsidR="00040BEB" w:rsidRPr="00040BEB" w:rsidRDefault="00040BEB" w:rsidP="00040BEB">
      <w:pPr>
        <w:pStyle w:val="ad"/>
        <w:ind w:left="480" w:firstLine="480"/>
      </w:pPr>
    </w:p>
    <w:p w14:paraId="6D290002" w14:textId="6FE4BF45" w:rsidR="007F7417" w:rsidRDefault="007F7417" w:rsidP="007F7417">
      <w:pPr>
        <w:pStyle w:val="2"/>
      </w:pPr>
      <w:bookmarkStart w:id="245" w:name="_Toc380585464"/>
      <w:r>
        <w:rPr>
          <w:rFonts w:hint="eastAsia"/>
        </w:rPr>
        <w:t>API</w:t>
      </w:r>
      <w:r w:rsidR="00107878">
        <w:rPr>
          <w:rFonts w:hint="eastAsia"/>
        </w:rPr>
        <w:t>未來</w:t>
      </w:r>
      <w:r>
        <w:rPr>
          <w:rFonts w:hint="eastAsia"/>
        </w:rPr>
        <w:t>營運管理建議</w:t>
      </w:r>
      <w:bookmarkEnd w:id="245"/>
    </w:p>
    <w:p w14:paraId="58F22D88" w14:textId="4C29812B" w:rsidR="007F7417" w:rsidRDefault="007F7417" w:rsidP="007F7417">
      <w:pPr>
        <w:pStyle w:val="ad"/>
        <w:ind w:left="480" w:firstLine="480"/>
      </w:pPr>
      <w:r>
        <w:t>本計畫</w:t>
      </w:r>
      <w:r>
        <w:rPr>
          <w:rFonts w:hint="eastAsia"/>
        </w:rPr>
        <w:t>所</w:t>
      </w:r>
      <w:r>
        <w:t>規劃建置的環境敏感地區模組</w:t>
      </w:r>
      <w:r>
        <w:t>API</w:t>
      </w:r>
      <w:r>
        <w:t>，</w:t>
      </w:r>
      <w:r>
        <w:rPr>
          <w:rFonts w:hint="eastAsia"/>
        </w:rPr>
        <w:t>除了順利整合</w:t>
      </w:r>
      <w:r w:rsidR="00107878">
        <w:rPr>
          <w:rFonts w:hint="eastAsia"/>
        </w:rPr>
        <w:t>跨部會</w:t>
      </w:r>
      <w:r>
        <w:rPr>
          <w:rFonts w:hint="eastAsia"/>
        </w:rPr>
        <w:t>環境敏感圖資服務，並建構了完整的維護機制，但整體營運除了技術問題以外，</w:t>
      </w:r>
      <w:r w:rsidR="00107878">
        <w:rPr>
          <w:rFonts w:hint="eastAsia"/>
        </w:rPr>
        <w:t>後續在維運治理面，</w:t>
      </w:r>
      <w:r>
        <w:rPr>
          <w:rFonts w:hint="eastAsia"/>
        </w:rPr>
        <w:t>尚有</w:t>
      </w:r>
      <w:r w:rsidR="00107878">
        <w:rPr>
          <w:rFonts w:hint="eastAsia"/>
        </w:rPr>
        <w:t>相關議題</w:t>
      </w:r>
      <w:r>
        <w:rPr>
          <w:rFonts w:hint="eastAsia"/>
        </w:rPr>
        <w:t>需要執行單位繼續努力克服的，以下本團隊就</w:t>
      </w:r>
      <w:r>
        <w:rPr>
          <w:rFonts w:hint="eastAsia"/>
        </w:rPr>
        <w:t>API</w:t>
      </w:r>
      <w:r>
        <w:rPr>
          <w:rFonts w:hint="eastAsia"/>
        </w:rPr>
        <w:t>營運管理議題上提出相關建議。分別為圖資更新、服務品質、圖資授權、</w:t>
      </w:r>
      <w:r>
        <w:rPr>
          <w:rFonts w:hint="eastAsia"/>
        </w:rPr>
        <w:t>API KEY</w:t>
      </w:r>
      <w:r>
        <w:t>、使用條款等建議。</w:t>
      </w:r>
    </w:p>
    <w:p w14:paraId="5DC9AE52" w14:textId="77777777" w:rsidR="007F7417" w:rsidRDefault="007F7417" w:rsidP="007F7417">
      <w:r>
        <w:rPr>
          <w:noProof/>
        </w:rPr>
        <w:drawing>
          <wp:inline distT="0" distB="0" distL="0" distR="0" wp14:anchorId="54598487" wp14:editId="093E0417">
            <wp:extent cx="5313452" cy="1491873"/>
            <wp:effectExtent l="0" t="0" r="190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46196" cy="1501067"/>
                    </a:xfrm>
                    <a:prstGeom prst="rect">
                      <a:avLst/>
                    </a:prstGeom>
                    <a:noFill/>
                  </pic:spPr>
                </pic:pic>
              </a:graphicData>
            </a:graphic>
          </wp:inline>
        </w:drawing>
      </w:r>
    </w:p>
    <w:p w14:paraId="1D31598E" w14:textId="77777777" w:rsidR="007F7417" w:rsidRDefault="007F7417" w:rsidP="007F7417">
      <w:pPr>
        <w:pStyle w:val="ab"/>
      </w:pPr>
      <w:bookmarkStart w:id="246" w:name="_Toc38058551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33A01">
        <w:rPr>
          <w:noProof/>
        </w:rPr>
        <w:t>49</w:t>
      </w:r>
      <w:r>
        <w:fldChar w:fldCharType="end"/>
      </w:r>
      <w:r>
        <w:t xml:space="preserve"> API</w:t>
      </w:r>
      <w:r>
        <w:t>營運管理議題示意圖</w:t>
      </w:r>
      <w:bookmarkEnd w:id="246"/>
    </w:p>
    <w:p w14:paraId="0945674B" w14:textId="77777777" w:rsidR="007F7417" w:rsidRDefault="007F7417" w:rsidP="007F7417">
      <w:pPr>
        <w:pStyle w:val="3"/>
        <w:spacing w:before="180" w:after="180"/>
      </w:pPr>
      <w:r>
        <w:t>圖資更新</w:t>
      </w:r>
    </w:p>
    <w:p w14:paraId="46985F65" w14:textId="13ED8591" w:rsidR="007F7417" w:rsidRDefault="00040BEB" w:rsidP="007F7417">
      <w:pPr>
        <w:pStyle w:val="ad"/>
        <w:ind w:left="480" w:firstLine="480"/>
      </w:pPr>
      <w:r>
        <w:t>目前本計畫所收集的環境敏感圖資係由權責單位</w:t>
      </w:r>
      <w:r w:rsidR="007F7417">
        <w:t>提供</w:t>
      </w:r>
      <w:r w:rsidR="007F7417">
        <w:rPr>
          <w:rFonts w:hint="eastAsia"/>
        </w:rPr>
        <w:t>WMS</w:t>
      </w:r>
      <w:r w:rsidR="007F7417">
        <w:t>、</w:t>
      </w:r>
      <w:r w:rsidR="007F7417">
        <w:rPr>
          <w:rFonts w:hint="eastAsia"/>
        </w:rPr>
        <w:t>WFS</w:t>
      </w:r>
      <w:r w:rsidR="007F7417">
        <w:rPr>
          <w:rFonts w:hint="eastAsia"/>
        </w:rPr>
        <w:t>等圖資服務，再由</w:t>
      </w:r>
      <w:r w:rsidR="007F7417">
        <w:rPr>
          <w:rFonts w:hint="eastAsia"/>
        </w:rPr>
        <w:t>API</w:t>
      </w:r>
      <w:r>
        <w:rPr>
          <w:rFonts w:hint="eastAsia"/>
        </w:rPr>
        <w:t>透過網際網路即時介接取得圖資，如此各圖資的資料內容可由各權責單位</w:t>
      </w:r>
      <w:r w:rsidR="007F7417">
        <w:rPr>
          <w:rFonts w:hint="eastAsia"/>
        </w:rPr>
        <w:t>決定維護程度及時間，也因此</w:t>
      </w:r>
      <w:r w:rsidR="007F7417">
        <w:t>API</w:t>
      </w:r>
      <w:r w:rsidR="00CC34C0">
        <w:t>所提供的圖資便能維持在</w:t>
      </w:r>
      <w:r w:rsidR="007F7417">
        <w:t>最新的狀態。</w:t>
      </w:r>
    </w:p>
    <w:p w14:paraId="66AD6AC5" w14:textId="7FB3DEA8" w:rsidR="007F7417" w:rsidRPr="00C70975" w:rsidRDefault="007F7417" w:rsidP="00CC34C0">
      <w:pPr>
        <w:pStyle w:val="ad"/>
        <w:ind w:left="480" w:firstLine="480"/>
      </w:pPr>
      <w:r>
        <w:rPr>
          <w:rFonts w:hint="eastAsia"/>
        </w:rPr>
        <w:t>而除了圖資資料本身以外，目前</w:t>
      </w:r>
      <w:r>
        <w:rPr>
          <w:rFonts w:hint="eastAsia"/>
        </w:rPr>
        <w:t>API</w:t>
      </w:r>
      <w:r>
        <w:rPr>
          <w:rFonts w:hint="eastAsia"/>
        </w:rPr>
        <w:t>所提供的</w:t>
      </w:r>
      <w:r w:rsidR="00CC34C0">
        <w:t>詮釋資料係由本團隊向各圖資權責單位取得，不過</w:t>
      </w:r>
      <w:r>
        <w:t>在未來正式對外營運之後，縱使權責單位可針對各自負責的圖資進行更新，但詮釋資料的更新發布則沒有統一的機制進行同步維護，</w:t>
      </w:r>
      <w:r w:rsidR="00CC34C0">
        <w:t>因此屆時將有可能發生圖資與詮釋資料不一致的情況發生，因此建議</w:t>
      </w:r>
      <w:r>
        <w:t>需與各權責單位</w:t>
      </w:r>
      <w:r w:rsidR="00CC34C0">
        <w:t>進一步</w:t>
      </w:r>
      <w:r>
        <w:t>協調定義出統一作法，使圖資與詮釋資料能同步更新。</w:t>
      </w:r>
    </w:p>
    <w:p w14:paraId="25E5E827" w14:textId="77777777" w:rsidR="007F7417" w:rsidRDefault="007F7417" w:rsidP="007F7417">
      <w:pPr>
        <w:pStyle w:val="3"/>
        <w:spacing w:before="180" w:after="180"/>
      </w:pPr>
      <w:r>
        <w:t>服務品質</w:t>
      </w:r>
    </w:p>
    <w:p w14:paraId="0007D8D1" w14:textId="77777777" w:rsidR="007F7417" w:rsidRPr="00CC405D" w:rsidRDefault="007F7417" w:rsidP="007F7417">
      <w:pPr>
        <w:pStyle w:val="ad"/>
        <w:ind w:left="480" w:firstLine="480"/>
      </w:pPr>
      <w:r>
        <w:lastRenderedPageBreak/>
        <w:t>本計畫透過各權責單位提供圖資服務並藉由</w:t>
      </w:r>
      <w:r>
        <w:t>API</w:t>
      </w:r>
      <w:r>
        <w:t>進行整合應用，而要讓這樣的機制順利運行，其實是需仰賴各單位所發布的圖資服務之執行速度、穩定性等，圖資服務有良好的服務品質，環境敏感地區模組</w:t>
      </w:r>
      <w:r>
        <w:t>API</w:t>
      </w:r>
      <w:r>
        <w:t>就能同樣提供良好的服務品質給予</w:t>
      </w:r>
      <w:r>
        <w:rPr>
          <w:rFonts w:hint="eastAsia"/>
        </w:rPr>
        <w:t>API</w:t>
      </w:r>
      <w:r>
        <w:rPr>
          <w:rFonts w:hint="eastAsia"/>
        </w:rPr>
        <w:t>引用端所使用，倘若有任一個圖資服務在執行效能上較不理想或無法達到預期的效能，連帶的對</w:t>
      </w:r>
      <w:r>
        <w:rPr>
          <w:rFonts w:hint="eastAsia"/>
        </w:rPr>
        <w:t>API</w:t>
      </w:r>
      <w:r>
        <w:rPr>
          <w:rFonts w:hint="eastAsia"/>
        </w:rPr>
        <w:t>的整體服務品質就會有所影響，因此在未來</w:t>
      </w:r>
      <w:r>
        <w:rPr>
          <w:rFonts w:hint="eastAsia"/>
        </w:rPr>
        <w:t>API</w:t>
      </w:r>
      <w:r>
        <w:rPr>
          <w:rFonts w:hint="eastAsia"/>
        </w:rPr>
        <w:t>營運管理上，需與權責單位協調溝通圖資服務應滿足的服務水準內容，同時建立完善的圖資服務監控管理機制，以提供管理團隊及權責單位共同負責維持服務品質的輔助工具。</w:t>
      </w:r>
    </w:p>
    <w:p w14:paraId="481589B1" w14:textId="77777777" w:rsidR="007F7417" w:rsidRDefault="007F7417" w:rsidP="007F7417">
      <w:pPr>
        <w:pStyle w:val="3"/>
        <w:spacing w:before="180" w:after="180"/>
      </w:pPr>
      <w:r>
        <w:t>圖資授權</w:t>
      </w:r>
    </w:p>
    <w:p w14:paraId="7D5014E1" w14:textId="77777777" w:rsidR="007F7417" w:rsidRDefault="007F7417" w:rsidP="007F7417">
      <w:pPr>
        <w:pStyle w:val="ad"/>
        <w:ind w:left="480" w:firstLine="480"/>
      </w:pPr>
      <w:r>
        <w:t>本計畫所收集整合的環境敏感圖資雖然已由承辦單位發文告知請各單位配合提供圖資服務，但對於圖資的使用權利及使用範圍則並未有明確定義，而為了避免日後營運時對於資料使用權利等問題有所疑慮，因此本團隊建議仍應與各圖資權責單位進行圖資授權合約簽署。</w:t>
      </w:r>
    </w:p>
    <w:p w14:paraId="043DF174" w14:textId="772C6D18" w:rsidR="007F7417" w:rsidRDefault="007F7417" w:rsidP="007F7417">
      <w:pPr>
        <w:pStyle w:val="ad"/>
        <w:ind w:left="480" w:firstLine="480"/>
      </w:pPr>
      <w:r>
        <w:t>本團隊建議圖資授權合約</w:t>
      </w:r>
      <w:r w:rsidR="00530D37">
        <w:t>的</w:t>
      </w:r>
      <w:r>
        <w:t>內容</w:t>
      </w:r>
      <w:r w:rsidR="00530D37">
        <w:t>在</w:t>
      </w:r>
      <w:r w:rsidR="00040BEB">
        <w:t>以下作簡要說明，本授權合約內容僅供經建會及權責單位參考，實際的圖資授權內容應由權責單位</w:t>
      </w:r>
      <w:r>
        <w:t>依據各單位的業務實際狀況來訂定更為周全的授權合約內容。</w:t>
      </w:r>
    </w:p>
    <w:tbl>
      <w:tblPr>
        <w:tblStyle w:val="af2"/>
        <w:tblW w:w="0" w:type="auto"/>
        <w:tblInd w:w="480" w:type="dxa"/>
        <w:tblLook w:val="04A0" w:firstRow="1" w:lastRow="0" w:firstColumn="1" w:lastColumn="0" w:noHBand="0" w:noVBand="1"/>
      </w:tblPr>
      <w:tblGrid>
        <w:gridCol w:w="8048"/>
      </w:tblGrid>
      <w:tr w:rsidR="007F7417" w14:paraId="08B55AAC" w14:textId="77777777" w:rsidTr="007F7417">
        <w:tc>
          <w:tcPr>
            <w:tcW w:w="8302" w:type="dxa"/>
          </w:tcPr>
          <w:p w14:paraId="5764B067" w14:textId="77777777" w:rsidR="007F7417" w:rsidRDefault="007F7417" w:rsidP="007F7417">
            <w:pPr>
              <w:pStyle w:val="4"/>
              <w:spacing w:before="180" w:after="180"/>
            </w:pPr>
            <w:r>
              <w:rPr>
                <w:rFonts w:hint="eastAsia"/>
              </w:rPr>
              <w:t>圖資服務許可用途</w:t>
            </w:r>
          </w:p>
          <w:p w14:paraId="4CD04146" w14:textId="3562FC4D" w:rsidR="007F7417" w:rsidRDefault="001F6BCE" w:rsidP="007F7417">
            <w:pPr>
              <w:pStyle w:val="5"/>
              <w:spacing w:before="180" w:after="180"/>
            </w:pPr>
            <w:r>
              <w:t>被授權單位具有</w:t>
            </w:r>
            <w:r w:rsidR="007F7417">
              <w:t>使用、下載等權利。</w:t>
            </w:r>
          </w:p>
          <w:p w14:paraId="6C64FCCF" w14:textId="2AC752D0" w:rsidR="007F7417" w:rsidRDefault="001F6BCE" w:rsidP="007F7417">
            <w:pPr>
              <w:pStyle w:val="5"/>
              <w:spacing w:before="180" w:after="180"/>
            </w:pPr>
            <w:r>
              <w:t>被授權單位具有</w:t>
            </w:r>
            <w:r w:rsidR="007F7417">
              <w:t>加值成服務或產品的權利。</w:t>
            </w:r>
          </w:p>
          <w:p w14:paraId="79437DFE" w14:textId="2BD938C1" w:rsidR="007F7417" w:rsidRDefault="001F6BCE" w:rsidP="007F7417">
            <w:pPr>
              <w:pStyle w:val="5"/>
              <w:spacing w:before="180" w:after="180"/>
            </w:pPr>
            <w:r>
              <w:t>被授權單位具有</w:t>
            </w:r>
            <w:r w:rsidR="007F7417">
              <w:t>可再授權、分送給他人的權利。</w:t>
            </w:r>
          </w:p>
          <w:p w14:paraId="2D456F96" w14:textId="37023F32" w:rsidR="007F7417" w:rsidRDefault="001F6BCE" w:rsidP="007F7417">
            <w:pPr>
              <w:pStyle w:val="5"/>
              <w:spacing w:before="180" w:after="180"/>
            </w:pPr>
            <w:r>
              <w:t>被授權單位具有將</w:t>
            </w:r>
            <w:r w:rsidR="007F7417">
              <w:t>圖資原有格式變更為不同格式的權利。</w:t>
            </w:r>
          </w:p>
          <w:p w14:paraId="5BD6A023" w14:textId="77777777" w:rsidR="007F7417" w:rsidRPr="008B02BF" w:rsidRDefault="007F7417" w:rsidP="007F7417">
            <w:pPr>
              <w:pStyle w:val="4"/>
              <w:spacing w:before="180" w:after="180"/>
            </w:pPr>
            <w:r>
              <w:rPr>
                <w:rFonts w:hint="eastAsia"/>
              </w:rPr>
              <w:t>圖資所有權歸授權單位</w:t>
            </w:r>
            <w:r>
              <w:rPr>
                <w:rFonts w:ascii="標楷體" w:hAnsi="標楷體" w:hint="eastAsia"/>
              </w:rPr>
              <w:t>所有。</w:t>
            </w:r>
          </w:p>
          <w:p w14:paraId="53CA45F7" w14:textId="77777777" w:rsidR="007F7417" w:rsidRPr="007457E8" w:rsidRDefault="007F7417" w:rsidP="007F7417">
            <w:pPr>
              <w:pStyle w:val="4"/>
              <w:spacing w:before="180" w:after="180"/>
            </w:pPr>
            <w:r>
              <w:t>若使用本圖資在任何出版物上，被授權單位應在出版物上註明資料來源。</w:t>
            </w:r>
          </w:p>
          <w:p w14:paraId="11EAFA1D" w14:textId="77777777" w:rsidR="007F7417" w:rsidRDefault="007F7417" w:rsidP="007F7417">
            <w:pPr>
              <w:pStyle w:val="4"/>
              <w:spacing w:before="180" w:after="180"/>
            </w:pPr>
            <w:r>
              <w:rPr>
                <w:rFonts w:hint="eastAsia"/>
              </w:rPr>
              <w:lastRenderedPageBreak/>
              <w:t>授權單位所提供之圖資應無任何著作權爭議，若有爭議時則應由授權單位負責。</w:t>
            </w:r>
          </w:p>
          <w:p w14:paraId="6C3F22CD" w14:textId="77777777" w:rsidR="007F7417" w:rsidRDefault="007F7417" w:rsidP="007F7417">
            <w:pPr>
              <w:pStyle w:val="4"/>
              <w:spacing w:before="180" w:after="180"/>
            </w:pPr>
            <w:r>
              <w:rPr>
                <w:rFonts w:hint="eastAsia"/>
              </w:rPr>
              <w:t>被授權單位應無償提供所加值開發的成果供授權單位使用。</w:t>
            </w:r>
          </w:p>
          <w:p w14:paraId="7E89D4CB" w14:textId="2C6CF939" w:rsidR="001F6BCE" w:rsidRPr="008B02BF" w:rsidRDefault="001F6BCE" w:rsidP="001F6BCE">
            <w:pPr>
              <w:pStyle w:val="4"/>
              <w:spacing w:before="180" w:after="180"/>
            </w:pPr>
            <w:r>
              <w:t>被授權單位若再授權於他人使用本圖資，應須告知授權單位有關再授權的相關細節之義務。</w:t>
            </w:r>
          </w:p>
        </w:tc>
      </w:tr>
    </w:tbl>
    <w:p w14:paraId="306433C1" w14:textId="77777777" w:rsidR="007F7417" w:rsidRPr="008B02BF" w:rsidRDefault="007F7417" w:rsidP="007F7417">
      <w:pPr>
        <w:pStyle w:val="4"/>
        <w:numPr>
          <w:ilvl w:val="0"/>
          <w:numId w:val="0"/>
        </w:numPr>
        <w:spacing w:before="180" w:after="180"/>
      </w:pPr>
    </w:p>
    <w:p w14:paraId="0F224098" w14:textId="77777777" w:rsidR="007F7417" w:rsidRDefault="007F7417" w:rsidP="007F7417">
      <w:pPr>
        <w:pStyle w:val="3"/>
        <w:spacing w:before="180" w:after="180"/>
      </w:pPr>
      <w:r>
        <w:rPr>
          <w:rFonts w:hint="eastAsia"/>
        </w:rPr>
        <w:t>API KEY</w:t>
      </w:r>
    </w:p>
    <w:p w14:paraId="3014B3A7" w14:textId="77777777" w:rsidR="007F7417" w:rsidRDefault="007F7417" w:rsidP="007F7417">
      <w:pPr>
        <w:pStyle w:val="ad"/>
        <w:ind w:left="480" w:firstLine="480"/>
      </w:pPr>
      <w:r>
        <w:rPr>
          <w:rFonts w:hint="eastAsia"/>
        </w:rPr>
        <w:t>在正式營運後，為了有效管理</w:t>
      </w:r>
      <w:r w:rsidRPr="00DE7D91">
        <w:rPr>
          <w:rFonts w:hint="eastAsia"/>
        </w:rPr>
        <w:t>API</w:t>
      </w:r>
      <w:r w:rsidRPr="00DE7D91">
        <w:rPr>
          <w:rFonts w:hint="eastAsia"/>
        </w:rPr>
        <w:t>的使用</w:t>
      </w:r>
      <w:r>
        <w:rPr>
          <w:rFonts w:hint="eastAsia"/>
        </w:rPr>
        <w:t>情形，且能準確收集各引用</w:t>
      </w:r>
      <w:r w:rsidRPr="00DE7D91">
        <w:rPr>
          <w:rFonts w:hint="eastAsia"/>
        </w:rPr>
        <w:t>端的使用狀況，以期能統計</w:t>
      </w:r>
      <w:r>
        <w:rPr>
          <w:rFonts w:hint="eastAsia"/>
        </w:rPr>
        <w:t>API</w:t>
      </w:r>
      <w:r>
        <w:rPr>
          <w:rFonts w:hint="eastAsia"/>
        </w:rPr>
        <w:t>整體執行</w:t>
      </w:r>
      <w:r w:rsidRPr="00DE7D91">
        <w:rPr>
          <w:rFonts w:hint="eastAsia"/>
        </w:rPr>
        <w:t>數據，</w:t>
      </w:r>
      <w:r>
        <w:rPr>
          <w:rFonts w:hint="eastAsia"/>
        </w:rPr>
        <w:t>並作為後續系統調校的參考依據，</w:t>
      </w:r>
      <w:r w:rsidRPr="00DE7D91">
        <w:rPr>
          <w:rFonts w:hint="eastAsia"/>
        </w:rPr>
        <w:t>因此建議應透過</w:t>
      </w:r>
      <w:r>
        <w:rPr>
          <w:rFonts w:hint="eastAsia"/>
        </w:rPr>
        <w:t>記名</w:t>
      </w:r>
      <w:r w:rsidRPr="00DE7D91">
        <w:rPr>
          <w:rFonts w:hint="eastAsia"/>
        </w:rPr>
        <w:t>申請</w:t>
      </w:r>
      <w:r>
        <w:rPr>
          <w:rFonts w:hint="eastAsia"/>
        </w:rPr>
        <w:t>使用</w:t>
      </w:r>
      <w:r w:rsidRPr="00DE7D91">
        <w:rPr>
          <w:rFonts w:hint="eastAsia"/>
        </w:rPr>
        <w:t>的方式來配給每個</w:t>
      </w:r>
      <w:r>
        <w:rPr>
          <w:rFonts w:hint="eastAsia"/>
        </w:rPr>
        <w:t>引用端</w:t>
      </w:r>
      <w:r w:rsidRPr="00DE7D91">
        <w:rPr>
          <w:rFonts w:hint="eastAsia"/>
        </w:rPr>
        <w:t>應用系統一組專屬的</w:t>
      </w:r>
      <w:r w:rsidRPr="00DE7D91">
        <w:rPr>
          <w:rFonts w:hint="eastAsia"/>
        </w:rPr>
        <w:t>API KEY</w:t>
      </w:r>
      <w:r w:rsidRPr="00DE7D91">
        <w:rPr>
          <w:rFonts w:hint="eastAsia"/>
        </w:rPr>
        <w:t>。</w:t>
      </w:r>
      <w:r>
        <w:rPr>
          <w:rFonts w:hint="eastAsia"/>
        </w:rPr>
        <w:t>而透過</w:t>
      </w:r>
      <w:r>
        <w:rPr>
          <w:rFonts w:hint="eastAsia"/>
        </w:rPr>
        <w:t>API KEY</w:t>
      </w:r>
      <w:r>
        <w:rPr>
          <w:rFonts w:hint="eastAsia"/>
        </w:rPr>
        <w:t>的配發，不僅可達到管理引用端應用系統的目的，亦可以透過</w:t>
      </w:r>
      <w:r>
        <w:rPr>
          <w:rFonts w:hint="eastAsia"/>
        </w:rPr>
        <w:t>API KEY</w:t>
      </w:r>
      <w:r>
        <w:rPr>
          <w:rFonts w:hint="eastAsia"/>
        </w:rPr>
        <w:t>的存取紀錄來分析每個引用端的使用狀況。本團隊建議的</w:t>
      </w:r>
      <w:r>
        <w:rPr>
          <w:rFonts w:hint="eastAsia"/>
        </w:rPr>
        <w:t>API KEY</w:t>
      </w:r>
      <w:r>
        <w:rPr>
          <w:rFonts w:hint="eastAsia"/>
        </w:rPr>
        <w:t>申請流程如</w:t>
      </w:r>
      <w:r>
        <w:fldChar w:fldCharType="begin"/>
      </w:r>
      <w:r>
        <w:instrText xml:space="preserve"> </w:instrText>
      </w:r>
      <w:r>
        <w:rPr>
          <w:rFonts w:hint="eastAsia"/>
        </w:rPr>
        <w:instrText>REF _Ref380436335 \h</w:instrText>
      </w:r>
      <w:r>
        <w:instrText xml:space="preserve"> </w:instrText>
      </w:r>
      <w:r>
        <w:fldChar w:fldCharType="separate"/>
      </w:r>
      <w:r w:rsidR="00533A01">
        <w:rPr>
          <w:rFonts w:hint="eastAsia"/>
        </w:rPr>
        <w:t>圖</w:t>
      </w:r>
      <w:r w:rsidR="00533A01">
        <w:rPr>
          <w:rFonts w:hint="eastAsia"/>
        </w:rPr>
        <w:t xml:space="preserve"> </w:t>
      </w:r>
      <w:r w:rsidR="00533A01">
        <w:rPr>
          <w:noProof/>
        </w:rPr>
        <w:t>50</w:t>
      </w:r>
      <w:r>
        <w:fldChar w:fldCharType="end"/>
      </w:r>
      <w:r>
        <w:rPr>
          <w:rFonts w:hint="eastAsia"/>
        </w:rPr>
        <w:t>所示。</w:t>
      </w:r>
    </w:p>
    <w:p w14:paraId="253CDC7F" w14:textId="77777777" w:rsidR="007F7417" w:rsidRDefault="007F7417" w:rsidP="007F7417">
      <w:pPr>
        <w:jc w:val="center"/>
      </w:pPr>
      <w:r>
        <w:rPr>
          <w:noProof/>
        </w:rPr>
        <w:drawing>
          <wp:inline distT="0" distB="0" distL="0" distR="0" wp14:anchorId="2B2FA00D" wp14:editId="5D1BE751">
            <wp:extent cx="3664424" cy="3519218"/>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79004" cy="3533220"/>
                    </a:xfrm>
                    <a:prstGeom prst="rect">
                      <a:avLst/>
                    </a:prstGeom>
                    <a:noFill/>
                  </pic:spPr>
                </pic:pic>
              </a:graphicData>
            </a:graphic>
          </wp:inline>
        </w:drawing>
      </w:r>
    </w:p>
    <w:p w14:paraId="2AE3AAE9" w14:textId="77777777" w:rsidR="007F7417" w:rsidRPr="008F4AE9" w:rsidRDefault="007F7417" w:rsidP="007F7417">
      <w:pPr>
        <w:pStyle w:val="ab"/>
      </w:pPr>
      <w:bookmarkStart w:id="247" w:name="_Ref380436335"/>
      <w:bookmarkStart w:id="248" w:name="_Toc38058551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533A01">
        <w:rPr>
          <w:noProof/>
        </w:rPr>
        <w:t>50</w:t>
      </w:r>
      <w:r>
        <w:fldChar w:fldCharType="end"/>
      </w:r>
      <w:bookmarkEnd w:id="247"/>
      <w:r>
        <w:t xml:space="preserve"> API KEY</w:t>
      </w:r>
      <w:r>
        <w:t>申請流程示意圖</w:t>
      </w:r>
      <w:bookmarkEnd w:id="248"/>
    </w:p>
    <w:p w14:paraId="7B207E03" w14:textId="77777777" w:rsidR="007F7417" w:rsidRDefault="007F7417" w:rsidP="007F7417">
      <w:pPr>
        <w:pStyle w:val="3"/>
        <w:spacing w:before="180" w:after="180"/>
      </w:pPr>
      <w:r>
        <w:lastRenderedPageBreak/>
        <w:t>使用條款</w:t>
      </w:r>
    </w:p>
    <w:p w14:paraId="288F4356" w14:textId="7AF584FA" w:rsidR="007F7417" w:rsidRDefault="007F7417" w:rsidP="007F7417">
      <w:pPr>
        <w:pStyle w:val="ad"/>
        <w:ind w:left="480" w:firstLine="480"/>
      </w:pPr>
      <w:r>
        <w:t>在正式上線營運並提供使用者申請時，必須讓使用者清楚了解環境敏感地區模組</w:t>
      </w:r>
      <w:r>
        <w:rPr>
          <w:rFonts w:hint="eastAsia"/>
        </w:rPr>
        <w:t>API</w:t>
      </w:r>
      <w:r w:rsidR="00040BEB">
        <w:rPr>
          <w:rFonts w:hint="eastAsia"/>
        </w:rPr>
        <w:t>的使用規範及限制，因此需依據營運單位的業務性質及圖資權責單位</w:t>
      </w:r>
      <w:r>
        <w:rPr>
          <w:rFonts w:hint="eastAsia"/>
        </w:rPr>
        <w:t>所授權的合約內容進行</w:t>
      </w:r>
      <w:r>
        <w:rPr>
          <w:rFonts w:hint="eastAsia"/>
        </w:rPr>
        <w:t>API</w:t>
      </w:r>
      <w:r>
        <w:rPr>
          <w:rFonts w:hint="eastAsia"/>
        </w:rPr>
        <w:t>使用條款的制定。</w:t>
      </w:r>
    </w:p>
    <w:tbl>
      <w:tblPr>
        <w:tblStyle w:val="af2"/>
        <w:tblW w:w="0" w:type="auto"/>
        <w:tblInd w:w="480" w:type="dxa"/>
        <w:tblLook w:val="04A0" w:firstRow="1" w:lastRow="0" w:firstColumn="1" w:lastColumn="0" w:noHBand="0" w:noVBand="1"/>
      </w:tblPr>
      <w:tblGrid>
        <w:gridCol w:w="8048"/>
      </w:tblGrid>
      <w:tr w:rsidR="007F7417" w14:paraId="5940AA44" w14:textId="77777777" w:rsidTr="007F7417">
        <w:tc>
          <w:tcPr>
            <w:tcW w:w="8302" w:type="dxa"/>
          </w:tcPr>
          <w:p w14:paraId="1B16F2AA" w14:textId="77777777" w:rsidR="007F7417" w:rsidRDefault="007F7417" w:rsidP="007F7417">
            <w:pPr>
              <w:pStyle w:val="4"/>
              <w:spacing w:before="180" w:after="180"/>
            </w:pPr>
            <w:r>
              <w:t>服務內容</w:t>
            </w:r>
          </w:p>
          <w:p w14:paraId="5A6834FB" w14:textId="77777777" w:rsidR="007F7417" w:rsidRDefault="007F7417" w:rsidP="007F7417">
            <w:pPr>
              <w:pStyle w:val="5"/>
              <w:spacing w:before="180" w:after="180"/>
            </w:pPr>
            <w:r>
              <w:t>說明</w:t>
            </w:r>
          </w:p>
          <w:p w14:paraId="6AC55720" w14:textId="77777777" w:rsidR="007F7417" w:rsidRDefault="007F7417" w:rsidP="007F7417">
            <w:pPr>
              <w:pStyle w:val="ad"/>
              <w:ind w:left="480" w:firstLine="480"/>
            </w:pPr>
            <w:r>
              <w:t>環境敏感地區模組</w:t>
            </w:r>
            <w:r>
              <w:t>API(</w:t>
            </w:r>
            <w:r>
              <w:t>簡稱「本</w:t>
            </w:r>
            <w:r>
              <w:t>API</w:t>
            </w:r>
            <w:r>
              <w:t>」</w:t>
            </w:r>
            <w:r>
              <w:t>)</w:t>
            </w:r>
            <w:r>
              <w:t>主要提供環境敏感圖資空間分析查詢的功能，除此之外亦可在您的應用系統進行環境敏感圖資套疊。</w:t>
            </w:r>
          </w:p>
          <w:p w14:paraId="2FAC4D94" w14:textId="77777777" w:rsidR="007F7417" w:rsidRDefault="007F7417" w:rsidP="007F7417">
            <w:pPr>
              <w:pStyle w:val="ad"/>
              <w:ind w:left="480" w:firstLine="480"/>
            </w:pPr>
            <w:r>
              <w:t>在申請</w:t>
            </w:r>
            <w:r>
              <w:rPr>
                <w:rFonts w:hint="eastAsia"/>
              </w:rPr>
              <w:t>API KEY</w:t>
            </w:r>
            <w:r>
              <w:rPr>
                <w:rFonts w:hint="eastAsia"/>
              </w:rPr>
              <w:t>時，您必須提供完整的基本聯絡資訊、應用系統</w:t>
            </w:r>
            <w:r>
              <w:rPr>
                <w:rFonts w:hint="eastAsia"/>
              </w:rPr>
              <w:t>URL</w:t>
            </w:r>
            <w:r>
              <w:t>，並且同意本使用條款後，將會取得一組</w:t>
            </w:r>
            <w:r>
              <w:rPr>
                <w:rFonts w:hint="eastAsia"/>
              </w:rPr>
              <w:t>API KEY</w:t>
            </w:r>
            <w:r>
              <w:rPr>
                <w:rFonts w:hint="eastAsia"/>
              </w:rPr>
              <w:t>。對於不合規定的</w:t>
            </w:r>
            <w:r>
              <w:rPr>
                <w:rFonts w:hint="eastAsia"/>
              </w:rPr>
              <w:t>API KEY</w:t>
            </w:r>
            <w:r>
              <w:rPr>
                <w:rFonts w:hint="eastAsia"/>
              </w:rPr>
              <w:t>及資料不符合登錄內容的</w:t>
            </w:r>
            <w:r>
              <w:rPr>
                <w:rFonts w:hint="eastAsia"/>
              </w:rPr>
              <w:t>URL</w:t>
            </w:r>
            <w:r>
              <w:rPr>
                <w:rFonts w:hint="eastAsia"/>
              </w:rPr>
              <w:t>，將不會提供服務。</w:t>
            </w:r>
          </w:p>
          <w:p w14:paraId="0028F06D" w14:textId="77777777" w:rsidR="007F7417" w:rsidRDefault="007F7417" w:rsidP="007F7417">
            <w:pPr>
              <w:pStyle w:val="ad"/>
              <w:ind w:left="480" w:firstLine="480"/>
            </w:pPr>
            <w:r>
              <w:t>您必須保證：</w:t>
            </w:r>
          </w:p>
          <w:p w14:paraId="3D9C27EA" w14:textId="2E7A803F" w:rsidR="007F7417" w:rsidRDefault="007F7417" w:rsidP="007F7417">
            <w:pPr>
              <w:pStyle w:val="6"/>
              <w:spacing w:before="180" w:after="180"/>
            </w:pPr>
            <w:r>
              <w:t>您在申請本</w:t>
            </w:r>
            <w:r>
              <w:t>API</w:t>
            </w:r>
            <w:r w:rsidR="002C66F2">
              <w:t>時，向</w:t>
            </w:r>
            <w:r w:rsidR="00040BEB">
              <w:t>本單位</w:t>
            </w:r>
            <w:r>
              <w:t>所提供的資訊都是正確的。</w:t>
            </w:r>
          </w:p>
          <w:p w14:paraId="2AB41D31" w14:textId="77777777" w:rsidR="007F7417" w:rsidRDefault="007F7417" w:rsidP="007F7417">
            <w:pPr>
              <w:pStyle w:val="6"/>
              <w:spacing w:before="180" w:after="180"/>
            </w:pPr>
            <w:r>
              <w:t>您具備必要的權利或授權，能夠接受並履行本協議。</w:t>
            </w:r>
          </w:p>
          <w:p w14:paraId="5AD0B937" w14:textId="2F1D1C8E" w:rsidR="007F7417" w:rsidRDefault="007F7417" w:rsidP="007F7417">
            <w:pPr>
              <w:pStyle w:val="6"/>
              <w:spacing w:before="180" w:after="180"/>
            </w:pPr>
            <w:r>
              <w:t>您同意本使用條款具有書面契約的效力，當您勾選「同意上述使用條款」時，視為簽署契約。</w:t>
            </w:r>
            <w:r>
              <w:rPr>
                <w:rFonts w:hint="eastAsia"/>
              </w:rPr>
              <w:t>如果您欲解約必須刪除</w:t>
            </w:r>
            <w:r w:rsidR="00040BEB">
              <w:rPr>
                <w:rFonts w:hint="eastAsia"/>
              </w:rPr>
              <w:t>本單位</w:t>
            </w:r>
            <w:r>
              <w:rPr>
                <w:rFonts w:hint="eastAsia"/>
              </w:rPr>
              <w:t>所提供的所有</w:t>
            </w:r>
            <w:r w:rsidRPr="00134F0B">
              <w:rPr>
                <w:rFonts w:hint="eastAsia"/>
              </w:rPr>
              <w:t>資料。</w:t>
            </w:r>
          </w:p>
          <w:p w14:paraId="145E59B6" w14:textId="2E088EA7" w:rsidR="007F7417" w:rsidRDefault="002C66F2" w:rsidP="007F7417">
            <w:pPr>
              <w:pStyle w:val="5"/>
              <w:spacing w:before="180" w:after="180"/>
            </w:pPr>
            <w:r>
              <w:t>圖資</w:t>
            </w:r>
            <w:r w:rsidR="007F7417">
              <w:t>使用</w:t>
            </w:r>
          </w:p>
          <w:p w14:paraId="02A44FB9" w14:textId="6557F2A2" w:rsidR="007F7417" w:rsidRDefault="007F7417" w:rsidP="007F7417">
            <w:pPr>
              <w:pStyle w:val="ad"/>
              <w:ind w:left="480" w:firstLine="480"/>
            </w:pPr>
            <w:r>
              <w:t>本</w:t>
            </w:r>
            <w:r>
              <w:t>API</w:t>
            </w:r>
            <w:r>
              <w:t>內容包含影像資料，您只能經由本</w:t>
            </w:r>
            <w:r>
              <w:t>API</w:t>
            </w:r>
            <w:r>
              <w:t>介面，依照</w:t>
            </w:r>
            <w:r w:rsidR="00040BEB">
              <w:t>本單位</w:t>
            </w:r>
            <w:r>
              <w:t>所提供的方式、格式與外觀，展</w:t>
            </w:r>
            <w:r w:rsidR="00530D37">
              <w:t>示這些影像資料給使用者。除此之外，您不得複製、散佈</w:t>
            </w:r>
            <w:r w:rsidR="002C66F2">
              <w:t>或是以</w:t>
            </w:r>
            <w:r>
              <w:t>其他方式使用這些影像資料，亦不得同意、授權或指示任何第三人執行這些行為。</w:t>
            </w:r>
          </w:p>
          <w:p w14:paraId="4A903161" w14:textId="097F69F1" w:rsidR="002C66F2" w:rsidRDefault="002C66F2" w:rsidP="00040BEB">
            <w:pPr>
              <w:pStyle w:val="ad"/>
              <w:ind w:left="480" w:firstLine="480"/>
            </w:pPr>
            <w:r>
              <w:lastRenderedPageBreak/>
              <w:t>本</w:t>
            </w:r>
            <w:r>
              <w:t>API</w:t>
            </w:r>
            <w:r>
              <w:t>所提供的</w:t>
            </w:r>
            <w:r w:rsidR="00530D37">
              <w:t>圖資</w:t>
            </w:r>
            <w:r>
              <w:t>資料均由圖資</w:t>
            </w:r>
            <w:r w:rsidR="00040BEB">
              <w:t>權責單位</w:t>
            </w:r>
            <w:r>
              <w:t>授權予</w:t>
            </w:r>
            <w:r w:rsidR="00040BEB">
              <w:t>本單位</w:t>
            </w:r>
            <w:r>
              <w:t>使用，</w:t>
            </w:r>
            <w:r w:rsidR="00040BEB">
              <w:t>權責單位</w:t>
            </w:r>
            <w:r>
              <w:t>並授權予</w:t>
            </w:r>
            <w:r w:rsidR="00040BEB">
              <w:t>本單位</w:t>
            </w:r>
            <w:r>
              <w:t>可</w:t>
            </w:r>
            <w:r w:rsidR="00530D37">
              <w:t>將圖資再授權於您使用，使用權責仍應遵守本使用條款</w:t>
            </w:r>
            <w:r w:rsidR="001F6BCE">
              <w:t>所規定的權利責任</w:t>
            </w:r>
            <w:r w:rsidR="00530D37">
              <w:t>。</w:t>
            </w:r>
          </w:p>
          <w:p w14:paraId="74930CF3" w14:textId="77777777" w:rsidR="007F7417" w:rsidRDefault="007F7417" w:rsidP="007F7417">
            <w:pPr>
              <w:pStyle w:val="5"/>
              <w:spacing w:before="180" w:after="180"/>
            </w:pPr>
            <w:r>
              <w:rPr>
                <w:rFonts w:hint="eastAsia"/>
              </w:rPr>
              <w:t>修改與修訂</w:t>
            </w:r>
          </w:p>
          <w:p w14:paraId="4864AE94" w14:textId="161D64D6" w:rsidR="007F7417" w:rsidRPr="000A4622" w:rsidRDefault="00040BEB" w:rsidP="007F7417">
            <w:pPr>
              <w:pStyle w:val="ad"/>
              <w:ind w:left="480" w:firstLine="480"/>
            </w:pPr>
            <w:r>
              <w:rPr>
                <w:rFonts w:hint="eastAsia"/>
              </w:rPr>
              <w:t>本單位</w:t>
            </w:r>
            <w:r w:rsidR="007F7417">
              <w:rPr>
                <w:rFonts w:hint="eastAsia"/>
              </w:rPr>
              <w:t>有權隨時修改與發布新版</w:t>
            </w:r>
            <w:r w:rsidR="007F7417">
              <w:rPr>
                <w:rFonts w:hint="eastAsia"/>
              </w:rPr>
              <w:t>API</w:t>
            </w:r>
            <w:r w:rsidR="007F7417">
              <w:t>，並要求您取得與配合使用最新版的</w:t>
            </w:r>
            <w:r w:rsidR="007F7417">
              <w:t>API</w:t>
            </w:r>
            <w:r w:rsidR="007F7417">
              <w:t>。</w:t>
            </w:r>
            <w:r>
              <w:t>本單位</w:t>
            </w:r>
            <w:r w:rsidR="007F7417">
              <w:t>有權在未事前通知的情況下，修訂</w:t>
            </w:r>
            <w:r w:rsidR="007F7417">
              <w:rPr>
                <w:rFonts w:hint="eastAsia"/>
              </w:rPr>
              <w:t>API</w:t>
            </w:r>
            <w:r w:rsidR="007F7417">
              <w:rPr>
                <w:rFonts w:hint="eastAsia"/>
              </w:rPr>
              <w:t>使用條款。</w:t>
            </w:r>
          </w:p>
          <w:p w14:paraId="598A4EB0" w14:textId="77777777" w:rsidR="007F7417" w:rsidRDefault="007F7417" w:rsidP="007F7417">
            <w:pPr>
              <w:pStyle w:val="4"/>
              <w:spacing w:before="180" w:after="180"/>
            </w:pPr>
            <w:r>
              <w:t>智慧財產權</w:t>
            </w:r>
          </w:p>
          <w:p w14:paraId="29F9977F" w14:textId="602928A9" w:rsidR="007F7417" w:rsidRDefault="007F7417" w:rsidP="007F7417">
            <w:pPr>
              <w:pStyle w:val="ad"/>
              <w:ind w:left="480" w:firstLine="480"/>
            </w:pPr>
            <w:r>
              <w:t>本</w:t>
            </w:r>
            <w:r>
              <w:t>API</w:t>
            </w:r>
            <w:r>
              <w:t>不可移轉，並且只能用在宣傳或是表示您使用的是</w:t>
            </w:r>
            <w:r w:rsidR="00040BEB">
              <w:t>本單位</w:t>
            </w:r>
            <w:r>
              <w:t>所提供的</w:t>
            </w:r>
            <w:r>
              <w:t>API</w:t>
            </w:r>
            <w:r>
              <w:t>。同樣的，</w:t>
            </w:r>
            <w:r w:rsidR="00040BEB">
              <w:t>本單位</w:t>
            </w:r>
            <w:r>
              <w:t>得使用您的企業識別資料來宣傳或是表示您使用的是</w:t>
            </w:r>
            <w:r w:rsidR="00040BEB">
              <w:t>本單位</w:t>
            </w:r>
            <w:r>
              <w:t>的</w:t>
            </w:r>
            <w:r>
              <w:t>API</w:t>
            </w:r>
            <w:r>
              <w:t>。</w:t>
            </w:r>
          </w:p>
          <w:p w14:paraId="6735A9A4" w14:textId="77777777" w:rsidR="007F7417" w:rsidRDefault="007F7417" w:rsidP="007F7417">
            <w:pPr>
              <w:pStyle w:val="4"/>
              <w:spacing w:before="180" w:after="180"/>
            </w:pPr>
            <w:r>
              <w:t>賠償責任</w:t>
            </w:r>
          </w:p>
          <w:p w14:paraId="10B9F5DD" w14:textId="16DB8094" w:rsidR="007F7417" w:rsidRDefault="007F7417" w:rsidP="007F7417">
            <w:pPr>
              <w:pStyle w:val="ad"/>
              <w:ind w:left="480" w:firstLine="480"/>
            </w:pPr>
            <w:r>
              <w:rPr>
                <w:rFonts w:hint="eastAsia"/>
              </w:rPr>
              <w:t>您若因依本使用條款使用本</w:t>
            </w:r>
            <w:r>
              <w:rPr>
                <w:rFonts w:hint="eastAsia"/>
              </w:rPr>
              <w:t>API</w:t>
            </w:r>
            <w:r>
              <w:rPr>
                <w:rFonts w:hint="eastAsia"/>
              </w:rPr>
              <w:t>遭第三人主張權利、異議或索賠，應立即通知</w:t>
            </w:r>
            <w:r w:rsidR="00040BEB">
              <w:rPr>
                <w:rFonts w:hint="eastAsia"/>
              </w:rPr>
              <w:t>本單位</w:t>
            </w:r>
            <w:r>
              <w:rPr>
                <w:rFonts w:hint="eastAsia"/>
              </w:rPr>
              <w:t>處理，</w:t>
            </w:r>
            <w:r w:rsidR="00040BEB">
              <w:rPr>
                <w:rFonts w:hint="eastAsia"/>
              </w:rPr>
              <w:t>本單位</w:t>
            </w:r>
            <w:r>
              <w:rPr>
                <w:rFonts w:hint="eastAsia"/>
              </w:rPr>
              <w:t>同意依法保護您的權利。</w:t>
            </w:r>
          </w:p>
          <w:p w14:paraId="4919C75F" w14:textId="2410986C" w:rsidR="007F7417" w:rsidRDefault="007F7417" w:rsidP="007F7417">
            <w:pPr>
              <w:pStyle w:val="ad"/>
              <w:ind w:left="480" w:firstLine="480"/>
            </w:pPr>
            <w:r>
              <w:rPr>
                <w:rFonts w:hint="eastAsia"/>
              </w:rPr>
              <w:t>您若因未依本使用條款使用本</w:t>
            </w:r>
            <w:r>
              <w:rPr>
                <w:rFonts w:hint="eastAsia"/>
              </w:rPr>
              <w:t>API</w:t>
            </w:r>
            <w:r>
              <w:rPr>
                <w:rFonts w:hint="eastAsia"/>
              </w:rPr>
              <w:t>，</w:t>
            </w:r>
            <w:r w:rsidR="00040BEB">
              <w:rPr>
                <w:rFonts w:hint="eastAsia"/>
              </w:rPr>
              <w:t>本單位</w:t>
            </w:r>
            <w:r>
              <w:rPr>
                <w:rFonts w:hint="eastAsia"/>
              </w:rPr>
              <w:t>除依本使用條款請求賠償外，相關單位、人員、若因此亦蒙損害您亦應賠償。</w:t>
            </w:r>
          </w:p>
          <w:p w14:paraId="7D02682A" w14:textId="77777777" w:rsidR="007F7417" w:rsidRDefault="007F7417" w:rsidP="007F7417">
            <w:pPr>
              <w:pStyle w:val="4"/>
              <w:spacing w:before="180" w:after="180"/>
            </w:pPr>
            <w:r>
              <w:t>免責聲明</w:t>
            </w:r>
          </w:p>
          <w:p w14:paraId="60631F99" w14:textId="77777777" w:rsidR="007F7417" w:rsidRDefault="007F7417" w:rsidP="007F7417">
            <w:pPr>
              <w:pStyle w:val="ad"/>
              <w:ind w:left="480" w:firstLine="480"/>
            </w:pPr>
            <w:r>
              <w:t>您已完全了解並同意以下事項：</w:t>
            </w:r>
          </w:p>
          <w:p w14:paraId="55C012AA" w14:textId="77777777" w:rsidR="007F7417" w:rsidRDefault="007F7417" w:rsidP="007F7417">
            <w:pPr>
              <w:pStyle w:val="5"/>
              <w:spacing w:before="180" w:after="180"/>
            </w:pPr>
            <w:r>
              <w:rPr>
                <w:rFonts w:hint="eastAsia"/>
              </w:rPr>
              <w:t>您是在自行承擔風險的情況下使用本服務。</w:t>
            </w:r>
          </w:p>
          <w:p w14:paraId="4498D4AE" w14:textId="396B7307" w:rsidR="007F7417" w:rsidRDefault="00040BEB" w:rsidP="007F7417">
            <w:pPr>
              <w:pStyle w:val="5"/>
              <w:spacing w:before="180" w:after="180"/>
            </w:pPr>
            <w:r>
              <w:t>本單位</w:t>
            </w:r>
            <w:r w:rsidR="007F7417">
              <w:t>不承諾亦不保證</w:t>
            </w:r>
          </w:p>
          <w:p w14:paraId="3623F7A5" w14:textId="77777777" w:rsidR="007F7417" w:rsidRDefault="007F7417" w:rsidP="007F7417">
            <w:pPr>
              <w:pStyle w:val="6"/>
              <w:spacing w:before="180" w:after="180"/>
            </w:pPr>
            <w:r>
              <w:rPr>
                <w:rFonts w:hint="eastAsia"/>
              </w:rPr>
              <w:t>本服務會達到您的要求。</w:t>
            </w:r>
          </w:p>
          <w:p w14:paraId="1CE04604" w14:textId="77777777" w:rsidR="007F7417" w:rsidRDefault="007F7417" w:rsidP="007F7417">
            <w:pPr>
              <w:pStyle w:val="6"/>
              <w:spacing w:before="180" w:after="180"/>
            </w:pPr>
            <w:r>
              <w:t>本服務不會中斷、即時或是不出錯。</w:t>
            </w:r>
          </w:p>
          <w:p w14:paraId="62EACF75" w14:textId="77777777" w:rsidR="007F7417" w:rsidRDefault="007F7417" w:rsidP="007F7417">
            <w:pPr>
              <w:pStyle w:val="6"/>
              <w:spacing w:before="180" w:after="180"/>
            </w:pPr>
            <w:r>
              <w:t>本服務所提供的資料品質可以達到您的期待。</w:t>
            </w:r>
          </w:p>
          <w:p w14:paraId="6525AAB2" w14:textId="3AB85708" w:rsidR="007F7417" w:rsidRDefault="007F7417" w:rsidP="007F7417">
            <w:pPr>
              <w:pStyle w:val="5"/>
              <w:spacing w:before="180" w:after="180"/>
            </w:pPr>
            <w:r>
              <w:lastRenderedPageBreak/>
              <w:t>您從</w:t>
            </w:r>
            <w:r w:rsidR="00040BEB">
              <w:t>本單位</w:t>
            </w:r>
            <w:r>
              <w:t>得到的任何建議或資訊，</w:t>
            </w:r>
            <w:r w:rsidR="00040BEB">
              <w:t>本單位</w:t>
            </w:r>
            <w:r>
              <w:t>不承擔任何應負的責任。</w:t>
            </w:r>
          </w:p>
          <w:p w14:paraId="71125DC8" w14:textId="77777777" w:rsidR="007F7417" w:rsidRDefault="007F7417" w:rsidP="007F7417">
            <w:pPr>
              <w:pStyle w:val="4"/>
              <w:spacing w:before="180" w:after="180"/>
            </w:pPr>
            <w:r>
              <w:t>使用期限</w:t>
            </w:r>
          </w:p>
          <w:p w14:paraId="68A4A9CE" w14:textId="77777777" w:rsidR="007F7417" w:rsidRDefault="007F7417" w:rsidP="007F7417">
            <w:pPr>
              <w:pStyle w:val="5"/>
              <w:spacing w:before="180" w:after="180"/>
            </w:pPr>
            <w:r>
              <w:t>期限：自您同意本使用條款日起即生效，並持續有效至依據本協議之規定方式終止之日。</w:t>
            </w:r>
          </w:p>
          <w:p w14:paraId="10133043" w14:textId="1FBB6ACE" w:rsidR="007F7417" w:rsidRDefault="007F7417" w:rsidP="007F7417">
            <w:pPr>
              <w:pStyle w:val="5"/>
              <w:spacing w:before="180" w:after="180"/>
            </w:pPr>
            <w:r>
              <w:t>終止：</w:t>
            </w:r>
            <w:r w:rsidR="00040BEB">
              <w:t>本單位</w:t>
            </w:r>
            <w:r>
              <w:t>有權修改、暫停或終止本</w:t>
            </w:r>
            <w:r>
              <w:t>API</w:t>
            </w:r>
            <w:r>
              <w:t>或其中任何一部分，也有權隨時修改、暫停或終止您對本</w:t>
            </w:r>
            <w:r>
              <w:t>API</w:t>
            </w:r>
            <w:r>
              <w:t>的使用。</w:t>
            </w:r>
          </w:p>
          <w:p w14:paraId="4B2F2772" w14:textId="5BB8793C" w:rsidR="007F7417" w:rsidRDefault="007F7417" w:rsidP="007F7417">
            <w:pPr>
              <w:pStyle w:val="5"/>
              <w:spacing w:before="180" w:after="180"/>
            </w:pPr>
            <w:r>
              <w:t>拒絕申請：</w:t>
            </w:r>
            <w:r w:rsidR="00040BEB">
              <w:t>本單位</w:t>
            </w:r>
            <w:r>
              <w:t>有權拒絕使用本</w:t>
            </w:r>
            <w:r>
              <w:t>API</w:t>
            </w:r>
            <w:r>
              <w:t>的申請，一旦您的申請遭到拒絕，本使用條款即告終止。</w:t>
            </w:r>
            <w:r w:rsidR="00040BEB">
              <w:t>本單位</w:t>
            </w:r>
            <w:r>
              <w:t>無須負責您因申請使用</w:t>
            </w:r>
            <w:r>
              <w:rPr>
                <w:rFonts w:hint="eastAsia"/>
              </w:rPr>
              <w:t>API</w:t>
            </w:r>
            <w:r>
              <w:rPr>
                <w:rFonts w:hint="eastAsia"/>
              </w:rPr>
              <w:t>遭拒所造成的損失。</w:t>
            </w:r>
          </w:p>
          <w:p w14:paraId="6B092797" w14:textId="77777777" w:rsidR="007F7417" w:rsidRDefault="007F7417" w:rsidP="007F7417">
            <w:pPr>
              <w:pStyle w:val="5"/>
              <w:spacing w:before="180" w:after="180"/>
            </w:pPr>
            <w:r>
              <w:t>不得轉讓：本使用條款的任何內容都不得轉讓。</w:t>
            </w:r>
          </w:p>
        </w:tc>
      </w:tr>
    </w:tbl>
    <w:p w14:paraId="20D0C773" w14:textId="77777777" w:rsidR="007F7417" w:rsidRDefault="007F7417" w:rsidP="007F7417">
      <w:pPr>
        <w:pStyle w:val="ad"/>
        <w:ind w:left="480" w:firstLine="480"/>
      </w:pPr>
    </w:p>
    <w:p w14:paraId="0CCE95AB" w14:textId="77777777" w:rsidR="00063398" w:rsidRPr="009F53C7" w:rsidRDefault="00063398" w:rsidP="00063398">
      <w:pPr>
        <w:pStyle w:val="1"/>
        <w:numPr>
          <w:ilvl w:val="0"/>
          <w:numId w:val="0"/>
        </w:numPr>
        <w:rPr>
          <w:rFonts w:ascii="Times New Roman" w:hAnsi="Times New Roman" w:cs="Times New Roman"/>
        </w:rPr>
        <w:sectPr w:rsidR="00063398" w:rsidRPr="009F53C7" w:rsidSect="002D4529">
          <w:headerReference w:type="default" r:id="rId81"/>
          <w:pgSz w:w="11906" w:h="16838"/>
          <w:pgMar w:top="1440" w:right="1797" w:bottom="1440" w:left="1797" w:header="709" w:footer="992" w:gutter="0"/>
          <w:cols w:space="425"/>
          <w:docGrid w:type="lines" w:linePitch="360"/>
        </w:sectPr>
      </w:pPr>
    </w:p>
    <w:p w14:paraId="0CCE95AC" w14:textId="77777777" w:rsidR="0086755E" w:rsidRPr="003B066F" w:rsidRDefault="0086755E" w:rsidP="003C3E8C">
      <w:pPr>
        <w:pStyle w:val="1"/>
        <w:numPr>
          <w:ilvl w:val="0"/>
          <w:numId w:val="0"/>
        </w:numPr>
        <w:spacing w:after="0" w:afterAutospacing="0"/>
        <w:rPr>
          <w:rFonts w:ascii="Times New Roman" w:hAnsi="Times New Roman" w:cs="Times New Roman"/>
        </w:rPr>
      </w:pPr>
      <w:bookmarkStart w:id="249" w:name="_Toc380585465"/>
      <w:r w:rsidRPr="003B066F">
        <w:rPr>
          <w:rFonts w:ascii="Times New Roman" w:hAnsi="Times New Roman" w:cs="Times New Roman"/>
        </w:rPr>
        <w:lastRenderedPageBreak/>
        <w:t>附錄</w:t>
      </w:r>
      <w:r w:rsidR="00063398" w:rsidRPr="003B066F">
        <w:rPr>
          <w:rFonts w:ascii="Times New Roman" w:hAnsi="Times New Roman" w:cs="Times New Roman"/>
        </w:rPr>
        <w:t>一</w:t>
      </w:r>
      <w:r w:rsidR="00063398" w:rsidRPr="003B066F">
        <w:rPr>
          <w:rFonts w:ascii="Times New Roman" w:hAnsi="Times New Roman" w:cs="Times New Roman"/>
        </w:rPr>
        <w:t xml:space="preserve"> </w:t>
      </w:r>
      <w:r w:rsidR="00063398" w:rsidRPr="003B066F">
        <w:rPr>
          <w:rFonts w:ascii="Times New Roman" w:hAnsi="Times New Roman" w:cs="Times New Roman"/>
        </w:rPr>
        <w:t>期初審查會議紀錄</w:t>
      </w:r>
      <w:bookmarkEnd w:id="249"/>
    </w:p>
    <w:p w14:paraId="0CCE95AD" w14:textId="77777777" w:rsidR="00CD5F35" w:rsidRPr="003B066F" w:rsidRDefault="00CD5F35" w:rsidP="00CD5F35">
      <w:pPr>
        <w:spacing w:line="640" w:lineRule="exact"/>
        <w:jc w:val="center"/>
        <w:rPr>
          <w:rFonts w:cs="Times New Roman"/>
          <w:b/>
          <w:sz w:val="36"/>
          <w:szCs w:val="32"/>
        </w:rPr>
      </w:pPr>
      <w:r w:rsidRPr="003B066F">
        <w:rPr>
          <w:rFonts w:cs="Times New Roman"/>
          <w:b/>
          <w:sz w:val="36"/>
          <w:szCs w:val="32"/>
        </w:rPr>
        <w:t>102</w:t>
      </w:r>
      <w:r w:rsidRPr="003B066F">
        <w:rPr>
          <w:rFonts w:cs="Times New Roman"/>
          <w:b/>
          <w:sz w:val="36"/>
          <w:szCs w:val="32"/>
        </w:rPr>
        <w:t>年「國土資訊圖資加值應用示範計畫」</w:t>
      </w:r>
    </w:p>
    <w:p w14:paraId="0CCE95AE" w14:textId="77777777" w:rsidR="00CD5F35" w:rsidRPr="003B066F" w:rsidRDefault="00CD5F35" w:rsidP="00CD5F35">
      <w:pPr>
        <w:spacing w:line="640" w:lineRule="exact"/>
        <w:jc w:val="center"/>
        <w:rPr>
          <w:rFonts w:cs="Times New Roman"/>
          <w:b/>
          <w:sz w:val="36"/>
          <w:szCs w:val="32"/>
        </w:rPr>
      </w:pPr>
      <w:r w:rsidRPr="003B066F">
        <w:rPr>
          <w:rFonts w:cs="Times New Roman"/>
          <w:b/>
          <w:sz w:val="36"/>
          <w:szCs w:val="32"/>
        </w:rPr>
        <w:t>委託辦理案期初審查會議</w:t>
      </w:r>
    </w:p>
    <w:p w14:paraId="0CCE95AF" w14:textId="77777777" w:rsidR="00CD5F35" w:rsidRPr="003B066F" w:rsidRDefault="00CD5F35" w:rsidP="00CD5F35">
      <w:pPr>
        <w:rPr>
          <w:rFonts w:cs="Times New Roman"/>
          <w:b/>
          <w:sz w:val="28"/>
          <w:szCs w:val="28"/>
        </w:rPr>
      </w:pPr>
    </w:p>
    <w:p w14:paraId="0CCE95B0" w14:textId="77777777" w:rsidR="00CD5F35" w:rsidRPr="003B066F" w:rsidRDefault="00CD5F35" w:rsidP="003C3E8C">
      <w:pPr>
        <w:rPr>
          <w:rFonts w:cs="Times New Roman"/>
          <w:b/>
          <w:sz w:val="28"/>
          <w:szCs w:val="28"/>
        </w:rPr>
      </w:pPr>
      <w:r w:rsidRPr="003B066F">
        <w:rPr>
          <w:rFonts w:cs="Times New Roman"/>
          <w:b/>
          <w:sz w:val="28"/>
          <w:szCs w:val="28"/>
        </w:rPr>
        <w:t>壹、開會時間：</w:t>
      </w:r>
      <w:r w:rsidRPr="003B066F">
        <w:rPr>
          <w:rFonts w:cs="Times New Roman"/>
          <w:b/>
          <w:sz w:val="28"/>
          <w:szCs w:val="28"/>
        </w:rPr>
        <w:t>102</w:t>
      </w:r>
      <w:r w:rsidRPr="003B066F">
        <w:rPr>
          <w:rFonts w:cs="Times New Roman"/>
          <w:b/>
          <w:sz w:val="28"/>
          <w:szCs w:val="28"/>
        </w:rPr>
        <w:t>年</w:t>
      </w:r>
      <w:r w:rsidRPr="003B066F">
        <w:rPr>
          <w:rFonts w:cs="Times New Roman"/>
          <w:b/>
          <w:sz w:val="28"/>
          <w:szCs w:val="28"/>
        </w:rPr>
        <w:t>9</w:t>
      </w:r>
      <w:r w:rsidRPr="003B066F">
        <w:rPr>
          <w:rFonts w:cs="Times New Roman"/>
          <w:b/>
          <w:sz w:val="28"/>
          <w:szCs w:val="28"/>
        </w:rPr>
        <w:t>月</w:t>
      </w:r>
      <w:r w:rsidRPr="003B066F">
        <w:rPr>
          <w:rFonts w:cs="Times New Roman"/>
          <w:b/>
          <w:sz w:val="28"/>
          <w:szCs w:val="28"/>
        </w:rPr>
        <w:t>12</w:t>
      </w:r>
      <w:r w:rsidRPr="003B066F">
        <w:rPr>
          <w:rFonts w:cs="Times New Roman"/>
          <w:b/>
          <w:sz w:val="28"/>
          <w:szCs w:val="28"/>
        </w:rPr>
        <w:t>日（星期四）上午</w:t>
      </w:r>
      <w:r w:rsidRPr="003B066F">
        <w:rPr>
          <w:rFonts w:cs="Times New Roman"/>
          <w:b/>
          <w:sz w:val="28"/>
          <w:szCs w:val="28"/>
        </w:rPr>
        <w:t>9</w:t>
      </w:r>
      <w:r w:rsidRPr="003B066F">
        <w:rPr>
          <w:rFonts w:cs="Times New Roman"/>
          <w:b/>
          <w:sz w:val="28"/>
          <w:szCs w:val="28"/>
        </w:rPr>
        <w:t>時</w:t>
      </w:r>
      <w:r w:rsidRPr="003B066F">
        <w:rPr>
          <w:rFonts w:cs="Times New Roman"/>
          <w:b/>
          <w:sz w:val="28"/>
          <w:szCs w:val="28"/>
        </w:rPr>
        <w:t>30</w:t>
      </w:r>
      <w:r w:rsidRPr="003B066F">
        <w:rPr>
          <w:rFonts w:cs="Times New Roman"/>
          <w:b/>
          <w:sz w:val="28"/>
          <w:szCs w:val="28"/>
        </w:rPr>
        <w:t>分</w:t>
      </w:r>
    </w:p>
    <w:p w14:paraId="0CCE95B1" w14:textId="77777777" w:rsidR="00CD5F35" w:rsidRPr="003B066F" w:rsidRDefault="00CD5F35" w:rsidP="003C3E8C">
      <w:pPr>
        <w:rPr>
          <w:rFonts w:cs="Times New Roman"/>
          <w:b/>
          <w:sz w:val="28"/>
          <w:szCs w:val="28"/>
        </w:rPr>
      </w:pPr>
      <w:r w:rsidRPr="003B066F">
        <w:rPr>
          <w:rFonts w:cs="Times New Roman"/>
          <w:b/>
          <w:sz w:val="28"/>
          <w:szCs w:val="28"/>
        </w:rPr>
        <w:t>貳、地點：本會</w:t>
      </w:r>
      <w:r w:rsidRPr="003B066F">
        <w:rPr>
          <w:rFonts w:cs="Times New Roman"/>
          <w:b/>
          <w:sz w:val="28"/>
          <w:szCs w:val="28"/>
        </w:rPr>
        <w:t>B136</w:t>
      </w:r>
      <w:r w:rsidRPr="003B066F">
        <w:rPr>
          <w:rFonts w:cs="Times New Roman"/>
          <w:b/>
          <w:sz w:val="28"/>
          <w:szCs w:val="28"/>
        </w:rPr>
        <w:t>會議室（台北市寶慶路</w:t>
      </w:r>
      <w:r w:rsidRPr="003B066F">
        <w:rPr>
          <w:rFonts w:cs="Times New Roman"/>
          <w:b/>
          <w:sz w:val="28"/>
          <w:szCs w:val="28"/>
        </w:rPr>
        <w:t>3</w:t>
      </w:r>
      <w:r w:rsidRPr="003B066F">
        <w:rPr>
          <w:rFonts w:cs="Times New Roman"/>
          <w:b/>
          <w:sz w:val="28"/>
          <w:szCs w:val="28"/>
        </w:rPr>
        <w:t>號</w:t>
      </w:r>
      <w:r w:rsidRPr="003B066F">
        <w:rPr>
          <w:rFonts w:cs="Times New Roman"/>
          <w:b/>
          <w:sz w:val="28"/>
          <w:szCs w:val="28"/>
        </w:rPr>
        <w:t>B1</w:t>
      </w:r>
      <w:r w:rsidRPr="003B066F">
        <w:rPr>
          <w:rFonts w:cs="Times New Roman"/>
          <w:b/>
          <w:sz w:val="28"/>
          <w:szCs w:val="28"/>
        </w:rPr>
        <w:t>）</w:t>
      </w:r>
    </w:p>
    <w:p w14:paraId="0CCE95B2" w14:textId="77777777" w:rsidR="00CD5F35" w:rsidRPr="003B066F" w:rsidRDefault="00CD5F35" w:rsidP="003C3E8C">
      <w:pPr>
        <w:rPr>
          <w:rFonts w:cs="Times New Roman"/>
          <w:b/>
          <w:sz w:val="28"/>
          <w:szCs w:val="28"/>
        </w:rPr>
      </w:pPr>
      <w:r w:rsidRPr="003B066F">
        <w:rPr>
          <w:rFonts w:cs="Times New Roman"/>
          <w:b/>
          <w:sz w:val="28"/>
          <w:szCs w:val="28"/>
        </w:rPr>
        <w:t>參、主持人：陳組長志銘代</w:t>
      </w:r>
      <w:r w:rsidRPr="003B066F">
        <w:rPr>
          <w:rFonts w:cs="Times New Roman"/>
          <w:b/>
          <w:sz w:val="28"/>
          <w:szCs w:val="28"/>
        </w:rPr>
        <w:t xml:space="preserve">                  </w:t>
      </w:r>
      <w:r w:rsidRPr="003B066F">
        <w:rPr>
          <w:rFonts w:cs="Times New Roman"/>
          <w:b/>
          <w:sz w:val="28"/>
          <w:szCs w:val="28"/>
        </w:rPr>
        <w:t>紀錄：曾詠宜</w:t>
      </w:r>
    </w:p>
    <w:p w14:paraId="0CCE95B3" w14:textId="77777777" w:rsidR="00CD5F35" w:rsidRPr="003B066F" w:rsidRDefault="00CD5F35" w:rsidP="003C3E8C">
      <w:pPr>
        <w:rPr>
          <w:rFonts w:cs="Times New Roman"/>
          <w:b/>
          <w:sz w:val="28"/>
          <w:szCs w:val="28"/>
        </w:rPr>
      </w:pPr>
      <w:r w:rsidRPr="003B066F">
        <w:rPr>
          <w:rFonts w:cs="Times New Roman"/>
          <w:b/>
          <w:sz w:val="28"/>
          <w:szCs w:val="28"/>
        </w:rPr>
        <w:t>肆、出（列）席單位及人員：詳簽到單</w:t>
      </w:r>
    </w:p>
    <w:p w14:paraId="0CCE95B4" w14:textId="77777777" w:rsidR="00CD5F35" w:rsidRPr="003B066F" w:rsidRDefault="00CD5F35" w:rsidP="003C3E8C">
      <w:pPr>
        <w:rPr>
          <w:rFonts w:cs="Times New Roman"/>
          <w:b/>
          <w:sz w:val="28"/>
          <w:szCs w:val="28"/>
        </w:rPr>
      </w:pPr>
      <w:r w:rsidRPr="003B066F">
        <w:rPr>
          <w:rFonts w:cs="Times New Roman"/>
          <w:b/>
          <w:sz w:val="28"/>
          <w:szCs w:val="28"/>
        </w:rPr>
        <w:t>伍、工作執行報告：報告單位：</w:t>
      </w:r>
      <w:r w:rsidRPr="003B066F">
        <w:rPr>
          <w:rFonts w:cs="Times New Roman"/>
          <w:b/>
          <w:color w:val="000000"/>
          <w:kern w:val="0"/>
          <w:sz w:val="28"/>
          <w:szCs w:val="28"/>
        </w:rPr>
        <w:t>逢甲大學；</w:t>
      </w:r>
      <w:r w:rsidRPr="003B066F">
        <w:rPr>
          <w:rFonts w:cs="Times New Roman"/>
          <w:b/>
          <w:sz w:val="28"/>
          <w:szCs w:val="28"/>
        </w:rPr>
        <w:t>報告內容：略</w:t>
      </w:r>
    </w:p>
    <w:p w14:paraId="0CCE95B5" w14:textId="77777777" w:rsidR="00CD5F35" w:rsidRPr="003B066F" w:rsidRDefault="00CD5F35" w:rsidP="00CD5F35">
      <w:pPr>
        <w:spacing w:line="640" w:lineRule="exact"/>
        <w:ind w:left="283" w:hangingChars="101" w:hanging="283"/>
        <w:textAlignment w:val="baseline"/>
        <w:rPr>
          <w:rFonts w:cs="Times New Roman"/>
          <w:b/>
          <w:sz w:val="28"/>
          <w:szCs w:val="28"/>
        </w:rPr>
      </w:pPr>
      <w:r w:rsidRPr="003B066F">
        <w:rPr>
          <w:rFonts w:cs="Times New Roman"/>
          <w:b/>
          <w:sz w:val="28"/>
          <w:szCs w:val="28"/>
        </w:rPr>
        <w:t>陸、會議決議：</w:t>
      </w:r>
    </w:p>
    <w:p w14:paraId="0CCE95B6" w14:textId="77777777" w:rsidR="00CD5F35" w:rsidRPr="003B066F" w:rsidRDefault="00CD5F35" w:rsidP="00CD5F35">
      <w:pPr>
        <w:autoSpaceDE w:val="0"/>
        <w:autoSpaceDN w:val="0"/>
        <w:ind w:leftChars="256" w:left="1129" w:hangingChars="184" w:hanging="515"/>
        <w:rPr>
          <w:rFonts w:cs="Times New Roman"/>
          <w:sz w:val="28"/>
          <w:szCs w:val="28"/>
          <w:lang w:val="zh-TW"/>
        </w:rPr>
      </w:pPr>
      <w:r w:rsidRPr="003B066F">
        <w:rPr>
          <w:rFonts w:cs="Times New Roman"/>
          <w:sz w:val="28"/>
          <w:szCs w:val="28"/>
          <w:lang w:val="zh-TW"/>
        </w:rPr>
        <w:t>一、本案定位查詢功能請內政部資訊中心協助提供全國門牌定位服務、內政部地政司中部辦公室協助提供地籍圖</w:t>
      </w:r>
      <w:r w:rsidRPr="003B066F">
        <w:rPr>
          <w:rFonts w:cs="Times New Roman"/>
          <w:sz w:val="28"/>
          <w:szCs w:val="28"/>
          <w:lang w:val="zh-TW"/>
        </w:rPr>
        <w:t>WFS</w:t>
      </w:r>
      <w:r w:rsidRPr="003B066F">
        <w:rPr>
          <w:rFonts w:cs="Times New Roman"/>
          <w:sz w:val="28"/>
          <w:szCs w:val="28"/>
          <w:lang w:val="zh-TW"/>
        </w:rPr>
        <w:t>介接服務。</w:t>
      </w:r>
    </w:p>
    <w:p w14:paraId="0CCE95B7" w14:textId="77777777" w:rsidR="00CD5F35" w:rsidRPr="003B066F" w:rsidRDefault="00CD5F35" w:rsidP="00CD5F35">
      <w:pPr>
        <w:autoSpaceDE w:val="0"/>
        <w:autoSpaceDN w:val="0"/>
        <w:ind w:leftChars="256" w:left="1129" w:hangingChars="184" w:hanging="515"/>
        <w:rPr>
          <w:rFonts w:cs="Times New Roman"/>
          <w:sz w:val="28"/>
          <w:szCs w:val="28"/>
          <w:lang w:val="zh-TW"/>
        </w:rPr>
      </w:pPr>
      <w:r w:rsidRPr="003B066F">
        <w:rPr>
          <w:rFonts w:cs="Times New Roman"/>
          <w:sz w:val="28"/>
          <w:szCs w:val="28"/>
          <w:lang w:val="zh-TW"/>
        </w:rPr>
        <w:t>二、本案整體架構規劃原則可先採方案一（圖資產製單位自行</w:t>
      </w:r>
      <w:r w:rsidR="00DB0B54" w:rsidRPr="003B066F">
        <w:rPr>
          <w:rFonts w:cs="Times New Roman"/>
          <w:sz w:val="28"/>
          <w:szCs w:val="28"/>
          <w:lang w:val="zh-TW"/>
        </w:rPr>
        <w:t>發佈</w:t>
      </w:r>
      <w:r w:rsidRPr="003B066F">
        <w:rPr>
          <w:rFonts w:cs="Times New Roman"/>
          <w:sz w:val="28"/>
          <w:szCs w:val="28"/>
          <w:lang w:val="zh-TW"/>
        </w:rPr>
        <w:t>地圖服務）與方案三（圖資產製單位提供實體圖資予</w:t>
      </w:r>
      <w:r w:rsidRPr="003B066F">
        <w:rPr>
          <w:rFonts w:cs="Times New Roman"/>
          <w:sz w:val="28"/>
          <w:szCs w:val="28"/>
          <w:lang w:val="zh-TW"/>
        </w:rPr>
        <w:t>TGOS Cloud</w:t>
      </w:r>
      <w:r w:rsidRPr="003B066F">
        <w:rPr>
          <w:rFonts w:cs="Times New Roman"/>
          <w:sz w:val="28"/>
          <w:szCs w:val="28"/>
          <w:lang w:val="zh-TW"/>
        </w:rPr>
        <w:t>，由</w:t>
      </w:r>
      <w:r w:rsidRPr="003B066F">
        <w:rPr>
          <w:rFonts w:cs="Times New Roman"/>
          <w:sz w:val="28"/>
          <w:szCs w:val="28"/>
          <w:lang w:val="zh-TW"/>
        </w:rPr>
        <w:t>TGOS Cloud</w:t>
      </w:r>
      <w:r w:rsidRPr="003B066F">
        <w:rPr>
          <w:rFonts w:cs="Times New Roman"/>
          <w:sz w:val="28"/>
          <w:szCs w:val="28"/>
          <w:lang w:val="zh-TW"/>
        </w:rPr>
        <w:t>代為</w:t>
      </w:r>
      <w:r w:rsidR="00DB0B54" w:rsidRPr="003B066F">
        <w:rPr>
          <w:rFonts w:cs="Times New Roman"/>
          <w:sz w:val="28"/>
          <w:szCs w:val="28"/>
          <w:lang w:val="zh-TW"/>
        </w:rPr>
        <w:t>發佈</w:t>
      </w:r>
      <w:r w:rsidRPr="003B066F">
        <w:rPr>
          <w:rFonts w:cs="Times New Roman"/>
          <w:sz w:val="28"/>
          <w:szCs w:val="28"/>
          <w:lang w:val="zh-TW"/>
        </w:rPr>
        <w:t>地圖服務），至於方案二請（定期同步實體檔案）請內政部資訊中心納入</w:t>
      </w:r>
      <w:r w:rsidRPr="003B066F">
        <w:rPr>
          <w:rFonts w:cs="Times New Roman"/>
          <w:sz w:val="28"/>
          <w:szCs w:val="28"/>
          <w:lang w:val="zh-TW"/>
        </w:rPr>
        <w:t>TGOS Cloud</w:t>
      </w:r>
      <w:r w:rsidRPr="003B066F">
        <w:rPr>
          <w:rFonts w:cs="Times New Roman"/>
          <w:sz w:val="28"/>
          <w:szCs w:val="28"/>
          <w:lang w:val="zh-TW"/>
        </w:rPr>
        <w:t>未來規劃事項。</w:t>
      </w:r>
    </w:p>
    <w:p w14:paraId="0CCE95B8" w14:textId="77777777" w:rsidR="00CD5F35" w:rsidRPr="003B066F" w:rsidRDefault="00CD5F35" w:rsidP="00CD5F35">
      <w:pPr>
        <w:autoSpaceDE w:val="0"/>
        <w:autoSpaceDN w:val="0"/>
        <w:ind w:leftChars="256" w:left="1129" w:hangingChars="184" w:hanging="515"/>
        <w:rPr>
          <w:rFonts w:cs="Times New Roman"/>
          <w:sz w:val="28"/>
          <w:szCs w:val="28"/>
          <w:lang w:val="zh-TW"/>
        </w:rPr>
      </w:pPr>
      <w:r w:rsidRPr="003B066F">
        <w:rPr>
          <w:rFonts w:cs="Times New Roman"/>
          <w:sz w:val="28"/>
          <w:szCs w:val="28"/>
          <w:lang w:val="zh-TW"/>
        </w:rPr>
        <w:t>三、各單位如有主題圖資資安問題之顧慮，原則可以考量採用固定</w:t>
      </w:r>
      <w:r w:rsidRPr="003B066F">
        <w:rPr>
          <w:rFonts w:cs="Times New Roman"/>
          <w:sz w:val="28"/>
          <w:szCs w:val="28"/>
          <w:lang w:val="zh-TW"/>
        </w:rPr>
        <w:t>IP</w:t>
      </w:r>
      <w:r w:rsidRPr="003B066F">
        <w:rPr>
          <w:rFonts w:cs="Times New Roman"/>
          <w:sz w:val="28"/>
          <w:szCs w:val="28"/>
          <w:lang w:val="zh-TW"/>
        </w:rPr>
        <w:t>的介接方式處理，請規劃團隊再洽各目的事業主管機關尚有哪些資安顧慮。</w:t>
      </w:r>
    </w:p>
    <w:p w14:paraId="0CCE95B9" w14:textId="77777777" w:rsidR="00CD5F35" w:rsidRPr="003B066F" w:rsidRDefault="00CD5F35" w:rsidP="00CD5F35">
      <w:pPr>
        <w:autoSpaceDE w:val="0"/>
        <w:autoSpaceDN w:val="0"/>
        <w:ind w:leftChars="256" w:left="1129" w:hangingChars="184" w:hanging="515"/>
        <w:rPr>
          <w:rFonts w:cs="Times New Roman"/>
          <w:sz w:val="28"/>
          <w:szCs w:val="28"/>
          <w:lang w:val="zh-TW"/>
        </w:rPr>
      </w:pPr>
      <w:r w:rsidRPr="003B066F">
        <w:rPr>
          <w:rFonts w:cs="Times New Roman"/>
          <w:sz w:val="28"/>
          <w:szCs w:val="28"/>
          <w:lang w:val="zh-TW"/>
        </w:rPr>
        <w:t>四、本案界定為以介接圖資運用於決策分析系統之技術應用，對於行政及法制程序仍維持現有機制運作，資訊的呈現係作為決策參考使用，不做為行政處分之用。</w:t>
      </w:r>
    </w:p>
    <w:p w14:paraId="0CCE95BA" w14:textId="77777777" w:rsidR="00CD5F35" w:rsidRPr="003B066F" w:rsidRDefault="00CD5F35" w:rsidP="00CD5F35">
      <w:pPr>
        <w:autoSpaceDE w:val="0"/>
        <w:autoSpaceDN w:val="0"/>
        <w:ind w:leftChars="256" w:left="1129" w:hangingChars="184" w:hanging="515"/>
        <w:rPr>
          <w:rFonts w:cs="Times New Roman"/>
          <w:sz w:val="28"/>
          <w:szCs w:val="28"/>
          <w:lang w:val="zh-TW"/>
        </w:rPr>
      </w:pPr>
      <w:r w:rsidRPr="003B066F">
        <w:rPr>
          <w:rFonts w:cs="Times New Roman"/>
          <w:sz w:val="28"/>
          <w:szCs w:val="28"/>
          <w:lang w:val="zh-TW"/>
        </w:rPr>
        <w:t>五、現有圖資原則尊重各單位已採用的座標系統，對於不符合國家發展應用分組圖台座標系統的圖資，請於本案協助目的事業主管機關另發佈新的圖資介接服務。</w:t>
      </w:r>
    </w:p>
    <w:p w14:paraId="0CCE95BB" w14:textId="77777777" w:rsidR="003C3E8C" w:rsidRPr="003B066F" w:rsidRDefault="00CD5F35" w:rsidP="00CD5F35">
      <w:pPr>
        <w:autoSpaceDE w:val="0"/>
        <w:autoSpaceDN w:val="0"/>
        <w:ind w:leftChars="256" w:left="1129" w:hangingChars="184" w:hanging="515"/>
        <w:rPr>
          <w:rFonts w:cs="Times New Roman"/>
          <w:sz w:val="28"/>
          <w:szCs w:val="28"/>
          <w:lang w:val="zh-TW"/>
        </w:rPr>
      </w:pPr>
      <w:r w:rsidRPr="003B066F">
        <w:rPr>
          <w:rFonts w:cs="Times New Roman"/>
          <w:sz w:val="28"/>
          <w:szCs w:val="28"/>
          <w:lang w:val="zh-TW"/>
        </w:rPr>
        <w:t>六、期初報告同意備查，後續請逢甲大學洽各目的事業主管機關繼續推動辦理。</w:t>
      </w:r>
      <w:r w:rsidR="003C3E8C" w:rsidRPr="003B066F">
        <w:rPr>
          <w:rFonts w:cs="Times New Roman"/>
          <w:sz w:val="28"/>
          <w:szCs w:val="28"/>
          <w:lang w:val="zh-TW"/>
        </w:rPr>
        <w:br w:type="page"/>
      </w:r>
    </w:p>
    <w:p w14:paraId="125F149B" w14:textId="77777777" w:rsidR="00E03D0E" w:rsidRDefault="00E03D0E" w:rsidP="003C3E8C">
      <w:pPr>
        <w:pStyle w:val="1"/>
        <w:numPr>
          <w:ilvl w:val="0"/>
          <w:numId w:val="0"/>
        </w:numPr>
        <w:spacing w:after="0" w:afterAutospacing="0"/>
        <w:rPr>
          <w:rFonts w:ascii="Times New Roman" w:hAnsi="Times New Roman" w:cs="Times New Roman"/>
        </w:rPr>
        <w:sectPr w:rsidR="00E03D0E" w:rsidSect="003C3E8C">
          <w:headerReference w:type="default" r:id="rId82"/>
          <w:footerReference w:type="default" r:id="rId83"/>
          <w:pgSz w:w="11907" w:h="16839" w:code="9"/>
          <w:pgMar w:top="1440" w:right="1700" w:bottom="1440" w:left="1700" w:header="720" w:footer="720" w:gutter="0"/>
          <w:pgNumType w:start="1"/>
          <w:cols w:space="720"/>
          <w:docGrid w:linePitch="360"/>
        </w:sectPr>
      </w:pPr>
    </w:p>
    <w:p w14:paraId="4F86ED27" w14:textId="74205518" w:rsidR="00E03D0E" w:rsidRDefault="00E03D0E" w:rsidP="00E03D0E">
      <w:pPr>
        <w:pStyle w:val="1"/>
        <w:numPr>
          <w:ilvl w:val="0"/>
          <w:numId w:val="0"/>
        </w:numPr>
        <w:tabs>
          <w:tab w:val="left" w:pos="2179"/>
          <w:tab w:val="center" w:pos="4253"/>
        </w:tabs>
        <w:spacing w:before="0" w:beforeAutospacing="0" w:after="0" w:afterAutospacing="0" w:line="276" w:lineRule="auto"/>
        <w:jc w:val="left"/>
        <w:rPr>
          <w:rFonts w:ascii="Times New Roman" w:hAnsi="Times New Roman" w:cs="Times New Roman"/>
        </w:rPr>
      </w:pPr>
      <w:r>
        <w:rPr>
          <w:rFonts w:ascii="Times New Roman" w:hAnsi="Times New Roman" w:cs="Times New Roman"/>
        </w:rPr>
        <w:lastRenderedPageBreak/>
        <w:tab/>
      </w:r>
      <w:bookmarkStart w:id="250" w:name="_Toc380585466"/>
      <w:r w:rsidRPr="003B066F">
        <w:rPr>
          <w:rFonts w:ascii="Times New Roman" w:hAnsi="Times New Roman" w:cs="Times New Roman"/>
        </w:rPr>
        <w:t>附錄</w:t>
      </w:r>
      <w:r w:rsidR="009818A5">
        <w:rPr>
          <w:rFonts w:ascii="Times New Roman" w:hAnsi="Times New Roman" w:cs="Times New Roman" w:hint="eastAsia"/>
        </w:rPr>
        <w:t>二</w:t>
      </w:r>
      <w:r>
        <w:rPr>
          <w:rFonts w:ascii="Times New Roman" w:hAnsi="Times New Roman" w:cs="Times New Roman" w:hint="eastAsia"/>
        </w:rPr>
        <w:t xml:space="preserve"> </w:t>
      </w:r>
      <w:r w:rsidRPr="003B066F">
        <w:rPr>
          <w:rFonts w:ascii="Times New Roman" w:hAnsi="Times New Roman" w:cs="Times New Roman"/>
        </w:rPr>
        <w:t>期</w:t>
      </w:r>
      <w:r>
        <w:rPr>
          <w:rFonts w:ascii="Times New Roman" w:hAnsi="Times New Roman" w:cs="Times New Roman" w:hint="eastAsia"/>
        </w:rPr>
        <w:t>中</w:t>
      </w:r>
      <w:r w:rsidRPr="003B066F">
        <w:rPr>
          <w:rFonts w:ascii="Times New Roman" w:hAnsi="Times New Roman" w:cs="Times New Roman"/>
        </w:rPr>
        <w:t>審查會議紀錄</w:t>
      </w:r>
      <w:bookmarkEnd w:id="250"/>
    </w:p>
    <w:p w14:paraId="188BB922" w14:textId="77777777" w:rsidR="00E03D0E" w:rsidRPr="003848A3" w:rsidRDefault="00E03D0E" w:rsidP="00E03D0E">
      <w:pPr>
        <w:spacing w:line="640" w:lineRule="exact"/>
        <w:jc w:val="center"/>
        <w:rPr>
          <w:rFonts w:ascii="標楷體" w:hAnsi="標楷體"/>
          <w:b/>
          <w:sz w:val="36"/>
          <w:szCs w:val="32"/>
        </w:rPr>
      </w:pPr>
      <w:r w:rsidRPr="003848A3">
        <w:rPr>
          <w:rFonts w:ascii="標楷體" w:hAnsi="標楷體" w:hint="eastAsia"/>
          <w:b/>
          <w:sz w:val="36"/>
          <w:szCs w:val="32"/>
        </w:rPr>
        <w:t>102年「國土資訊圖資加值應用示範計畫」</w:t>
      </w:r>
    </w:p>
    <w:p w14:paraId="434A11D6" w14:textId="77777777" w:rsidR="00E03D0E" w:rsidRPr="003848A3" w:rsidRDefault="00E03D0E" w:rsidP="00E03D0E">
      <w:pPr>
        <w:spacing w:line="640" w:lineRule="exact"/>
        <w:jc w:val="center"/>
        <w:rPr>
          <w:rFonts w:ascii="標楷體" w:hAnsi="標楷體"/>
          <w:b/>
          <w:sz w:val="36"/>
          <w:szCs w:val="32"/>
        </w:rPr>
      </w:pPr>
      <w:r w:rsidRPr="003848A3">
        <w:rPr>
          <w:rFonts w:ascii="標楷體" w:hAnsi="標楷體" w:hint="eastAsia"/>
          <w:b/>
          <w:sz w:val="36"/>
          <w:szCs w:val="32"/>
        </w:rPr>
        <w:t>委託辦理案期</w:t>
      </w:r>
      <w:r>
        <w:rPr>
          <w:rFonts w:ascii="標楷體" w:hAnsi="標楷體" w:hint="eastAsia"/>
          <w:b/>
          <w:sz w:val="36"/>
          <w:szCs w:val="32"/>
        </w:rPr>
        <w:t>中</w:t>
      </w:r>
      <w:r w:rsidRPr="003848A3">
        <w:rPr>
          <w:rFonts w:ascii="標楷體" w:hAnsi="標楷體" w:hint="eastAsia"/>
          <w:b/>
          <w:sz w:val="36"/>
          <w:szCs w:val="32"/>
        </w:rPr>
        <w:t>審查會議</w:t>
      </w:r>
      <w:r>
        <w:rPr>
          <w:rFonts w:ascii="標楷體" w:hAnsi="標楷體" w:hint="eastAsia"/>
          <w:b/>
          <w:sz w:val="36"/>
          <w:szCs w:val="32"/>
        </w:rPr>
        <w:t>紀錄</w:t>
      </w:r>
    </w:p>
    <w:p w14:paraId="58279C82" w14:textId="77777777" w:rsidR="00E03D0E" w:rsidRPr="00E03D0E" w:rsidRDefault="00E03D0E" w:rsidP="00E03D0E">
      <w:pPr>
        <w:rPr>
          <w:rFonts w:cs="Times New Roman"/>
          <w:b/>
          <w:sz w:val="28"/>
          <w:szCs w:val="28"/>
        </w:rPr>
      </w:pPr>
      <w:r w:rsidRPr="00E03D0E">
        <w:rPr>
          <w:rFonts w:cs="Times New Roman"/>
          <w:b/>
          <w:sz w:val="28"/>
          <w:szCs w:val="28"/>
        </w:rPr>
        <w:t>壹、開會時間：</w:t>
      </w:r>
      <w:r w:rsidRPr="00E03D0E">
        <w:rPr>
          <w:rFonts w:cs="Times New Roman" w:hint="eastAsia"/>
          <w:b/>
          <w:sz w:val="28"/>
          <w:szCs w:val="28"/>
        </w:rPr>
        <w:t>102</w:t>
      </w:r>
      <w:r w:rsidRPr="00E03D0E">
        <w:rPr>
          <w:rFonts w:cs="Times New Roman"/>
          <w:b/>
          <w:sz w:val="28"/>
          <w:szCs w:val="28"/>
        </w:rPr>
        <w:t>年</w:t>
      </w:r>
      <w:r w:rsidRPr="00E03D0E">
        <w:rPr>
          <w:rFonts w:cs="Times New Roman" w:hint="eastAsia"/>
          <w:b/>
          <w:sz w:val="28"/>
          <w:szCs w:val="28"/>
        </w:rPr>
        <w:t>12</w:t>
      </w:r>
      <w:r w:rsidRPr="00E03D0E">
        <w:rPr>
          <w:rFonts w:cs="Times New Roman"/>
          <w:b/>
          <w:sz w:val="28"/>
          <w:szCs w:val="28"/>
        </w:rPr>
        <w:t>月</w:t>
      </w:r>
      <w:r w:rsidRPr="00E03D0E">
        <w:rPr>
          <w:rFonts w:cs="Times New Roman" w:hint="eastAsia"/>
          <w:b/>
          <w:sz w:val="28"/>
          <w:szCs w:val="28"/>
        </w:rPr>
        <w:t>11</w:t>
      </w:r>
      <w:r w:rsidRPr="00E03D0E">
        <w:rPr>
          <w:rFonts w:cs="Times New Roman"/>
          <w:b/>
          <w:sz w:val="28"/>
          <w:szCs w:val="28"/>
        </w:rPr>
        <w:t>日（星期</w:t>
      </w:r>
      <w:r w:rsidRPr="00E03D0E">
        <w:rPr>
          <w:rFonts w:cs="Times New Roman" w:hint="eastAsia"/>
          <w:b/>
          <w:sz w:val="28"/>
          <w:szCs w:val="28"/>
        </w:rPr>
        <w:t>三</w:t>
      </w:r>
      <w:r w:rsidRPr="00E03D0E">
        <w:rPr>
          <w:rFonts w:cs="Times New Roman"/>
          <w:b/>
          <w:sz w:val="28"/>
          <w:szCs w:val="28"/>
        </w:rPr>
        <w:t>）</w:t>
      </w:r>
      <w:r w:rsidRPr="00E03D0E">
        <w:rPr>
          <w:rFonts w:cs="Times New Roman" w:hint="eastAsia"/>
          <w:b/>
          <w:sz w:val="28"/>
          <w:szCs w:val="28"/>
        </w:rPr>
        <w:t>下</w:t>
      </w:r>
      <w:r w:rsidRPr="00E03D0E">
        <w:rPr>
          <w:rFonts w:cs="Times New Roman"/>
          <w:b/>
          <w:sz w:val="28"/>
          <w:szCs w:val="28"/>
        </w:rPr>
        <w:t>午</w:t>
      </w:r>
      <w:r w:rsidRPr="00E03D0E">
        <w:rPr>
          <w:rFonts w:cs="Times New Roman" w:hint="eastAsia"/>
          <w:b/>
          <w:sz w:val="28"/>
          <w:szCs w:val="28"/>
        </w:rPr>
        <w:t>2</w:t>
      </w:r>
      <w:r w:rsidRPr="00E03D0E">
        <w:rPr>
          <w:rFonts w:cs="Times New Roman"/>
          <w:b/>
          <w:sz w:val="28"/>
          <w:szCs w:val="28"/>
        </w:rPr>
        <w:t>時</w:t>
      </w:r>
      <w:r w:rsidRPr="00E03D0E">
        <w:rPr>
          <w:rFonts w:cs="Times New Roman" w:hint="eastAsia"/>
          <w:b/>
          <w:sz w:val="28"/>
          <w:szCs w:val="28"/>
        </w:rPr>
        <w:t>30</w:t>
      </w:r>
      <w:r w:rsidRPr="00E03D0E">
        <w:rPr>
          <w:rFonts w:cs="Times New Roman" w:hint="eastAsia"/>
          <w:b/>
          <w:sz w:val="28"/>
          <w:szCs w:val="28"/>
        </w:rPr>
        <w:t>分</w:t>
      </w:r>
    </w:p>
    <w:p w14:paraId="02ABFDC6" w14:textId="77777777" w:rsidR="00E03D0E" w:rsidRPr="00E03D0E" w:rsidRDefault="00E03D0E" w:rsidP="00E03D0E">
      <w:pPr>
        <w:rPr>
          <w:rFonts w:cs="Times New Roman"/>
          <w:b/>
          <w:sz w:val="28"/>
          <w:szCs w:val="28"/>
        </w:rPr>
      </w:pPr>
      <w:r w:rsidRPr="00E03D0E">
        <w:rPr>
          <w:rFonts w:cs="Times New Roman"/>
          <w:b/>
          <w:sz w:val="28"/>
          <w:szCs w:val="28"/>
        </w:rPr>
        <w:t>貳、地點：本會</w:t>
      </w:r>
      <w:r w:rsidRPr="00E03D0E">
        <w:rPr>
          <w:rFonts w:cs="Times New Roman" w:hint="eastAsia"/>
          <w:b/>
          <w:sz w:val="28"/>
          <w:szCs w:val="28"/>
        </w:rPr>
        <w:t>B136</w:t>
      </w:r>
      <w:r w:rsidRPr="00E03D0E">
        <w:rPr>
          <w:rFonts w:cs="Times New Roman"/>
          <w:b/>
          <w:sz w:val="28"/>
          <w:szCs w:val="28"/>
        </w:rPr>
        <w:t>會議室（台北市寶慶路</w:t>
      </w:r>
      <w:r w:rsidRPr="00E03D0E">
        <w:rPr>
          <w:rFonts w:cs="Times New Roman"/>
          <w:b/>
          <w:sz w:val="28"/>
          <w:szCs w:val="28"/>
        </w:rPr>
        <w:t>3</w:t>
      </w:r>
      <w:r w:rsidRPr="00E03D0E">
        <w:rPr>
          <w:rFonts w:cs="Times New Roman"/>
          <w:b/>
          <w:sz w:val="28"/>
          <w:szCs w:val="28"/>
        </w:rPr>
        <w:t>號</w:t>
      </w:r>
      <w:r w:rsidRPr="00E03D0E">
        <w:rPr>
          <w:rFonts w:cs="Times New Roman" w:hint="eastAsia"/>
          <w:b/>
          <w:sz w:val="28"/>
          <w:szCs w:val="28"/>
        </w:rPr>
        <w:t>B1</w:t>
      </w:r>
      <w:r w:rsidRPr="00E03D0E">
        <w:rPr>
          <w:rFonts w:cs="Times New Roman"/>
          <w:b/>
          <w:sz w:val="28"/>
          <w:szCs w:val="28"/>
        </w:rPr>
        <w:t>）</w:t>
      </w:r>
    </w:p>
    <w:p w14:paraId="1B33408A" w14:textId="77777777" w:rsidR="00E03D0E" w:rsidRPr="00E03D0E" w:rsidRDefault="00E03D0E" w:rsidP="00E03D0E">
      <w:pPr>
        <w:rPr>
          <w:rFonts w:cs="Times New Roman"/>
          <w:b/>
          <w:sz w:val="28"/>
          <w:szCs w:val="28"/>
        </w:rPr>
      </w:pPr>
      <w:r w:rsidRPr="00E03D0E">
        <w:rPr>
          <w:rFonts w:cs="Times New Roman"/>
          <w:b/>
          <w:sz w:val="28"/>
          <w:szCs w:val="28"/>
        </w:rPr>
        <w:t>參、主持人：</w:t>
      </w:r>
      <w:r w:rsidRPr="00E03D0E">
        <w:rPr>
          <w:rFonts w:cs="Times New Roman" w:hint="eastAsia"/>
          <w:b/>
          <w:sz w:val="28"/>
          <w:szCs w:val="28"/>
        </w:rPr>
        <w:t>郭處長翡玉</w:t>
      </w:r>
      <w:r w:rsidRPr="00E03D0E">
        <w:rPr>
          <w:rFonts w:cs="Times New Roman" w:hint="eastAsia"/>
          <w:b/>
          <w:sz w:val="28"/>
          <w:szCs w:val="28"/>
        </w:rPr>
        <w:t xml:space="preserve">          </w:t>
      </w:r>
      <w:r w:rsidRPr="00E03D0E">
        <w:rPr>
          <w:rFonts w:cs="Times New Roman"/>
          <w:b/>
          <w:sz w:val="28"/>
          <w:szCs w:val="28"/>
        </w:rPr>
        <w:t xml:space="preserve">            </w:t>
      </w:r>
      <w:r w:rsidRPr="00E03D0E">
        <w:rPr>
          <w:rFonts w:cs="Times New Roman"/>
          <w:b/>
          <w:sz w:val="28"/>
          <w:szCs w:val="28"/>
        </w:rPr>
        <w:t>紀錄：</w:t>
      </w:r>
      <w:r w:rsidRPr="00E03D0E">
        <w:rPr>
          <w:rFonts w:cs="Times New Roman" w:hint="eastAsia"/>
          <w:b/>
          <w:sz w:val="28"/>
          <w:szCs w:val="28"/>
        </w:rPr>
        <w:t>曾詠宜</w:t>
      </w:r>
    </w:p>
    <w:p w14:paraId="183FBD0A" w14:textId="77777777" w:rsidR="00E03D0E" w:rsidRPr="00E03D0E" w:rsidRDefault="00E03D0E" w:rsidP="00E03D0E">
      <w:pPr>
        <w:rPr>
          <w:rFonts w:cs="Times New Roman"/>
          <w:b/>
          <w:sz w:val="28"/>
          <w:szCs w:val="28"/>
        </w:rPr>
      </w:pPr>
      <w:r w:rsidRPr="00E03D0E">
        <w:rPr>
          <w:rFonts w:cs="Times New Roman"/>
          <w:b/>
          <w:sz w:val="28"/>
          <w:szCs w:val="28"/>
        </w:rPr>
        <w:t>肆、出（列）席單位及人員：詳簽到單</w:t>
      </w:r>
    </w:p>
    <w:p w14:paraId="6043D703" w14:textId="77777777" w:rsidR="00E03D0E" w:rsidRPr="00E03D0E" w:rsidRDefault="00E03D0E" w:rsidP="00E03D0E">
      <w:pPr>
        <w:rPr>
          <w:rFonts w:cs="Times New Roman"/>
          <w:b/>
          <w:sz w:val="28"/>
          <w:szCs w:val="28"/>
        </w:rPr>
      </w:pPr>
      <w:r w:rsidRPr="00E03D0E">
        <w:rPr>
          <w:rFonts w:cs="Times New Roman" w:hint="eastAsia"/>
          <w:b/>
          <w:sz w:val="28"/>
          <w:szCs w:val="28"/>
        </w:rPr>
        <w:t>伍</w:t>
      </w:r>
      <w:r w:rsidRPr="00E03D0E">
        <w:rPr>
          <w:rFonts w:cs="Times New Roman"/>
          <w:b/>
          <w:sz w:val="28"/>
          <w:szCs w:val="28"/>
        </w:rPr>
        <w:t>、工作執行報告</w:t>
      </w:r>
      <w:r w:rsidRPr="00E03D0E">
        <w:rPr>
          <w:rFonts w:cs="Times New Roman" w:hint="eastAsia"/>
          <w:b/>
          <w:sz w:val="28"/>
          <w:szCs w:val="28"/>
        </w:rPr>
        <w:t>：</w:t>
      </w:r>
      <w:r w:rsidRPr="00E03D0E">
        <w:rPr>
          <w:rFonts w:cs="Times New Roman"/>
          <w:b/>
          <w:sz w:val="28"/>
          <w:szCs w:val="28"/>
        </w:rPr>
        <w:t>報告單位：</w:t>
      </w:r>
      <w:r w:rsidRPr="00E03D0E">
        <w:rPr>
          <w:rFonts w:cs="Times New Roman" w:hint="eastAsia"/>
          <w:b/>
          <w:sz w:val="28"/>
          <w:szCs w:val="28"/>
        </w:rPr>
        <w:t>逢甲大學；</w:t>
      </w:r>
      <w:r w:rsidRPr="00E03D0E">
        <w:rPr>
          <w:rFonts w:cs="Times New Roman"/>
          <w:b/>
          <w:sz w:val="28"/>
          <w:szCs w:val="28"/>
        </w:rPr>
        <w:t>報告內容：略</w:t>
      </w:r>
    </w:p>
    <w:p w14:paraId="259C78A4" w14:textId="77777777" w:rsidR="00E03D0E" w:rsidRPr="00D322C7" w:rsidRDefault="00E03D0E" w:rsidP="00E03D0E">
      <w:pPr>
        <w:spacing w:line="640" w:lineRule="exact"/>
        <w:ind w:left="283" w:hangingChars="101" w:hanging="283"/>
        <w:textAlignment w:val="baseline"/>
        <w:rPr>
          <w:rFonts w:ascii="標楷體" w:hAnsi="標楷體"/>
          <w:b/>
          <w:sz w:val="28"/>
          <w:szCs w:val="28"/>
        </w:rPr>
      </w:pPr>
      <w:r>
        <w:rPr>
          <w:rFonts w:ascii="標楷體" w:hAnsi="標楷體" w:hint="eastAsia"/>
          <w:b/>
          <w:sz w:val="28"/>
          <w:szCs w:val="28"/>
        </w:rPr>
        <w:t>陸、</w:t>
      </w:r>
      <w:r w:rsidRPr="00D322C7">
        <w:rPr>
          <w:rFonts w:ascii="標楷體" w:hAnsi="標楷體"/>
          <w:b/>
          <w:sz w:val="28"/>
          <w:szCs w:val="28"/>
        </w:rPr>
        <w:t>會議決議：</w:t>
      </w:r>
    </w:p>
    <w:p w14:paraId="7ECCEA4A" w14:textId="77777777" w:rsidR="00E03D0E" w:rsidRPr="009818A5" w:rsidRDefault="00E03D0E" w:rsidP="00E03D0E">
      <w:pPr>
        <w:pStyle w:val="af6"/>
        <w:numPr>
          <w:ilvl w:val="0"/>
          <w:numId w:val="28"/>
        </w:numPr>
        <w:autoSpaceDE w:val="0"/>
        <w:autoSpaceDN w:val="0"/>
        <w:snapToGrid/>
        <w:ind w:leftChars="0" w:left="1274" w:hanging="660"/>
        <w:rPr>
          <w:rFonts w:ascii="標楷體" w:hAnsi="標楷體" w:cs="新細明體"/>
          <w:sz w:val="26"/>
          <w:szCs w:val="26"/>
          <w:lang w:val="zh-TW"/>
        </w:rPr>
      </w:pPr>
      <w:r w:rsidRPr="009818A5">
        <w:rPr>
          <w:rFonts w:ascii="標楷體" w:hAnsi="標楷體" w:cs="新細明體" w:hint="eastAsia"/>
          <w:sz w:val="26"/>
          <w:szCs w:val="26"/>
          <w:lang w:val="zh-TW"/>
        </w:rPr>
        <w:t>本案建置之「環境敏感地區模組API」建議由營建署介接使用，後續請受託單位協助介接移轉事宜；其他部會若有應用需求，亦可洽本會進行介接試用。</w:t>
      </w:r>
    </w:p>
    <w:p w14:paraId="16451A5D" w14:textId="77777777" w:rsidR="00E03D0E" w:rsidRPr="009818A5" w:rsidRDefault="00E03D0E" w:rsidP="00E03D0E">
      <w:pPr>
        <w:pStyle w:val="af6"/>
        <w:numPr>
          <w:ilvl w:val="0"/>
          <w:numId w:val="28"/>
        </w:numPr>
        <w:autoSpaceDE w:val="0"/>
        <w:autoSpaceDN w:val="0"/>
        <w:snapToGrid/>
        <w:ind w:leftChars="0" w:left="1274" w:hanging="660"/>
        <w:rPr>
          <w:rFonts w:ascii="標楷體" w:hAnsi="標楷體" w:cs="新細明體"/>
          <w:sz w:val="26"/>
          <w:szCs w:val="26"/>
          <w:lang w:val="zh-TW"/>
        </w:rPr>
      </w:pPr>
      <w:r w:rsidRPr="009818A5">
        <w:rPr>
          <w:rFonts w:ascii="標楷體" w:hAnsi="標楷體" w:cs="新細明體" w:hint="eastAsia"/>
          <w:sz w:val="26"/>
          <w:szCs w:val="26"/>
        </w:rPr>
        <w:t>有關「</w:t>
      </w:r>
      <w:r w:rsidRPr="009818A5">
        <w:rPr>
          <w:rFonts w:ascii="標楷體" w:hAnsi="標楷體" w:cs="新細明體" w:hint="eastAsia"/>
          <w:sz w:val="26"/>
          <w:szCs w:val="26"/>
          <w:lang w:val="zh-TW"/>
        </w:rPr>
        <w:t>台灣沿海保護區」、「國家公園範圍及分區圖」及「茂林風景區圖」，請內政部</w:t>
      </w:r>
      <w:r w:rsidRPr="009818A5">
        <w:rPr>
          <w:rFonts w:ascii="標楷體" w:hAnsi="標楷體" w:cs="新細明體" w:hint="eastAsia"/>
          <w:sz w:val="26"/>
          <w:szCs w:val="26"/>
        </w:rPr>
        <w:t>營建署及</w:t>
      </w:r>
      <w:r w:rsidRPr="009818A5">
        <w:rPr>
          <w:rFonts w:ascii="標楷體" w:hAnsi="標楷體" w:cs="新細明體" w:hint="eastAsia"/>
          <w:sz w:val="26"/>
          <w:szCs w:val="26"/>
          <w:lang w:val="zh-TW"/>
        </w:rPr>
        <w:t>交通部觀光局</w:t>
      </w:r>
      <w:r w:rsidRPr="009818A5">
        <w:rPr>
          <w:rFonts w:ascii="標楷體" w:hAnsi="標楷體" w:cs="新細明體" w:hint="eastAsia"/>
          <w:sz w:val="26"/>
          <w:szCs w:val="26"/>
        </w:rPr>
        <w:t>協助提供並配合後續介接作業</w:t>
      </w:r>
      <w:r w:rsidRPr="009818A5">
        <w:rPr>
          <w:rFonts w:ascii="標楷體" w:hAnsi="標楷體" w:cs="新細明體" w:hint="eastAsia"/>
          <w:sz w:val="26"/>
          <w:szCs w:val="26"/>
          <w:lang w:val="zh-TW"/>
        </w:rPr>
        <w:t>。</w:t>
      </w:r>
    </w:p>
    <w:p w14:paraId="74111076" w14:textId="77777777" w:rsidR="00E03D0E" w:rsidRPr="009818A5" w:rsidRDefault="00E03D0E" w:rsidP="00E03D0E">
      <w:pPr>
        <w:pStyle w:val="af6"/>
        <w:numPr>
          <w:ilvl w:val="0"/>
          <w:numId w:val="28"/>
        </w:numPr>
        <w:autoSpaceDE w:val="0"/>
        <w:autoSpaceDN w:val="0"/>
        <w:snapToGrid/>
        <w:ind w:leftChars="0" w:left="1218" w:hanging="604"/>
        <w:rPr>
          <w:rFonts w:ascii="標楷體" w:hAnsi="標楷體" w:cs="新細明體"/>
          <w:sz w:val="26"/>
          <w:szCs w:val="26"/>
          <w:lang w:val="zh-TW"/>
        </w:rPr>
      </w:pPr>
      <w:r w:rsidRPr="009818A5">
        <w:rPr>
          <w:rFonts w:ascii="標楷體" w:hAnsi="標楷體" w:cs="新細明體" w:hint="eastAsia"/>
          <w:sz w:val="26"/>
          <w:szCs w:val="26"/>
          <w:lang w:val="zh-TW"/>
        </w:rPr>
        <w:t>交通部觀光局「國家風景區」及交通部高速鐵路工程局「高速鐵路兩側限建地區」網路服務，請交通部資訊中心協助於倉儲系統提供發布服務；然若發布服務系統作業時程未能配合，仍請圖資權責單位將圖資發布於TGOS，以利本案應用推動。</w:t>
      </w:r>
    </w:p>
    <w:p w14:paraId="4DB1854A" w14:textId="77777777" w:rsidR="00E03D0E" w:rsidRPr="009818A5" w:rsidRDefault="00E03D0E" w:rsidP="00E03D0E">
      <w:pPr>
        <w:pStyle w:val="af6"/>
        <w:numPr>
          <w:ilvl w:val="0"/>
          <w:numId w:val="28"/>
        </w:numPr>
        <w:autoSpaceDE w:val="0"/>
        <w:autoSpaceDN w:val="0"/>
        <w:snapToGrid/>
        <w:ind w:leftChars="0" w:left="1218" w:hanging="604"/>
        <w:rPr>
          <w:rFonts w:ascii="標楷體" w:hAnsi="標楷體" w:cs="新細明體"/>
          <w:sz w:val="26"/>
          <w:szCs w:val="26"/>
          <w:lang w:val="zh-TW"/>
        </w:rPr>
      </w:pPr>
      <w:r w:rsidRPr="009818A5">
        <w:rPr>
          <w:rFonts w:ascii="標楷體" w:hAnsi="標楷體" w:cs="新細明體" w:hint="eastAsia"/>
          <w:sz w:val="26"/>
          <w:szCs w:val="26"/>
          <w:lang w:val="zh-TW"/>
        </w:rPr>
        <w:t>透過TGOS代為發布之服務，請各圖資權責單位負責進行詮釋資料撰寫及服務註冊相關作業。</w:t>
      </w:r>
    </w:p>
    <w:p w14:paraId="2E533CA1" w14:textId="77777777" w:rsidR="00E03D0E" w:rsidRPr="009818A5" w:rsidRDefault="00E03D0E" w:rsidP="00E03D0E">
      <w:pPr>
        <w:pStyle w:val="af6"/>
        <w:numPr>
          <w:ilvl w:val="0"/>
          <w:numId w:val="28"/>
        </w:numPr>
        <w:autoSpaceDE w:val="0"/>
        <w:autoSpaceDN w:val="0"/>
        <w:snapToGrid/>
        <w:ind w:leftChars="0" w:left="1218" w:hanging="604"/>
        <w:rPr>
          <w:rFonts w:ascii="標楷體" w:hAnsi="標楷體" w:cs="新細明體"/>
          <w:sz w:val="26"/>
          <w:szCs w:val="26"/>
          <w:lang w:val="zh-TW"/>
        </w:rPr>
      </w:pPr>
      <w:r w:rsidRPr="009818A5">
        <w:rPr>
          <w:rFonts w:ascii="標楷體" w:hAnsi="標楷體" w:cs="新細明體" w:hint="eastAsia"/>
          <w:sz w:val="26"/>
          <w:szCs w:val="26"/>
          <w:lang w:val="zh-TW"/>
        </w:rPr>
        <w:t>各部會若有開發決策支援相關之API，可以發布於「國土資訊系統成果網」供政府機關應用。</w:t>
      </w:r>
    </w:p>
    <w:p w14:paraId="4A49B0AC" w14:textId="77777777" w:rsidR="00E03D0E" w:rsidRPr="009818A5" w:rsidRDefault="00E03D0E" w:rsidP="00E03D0E">
      <w:pPr>
        <w:pStyle w:val="af6"/>
        <w:numPr>
          <w:ilvl w:val="0"/>
          <w:numId w:val="28"/>
        </w:numPr>
        <w:autoSpaceDE w:val="0"/>
        <w:autoSpaceDN w:val="0"/>
        <w:snapToGrid/>
        <w:ind w:leftChars="0" w:left="1218" w:hanging="604"/>
        <w:rPr>
          <w:rFonts w:ascii="標楷體" w:hAnsi="標楷體" w:cs="新細明體"/>
          <w:sz w:val="26"/>
          <w:szCs w:val="26"/>
          <w:lang w:val="zh-TW"/>
        </w:rPr>
      </w:pPr>
      <w:r w:rsidRPr="009818A5">
        <w:rPr>
          <w:rFonts w:ascii="標楷體" w:hAnsi="標楷體" w:cs="新細明體" w:hint="eastAsia"/>
          <w:sz w:val="26"/>
          <w:szCs w:val="26"/>
          <w:lang w:val="zh-TW"/>
        </w:rPr>
        <w:t>本案線上服務系統請於適當位置表明本系統僅供參考之用，如為用作實施之依據應依各目的事業主管機關公告為準。</w:t>
      </w:r>
    </w:p>
    <w:p w14:paraId="080B9B91" w14:textId="77777777" w:rsidR="00E03D0E" w:rsidRPr="009818A5" w:rsidRDefault="00E03D0E" w:rsidP="00E03D0E">
      <w:pPr>
        <w:pStyle w:val="af6"/>
        <w:numPr>
          <w:ilvl w:val="0"/>
          <w:numId w:val="28"/>
        </w:numPr>
        <w:autoSpaceDE w:val="0"/>
        <w:autoSpaceDN w:val="0"/>
        <w:snapToGrid/>
        <w:ind w:leftChars="0" w:left="1218" w:hanging="604"/>
        <w:rPr>
          <w:rFonts w:ascii="標楷體" w:hAnsi="標楷體" w:cs="新細明體"/>
          <w:sz w:val="26"/>
          <w:szCs w:val="26"/>
          <w:lang w:val="zh-TW"/>
        </w:rPr>
      </w:pPr>
      <w:r w:rsidRPr="009818A5">
        <w:rPr>
          <w:rFonts w:ascii="標楷體" w:hAnsi="標楷體" w:cs="新細明體" w:hint="eastAsia"/>
          <w:sz w:val="26"/>
          <w:szCs w:val="26"/>
          <w:lang w:val="zh-TW"/>
        </w:rPr>
        <w:t>請受託單位就服務效能、服務水準等未來運作可能遭遇之議題進行研議，並提出因應作法。</w:t>
      </w:r>
    </w:p>
    <w:p w14:paraId="405BBE6D" w14:textId="77777777" w:rsidR="00E03D0E" w:rsidRPr="009818A5" w:rsidRDefault="00E03D0E" w:rsidP="00E03D0E">
      <w:pPr>
        <w:pStyle w:val="af6"/>
        <w:numPr>
          <w:ilvl w:val="0"/>
          <w:numId w:val="28"/>
        </w:numPr>
        <w:autoSpaceDE w:val="0"/>
        <w:autoSpaceDN w:val="0"/>
        <w:snapToGrid/>
        <w:ind w:leftChars="0" w:left="1218" w:hanging="604"/>
        <w:rPr>
          <w:rFonts w:ascii="標楷體" w:hAnsi="標楷體" w:cs="新細明體"/>
          <w:sz w:val="26"/>
          <w:szCs w:val="26"/>
          <w:lang w:val="zh-TW"/>
        </w:rPr>
      </w:pPr>
      <w:r w:rsidRPr="009818A5">
        <w:rPr>
          <w:rFonts w:ascii="標楷體" w:hAnsi="標楷體" w:cs="新細明體" w:hint="eastAsia"/>
          <w:sz w:val="26"/>
          <w:szCs w:val="26"/>
          <w:lang w:val="zh-TW"/>
        </w:rPr>
        <w:t>請受託單位就本案申請圖資轉授權予其他單位使用之程序及作業進行研究，以做為其他部會執行之參考。本案如遇執行困難可提報國土資訊系統推動小組工作會議討論。</w:t>
      </w:r>
    </w:p>
    <w:p w14:paraId="1AA530A5" w14:textId="77777777" w:rsidR="00E03D0E" w:rsidRPr="009818A5" w:rsidRDefault="00E03D0E" w:rsidP="00E03D0E">
      <w:pPr>
        <w:pStyle w:val="af6"/>
        <w:numPr>
          <w:ilvl w:val="0"/>
          <w:numId w:val="28"/>
        </w:numPr>
        <w:autoSpaceDE w:val="0"/>
        <w:autoSpaceDN w:val="0"/>
        <w:snapToGrid/>
        <w:ind w:leftChars="0" w:left="1218" w:hanging="604"/>
        <w:rPr>
          <w:rFonts w:ascii="標楷體" w:hAnsi="標楷體" w:cs="新細明體"/>
          <w:sz w:val="26"/>
          <w:szCs w:val="26"/>
          <w:lang w:val="zh-TW"/>
        </w:rPr>
      </w:pPr>
      <w:r w:rsidRPr="009818A5">
        <w:rPr>
          <w:rFonts w:ascii="標楷體" w:hAnsi="標楷體" w:cs="新細明體" w:hint="eastAsia"/>
          <w:sz w:val="26"/>
          <w:szCs w:val="26"/>
          <w:lang w:val="zh-TW"/>
        </w:rPr>
        <w:t>本期中報告同意備查。</w:t>
      </w:r>
    </w:p>
    <w:p w14:paraId="4E47E3A3" w14:textId="77777777" w:rsidR="00E03D0E" w:rsidRPr="00D322C7" w:rsidRDefault="00E03D0E" w:rsidP="00E03D0E">
      <w:pPr>
        <w:numPr>
          <w:ilvl w:val="0"/>
          <w:numId w:val="27"/>
        </w:numPr>
        <w:adjustRightInd/>
        <w:snapToGrid/>
        <w:spacing w:line="640" w:lineRule="exact"/>
        <w:ind w:rightChars="100" w:right="240"/>
        <w:jc w:val="both"/>
        <w:rPr>
          <w:rFonts w:ascii="標楷體" w:hAnsi="標楷體"/>
          <w:b/>
          <w:sz w:val="28"/>
          <w:szCs w:val="28"/>
        </w:rPr>
      </w:pPr>
      <w:r w:rsidRPr="00D322C7">
        <w:rPr>
          <w:rFonts w:ascii="標楷體" w:hAnsi="標楷體"/>
          <w:b/>
          <w:sz w:val="28"/>
          <w:szCs w:val="28"/>
        </w:rPr>
        <w:t>散會 (</w:t>
      </w:r>
      <w:r>
        <w:rPr>
          <w:rFonts w:ascii="標楷體" w:hAnsi="標楷體" w:hint="eastAsia"/>
          <w:b/>
          <w:sz w:val="28"/>
          <w:szCs w:val="28"/>
        </w:rPr>
        <w:t>下</w:t>
      </w:r>
      <w:r w:rsidRPr="00D322C7">
        <w:rPr>
          <w:rFonts w:ascii="標楷體" w:hAnsi="標楷體"/>
          <w:b/>
          <w:sz w:val="28"/>
          <w:szCs w:val="28"/>
        </w:rPr>
        <w:t>午</w:t>
      </w:r>
      <w:r>
        <w:rPr>
          <w:rFonts w:ascii="標楷體" w:hAnsi="標楷體" w:hint="eastAsia"/>
          <w:b/>
          <w:sz w:val="28"/>
          <w:szCs w:val="28"/>
        </w:rPr>
        <w:t>15</w:t>
      </w:r>
      <w:r w:rsidRPr="00D322C7">
        <w:rPr>
          <w:rFonts w:ascii="標楷體" w:hAnsi="標楷體"/>
          <w:b/>
          <w:sz w:val="28"/>
          <w:szCs w:val="28"/>
        </w:rPr>
        <w:t>時</w:t>
      </w:r>
      <w:r>
        <w:rPr>
          <w:rFonts w:ascii="標楷體" w:hAnsi="標楷體" w:hint="eastAsia"/>
          <w:b/>
          <w:sz w:val="28"/>
          <w:szCs w:val="28"/>
        </w:rPr>
        <w:t>30</w:t>
      </w:r>
      <w:r w:rsidRPr="00D322C7">
        <w:rPr>
          <w:rFonts w:ascii="標楷體" w:hAnsi="標楷體"/>
          <w:b/>
          <w:sz w:val="28"/>
          <w:szCs w:val="28"/>
        </w:rPr>
        <w:t>分)</w:t>
      </w:r>
    </w:p>
    <w:p w14:paraId="50E9C042" w14:textId="0644CD7C" w:rsidR="00E03D0E" w:rsidRDefault="00E03D0E" w:rsidP="00E03D0E">
      <w:r>
        <w:tab/>
      </w:r>
    </w:p>
    <w:p w14:paraId="2ECCD531" w14:textId="77777777" w:rsidR="00E03D0E" w:rsidRPr="00E03D0E" w:rsidRDefault="00E03D0E" w:rsidP="00E03D0E">
      <w:pPr>
        <w:sectPr w:rsidR="00E03D0E" w:rsidRPr="00E03D0E" w:rsidSect="00E03D0E">
          <w:pgSz w:w="11907" w:h="16839" w:code="9"/>
          <w:pgMar w:top="1440" w:right="1700" w:bottom="1440" w:left="1700" w:header="720" w:footer="720" w:gutter="0"/>
          <w:cols w:space="720"/>
          <w:docGrid w:linePitch="360"/>
        </w:sectPr>
      </w:pPr>
    </w:p>
    <w:p w14:paraId="0CCE95BC" w14:textId="4B5428C9" w:rsidR="00CD5F35" w:rsidRPr="003B066F" w:rsidRDefault="003C3E8C" w:rsidP="003C3E8C">
      <w:pPr>
        <w:pStyle w:val="1"/>
        <w:numPr>
          <w:ilvl w:val="0"/>
          <w:numId w:val="0"/>
        </w:numPr>
        <w:spacing w:after="0" w:afterAutospacing="0"/>
        <w:rPr>
          <w:rFonts w:ascii="Times New Roman" w:hAnsi="Times New Roman" w:cs="Times New Roman"/>
        </w:rPr>
      </w:pPr>
      <w:bookmarkStart w:id="251" w:name="_Toc380585467"/>
      <w:r w:rsidRPr="003B066F">
        <w:rPr>
          <w:rFonts w:ascii="Times New Roman" w:hAnsi="Times New Roman" w:cs="Times New Roman"/>
        </w:rPr>
        <w:lastRenderedPageBreak/>
        <w:t>附錄</w:t>
      </w:r>
      <w:r w:rsidR="009818A5">
        <w:rPr>
          <w:rFonts w:ascii="Times New Roman" w:hAnsi="Times New Roman" w:cs="Times New Roman" w:hint="eastAsia"/>
        </w:rPr>
        <w:t>三</w:t>
      </w:r>
      <w:r w:rsidRPr="003B066F">
        <w:rPr>
          <w:rFonts w:ascii="Times New Roman" w:hAnsi="Times New Roman" w:cs="Times New Roman"/>
        </w:rPr>
        <w:t xml:space="preserve"> </w:t>
      </w:r>
      <w:r w:rsidRPr="003B066F">
        <w:rPr>
          <w:rFonts w:ascii="Times New Roman" w:hAnsi="Times New Roman" w:cs="Times New Roman"/>
        </w:rPr>
        <w:t>歷次工作會議紀錄</w:t>
      </w:r>
      <w:bookmarkEnd w:id="251"/>
    </w:p>
    <w:tbl>
      <w:tblPr>
        <w:tblW w:w="91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1E0" w:firstRow="1" w:lastRow="1" w:firstColumn="1" w:lastColumn="1" w:noHBand="0" w:noVBand="0"/>
      </w:tblPr>
      <w:tblGrid>
        <w:gridCol w:w="2150"/>
        <w:gridCol w:w="2323"/>
        <w:gridCol w:w="1240"/>
        <w:gridCol w:w="3445"/>
      </w:tblGrid>
      <w:tr w:rsidR="003C3E8C" w:rsidRPr="003B066F" w14:paraId="0CCE95BF" w14:textId="77777777" w:rsidTr="00967877">
        <w:trPr>
          <w:trHeight w:val="312"/>
          <w:jc w:val="center"/>
        </w:trPr>
        <w:tc>
          <w:tcPr>
            <w:tcW w:w="2150" w:type="dxa"/>
            <w:vAlign w:val="center"/>
          </w:tcPr>
          <w:p w14:paraId="0CCE95BD" w14:textId="77777777" w:rsidR="003C3E8C" w:rsidRPr="003B066F" w:rsidRDefault="003C3E8C" w:rsidP="00967877">
            <w:pPr>
              <w:jc w:val="center"/>
              <w:rPr>
                <w:rFonts w:cs="Times New Roman"/>
              </w:rPr>
            </w:pPr>
            <w:r w:rsidRPr="003B066F">
              <w:rPr>
                <w:rFonts w:cs="Times New Roman"/>
              </w:rPr>
              <w:t>會議名稱</w:t>
            </w:r>
          </w:p>
        </w:tc>
        <w:tc>
          <w:tcPr>
            <w:tcW w:w="7008" w:type="dxa"/>
            <w:gridSpan w:val="3"/>
          </w:tcPr>
          <w:p w14:paraId="0CCE95BE" w14:textId="77777777" w:rsidR="003C3E8C" w:rsidRPr="003B066F" w:rsidRDefault="00967877" w:rsidP="00967877">
            <w:pPr>
              <w:rPr>
                <w:rFonts w:cs="Times New Roman"/>
              </w:rPr>
            </w:pPr>
            <w:r w:rsidRPr="003B066F">
              <w:rPr>
                <w:rFonts w:cs="Times New Roman"/>
              </w:rPr>
              <w:t>八月份</w:t>
            </w:r>
            <w:r w:rsidR="003C3E8C" w:rsidRPr="003B066F">
              <w:rPr>
                <w:rFonts w:cs="Times New Roman"/>
              </w:rPr>
              <w:t>工作會議</w:t>
            </w:r>
          </w:p>
        </w:tc>
      </w:tr>
      <w:tr w:rsidR="003C3E8C" w:rsidRPr="003B066F" w14:paraId="0CCE95C4" w14:textId="77777777" w:rsidTr="00967877">
        <w:trPr>
          <w:trHeight w:val="312"/>
          <w:jc w:val="center"/>
        </w:trPr>
        <w:tc>
          <w:tcPr>
            <w:tcW w:w="2150" w:type="dxa"/>
            <w:vAlign w:val="center"/>
          </w:tcPr>
          <w:p w14:paraId="0CCE95C0" w14:textId="77777777" w:rsidR="003C3E8C" w:rsidRPr="003B066F" w:rsidRDefault="003C3E8C" w:rsidP="00967877">
            <w:pPr>
              <w:jc w:val="center"/>
              <w:rPr>
                <w:rFonts w:cs="Times New Roman"/>
              </w:rPr>
            </w:pPr>
            <w:r w:rsidRPr="003B066F">
              <w:rPr>
                <w:rFonts w:cs="Times New Roman"/>
              </w:rPr>
              <w:t>日　　期</w:t>
            </w:r>
          </w:p>
        </w:tc>
        <w:tc>
          <w:tcPr>
            <w:tcW w:w="2323" w:type="dxa"/>
          </w:tcPr>
          <w:p w14:paraId="0CCE95C1" w14:textId="77777777" w:rsidR="003C3E8C" w:rsidRPr="003B066F" w:rsidRDefault="003C3E8C" w:rsidP="00967877">
            <w:pPr>
              <w:rPr>
                <w:rFonts w:cs="Times New Roman"/>
              </w:rPr>
            </w:pPr>
            <w:r w:rsidRPr="003B066F">
              <w:rPr>
                <w:rFonts w:cs="Times New Roman"/>
              </w:rPr>
              <w:t>2013/8/13</w:t>
            </w:r>
          </w:p>
        </w:tc>
        <w:tc>
          <w:tcPr>
            <w:tcW w:w="1240" w:type="dxa"/>
          </w:tcPr>
          <w:p w14:paraId="0CCE95C2" w14:textId="77777777" w:rsidR="003C3E8C" w:rsidRPr="003B066F" w:rsidRDefault="003C3E8C" w:rsidP="00967877">
            <w:pPr>
              <w:jc w:val="center"/>
              <w:rPr>
                <w:rFonts w:cs="Times New Roman"/>
              </w:rPr>
            </w:pPr>
            <w:r w:rsidRPr="003B066F">
              <w:rPr>
                <w:rFonts w:cs="Times New Roman"/>
              </w:rPr>
              <w:t>地　　點</w:t>
            </w:r>
          </w:p>
        </w:tc>
        <w:tc>
          <w:tcPr>
            <w:tcW w:w="3445" w:type="dxa"/>
          </w:tcPr>
          <w:p w14:paraId="0CCE95C3" w14:textId="77777777" w:rsidR="003C3E8C" w:rsidRPr="003B066F" w:rsidRDefault="003C3E8C" w:rsidP="00967877">
            <w:pPr>
              <w:rPr>
                <w:rFonts w:cs="Times New Roman"/>
              </w:rPr>
            </w:pPr>
            <w:r w:rsidRPr="003B066F">
              <w:rPr>
                <w:rFonts w:cs="Times New Roman"/>
              </w:rPr>
              <w:t>經建會</w:t>
            </w:r>
          </w:p>
        </w:tc>
      </w:tr>
      <w:tr w:rsidR="003C3E8C" w:rsidRPr="003B066F" w14:paraId="0CCE95C7" w14:textId="77777777" w:rsidTr="00967877">
        <w:trPr>
          <w:trHeight w:val="312"/>
          <w:jc w:val="center"/>
        </w:trPr>
        <w:tc>
          <w:tcPr>
            <w:tcW w:w="2150" w:type="dxa"/>
            <w:vAlign w:val="center"/>
          </w:tcPr>
          <w:p w14:paraId="0CCE95C5" w14:textId="77777777" w:rsidR="003C3E8C" w:rsidRPr="003B066F" w:rsidRDefault="003C3E8C" w:rsidP="00967877">
            <w:pPr>
              <w:jc w:val="center"/>
              <w:rPr>
                <w:rFonts w:cs="Times New Roman"/>
              </w:rPr>
            </w:pPr>
            <w:r w:rsidRPr="003B066F">
              <w:rPr>
                <w:rFonts w:cs="Times New Roman"/>
              </w:rPr>
              <w:t>應出席人員</w:t>
            </w:r>
          </w:p>
        </w:tc>
        <w:tc>
          <w:tcPr>
            <w:tcW w:w="7008" w:type="dxa"/>
            <w:gridSpan w:val="3"/>
          </w:tcPr>
          <w:p w14:paraId="0CCE95C6" w14:textId="77777777" w:rsidR="003C3E8C" w:rsidRPr="003B066F" w:rsidRDefault="00967877" w:rsidP="00967877">
            <w:pPr>
              <w:rPr>
                <w:rFonts w:cs="Times New Roman"/>
              </w:rPr>
            </w:pPr>
            <w:r w:rsidRPr="003B066F">
              <w:rPr>
                <w:rFonts w:cs="Times New Roman"/>
              </w:rPr>
              <w:t>衷嵐焜、黃碧慧</w:t>
            </w:r>
          </w:p>
        </w:tc>
      </w:tr>
      <w:tr w:rsidR="003C3E8C" w:rsidRPr="003B066F" w14:paraId="0CCE95CA" w14:textId="77777777" w:rsidTr="00967877">
        <w:trPr>
          <w:trHeight w:val="312"/>
          <w:jc w:val="center"/>
        </w:trPr>
        <w:tc>
          <w:tcPr>
            <w:tcW w:w="2150" w:type="dxa"/>
            <w:vAlign w:val="center"/>
          </w:tcPr>
          <w:p w14:paraId="0CCE95C8" w14:textId="77777777" w:rsidR="003C3E8C" w:rsidRPr="003B066F" w:rsidRDefault="003C3E8C" w:rsidP="00967877">
            <w:pPr>
              <w:wordWrap w:val="0"/>
              <w:jc w:val="center"/>
              <w:rPr>
                <w:rFonts w:cs="Times New Roman"/>
              </w:rPr>
            </w:pPr>
            <w:r w:rsidRPr="003B066F">
              <w:rPr>
                <w:rFonts w:cs="Times New Roman"/>
              </w:rPr>
              <w:t>委託單位出席人員</w:t>
            </w:r>
          </w:p>
        </w:tc>
        <w:tc>
          <w:tcPr>
            <w:tcW w:w="7008" w:type="dxa"/>
            <w:gridSpan w:val="3"/>
          </w:tcPr>
          <w:p w14:paraId="0CCE95C9" w14:textId="77777777" w:rsidR="003C3E8C" w:rsidRPr="003B066F" w:rsidRDefault="003C3E8C" w:rsidP="00967877">
            <w:pPr>
              <w:rPr>
                <w:rFonts w:cs="Times New Roman"/>
              </w:rPr>
            </w:pPr>
            <w:r w:rsidRPr="003B066F">
              <w:rPr>
                <w:rFonts w:cs="Times New Roman"/>
              </w:rPr>
              <w:t>陳組長、曾詠宜、臺地中心李萬凱、臺地中心張葳</w:t>
            </w:r>
          </w:p>
        </w:tc>
      </w:tr>
      <w:tr w:rsidR="003C3E8C" w:rsidRPr="003B066F" w14:paraId="0CCE95CD" w14:textId="77777777" w:rsidTr="00967877">
        <w:trPr>
          <w:trHeight w:val="312"/>
          <w:jc w:val="center"/>
        </w:trPr>
        <w:tc>
          <w:tcPr>
            <w:tcW w:w="2150" w:type="dxa"/>
            <w:vAlign w:val="center"/>
          </w:tcPr>
          <w:p w14:paraId="0CCE95CB" w14:textId="77777777" w:rsidR="003C3E8C" w:rsidRPr="003B066F" w:rsidRDefault="003C3E8C" w:rsidP="00967877">
            <w:pPr>
              <w:jc w:val="center"/>
              <w:rPr>
                <w:rFonts w:cs="Times New Roman"/>
              </w:rPr>
            </w:pPr>
            <w:r w:rsidRPr="003B066F">
              <w:rPr>
                <w:rFonts w:cs="Times New Roman"/>
              </w:rPr>
              <w:t>缺席人員</w:t>
            </w:r>
          </w:p>
        </w:tc>
        <w:tc>
          <w:tcPr>
            <w:tcW w:w="7008" w:type="dxa"/>
            <w:gridSpan w:val="3"/>
          </w:tcPr>
          <w:p w14:paraId="0CCE95CC" w14:textId="77777777" w:rsidR="003C3E8C" w:rsidRPr="003B066F" w:rsidRDefault="003C3E8C" w:rsidP="00967877">
            <w:pPr>
              <w:rPr>
                <w:rFonts w:cs="Times New Roman"/>
              </w:rPr>
            </w:pPr>
          </w:p>
        </w:tc>
      </w:tr>
      <w:tr w:rsidR="003C3E8C" w:rsidRPr="003B066F" w14:paraId="0CCE95D1" w14:textId="77777777" w:rsidTr="00967877">
        <w:trPr>
          <w:trHeight w:val="312"/>
          <w:jc w:val="center"/>
        </w:trPr>
        <w:tc>
          <w:tcPr>
            <w:tcW w:w="2150" w:type="dxa"/>
            <w:vAlign w:val="center"/>
          </w:tcPr>
          <w:p w14:paraId="0CCE95CE" w14:textId="77777777" w:rsidR="003C3E8C" w:rsidRPr="003B066F" w:rsidRDefault="003C3E8C" w:rsidP="00967877">
            <w:pPr>
              <w:jc w:val="center"/>
              <w:rPr>
                <w:rFonts w:cs="Times New Roman"/>
              </w:rPr>
            </w:pPr>
            <w:r w:rsidRPr="003B066F">
              <w:rPr>
                <w:rFonts w:cs="Times New Roman"/>
              </w:rPr>
              <w:t>溝通方式</w:t>
            </w:r>
          </w:p>
        </w:tc>
        <w:tc>
          <w:tcPr>
            <w:tcW w:w="7008" w:type="dxa"/>
            <w:gridSpan w:val="3"/>
          </w:tcPr>
          <w:p w14:paraId="0CCE95CF" w14:textId="77777777" w:rsidR="003C3E8C" w:rsidRPr="003B066F" w:rsidRDefault="003C3E8C" w:rsidP="00967877">
            <w:pPr>
              <w:rPr>
                <w:rFonts w:cs="Times New Roman"/>
              </w:rPr>
            </w:pPr>
            <w:r w:rsidRPr="003B066F">
              <w:rPr>
                <w:rFonts w:cs="Times New Roman"/>
                <w:b/>
              </w:rPr>
              <w:sym w:font="Wingdings" w:char="F0FE"/>
            </w:r>
            <w:r w:rsidRPr="003B066F">
              <w:rPr>
                <w:rFonts w:cs="Times New Roman"/>
              </w:rPr>
              <w:t xml:space="preserve">會議　</w:t>
            </w:r>
            <w:r w:rsidRPr="003B066F">
              <w:rPr>
                <w:rFonts w:cs="Times New Roman"/>
                <w:b/>
              </w:rPr>
              <w:sym w:font="Wingdings" w:char="F0A8"/>
            </w:r>
            <w:r w:rsidRPr="003B066F">
              <w:rPr>
                <w:rFonts w:cs="Times New Roman"/>
              </w:rPr>
              <w:t>電子郵件</w:t>
            </w:r>
            <w:r w:rsidRPr="003B066F">
              <w:rPr>
                <w:rFonts w:cs="Times New Roman"/>
              </w:rPr>
              <w:t xml:space="preserve">  </w:t>
            </w:r>
            <w:r w:rsidRPr="003B066F">
              <w:rPr>
                <w:rFonts w:cs="Times New Roman"/>
                <w:b/>
              </w:rPr>
              <w:sym w:font="Wingdings" w:char="F0A8"/>
            </w:r>
            <w:r w:rsidRPr="003B066F">
              <w:rPr>
                <w:rFonts w:cs="Times New Roman"/>
              </w:rPr>
              <w:t>電話</w:t>
            </w:r>
            <w:r w:rsidRPr="003B066F">
              <w:rPr>
                <w:rFonts w:cs="Times New Roman"/>
              </w:rPr>
              <w:t xml:space="preserve">   </w:t>
            </w:r>
            <w:r w:rsidRPr="003B066F">
              <w:rPr>
                <w:rFonts w:cs="Times New Roman"/>
                <w:b/>
              </w:rPr>
              <w:sym w:font="Wingdings" w:char="F0A8"/>
            </w:r>
            <w:r w:rsidRPr="003B066F">
              <w:rPr>
                <w:rFonts w:cs="Times New Roman"/>
              </w:rPr>
              <w:t>面訪</w:t>
            </w:r>
            <w:r w:rsidRPr="003B066F">
              <w:rPr>
                <w:rFonts w:cs="Times New Roman"/>
              </w:rPr>
              <w:t xml:space="preserve">   </w:t>
            </w:r>
            <w:r w:rsidRPr="003B066F">
              <w:rPr>
                <w:rFonts w:cs="Times New Roman"/>
                <w:b/>
              </w:rPr>
              <w:sym w:font="Wingdings" w:char="F0A8"/>
            </w:r>
            <w:r w:rsidRPr="003B066F">
              <w:rPr>
                <w:rFonts w:cs="Times New Roman"/>
              </w:rPr>
              <w:t>公文</w:t>
            </w:r>
            <w:r w:rsidRPr="003B066F">
              <w:rPr>
                <w:rFonts w:cs="Times New Roman"/>
              </w:rPr>
              <w:t xml:space="preserve">   </w:t>
            </w:r>
            <w:r w:rsidRPr="003B066F">
              <w:rPr>
                <w:rFonts w:cs="Times New Roman"/>
                <w:b/>
              </w:rPr>
              <w:sym w:font="Wingdings" w:char="F0A8"/>
            </w:r>
            <w:r w:rsidRPr="003B066F">
              <w:rPr>
                <w:rFonts w:cs="Times New Roman"/>
              </w:rPr>
              <w:t>IM</w:t>
            </w:r>
          </w:p>
          <w:p w14:paraId="0CCE95D0" w14:textId="77777777" w:rsidR="003C3E8C" w:rsidRPr="003B066F" w:rsidRDefault="003C3E8C" w:rsidP="00967877">
            <w:pPr>
              <w:rPr>
                <w:rFonts w:cs="Times New Roman"/>
                <w:b/>
              </w:rPr>
            </w:pPr>
            <w:r w:rsidRPr="003B066F">
              <w:rPr>
                <w:rFonts w:cs="Times New Roman"/>
                <w:b/>
              </w:rPr>
              <w:sym w:font="Wingdings" w:char="F0A8"/>
            </w:r>
            <w:r w:rsidRPr="003B066F">
              <w:rPr>
                <w:rFonts w:cs="Times New Roman"/>
                <w:color w:val="000000" w:themeColor="text1"/>
              </w:rPr>
              <w:t>里程碑會議</w:t>
            </w:r>
            <w:r w:rsidRPr="003B066F">
              <w:rPr>
                <w:rFonts w:cs="Times New Roman"/>
                <w:color w:val="000000" w:themeColor="text1"/>
              </w:rPr>
              <w:t xml:space="preserve"> ________</w:t>
            </w:r>
          </w:p>
        </w:tc>
      </w:tr>
      <w:tr w:rsidR="003C3E8C" w:rsidRPr="003B066F" w14:paraId="0CCE95D3" w14:textId="77777777" w:rsidTr="00967877">
        <w:trPr>
          <w:trHeight w:val="312"/>
          <w:jc w:val="center"/>
        </w:trPr>
        <w:tc>
          <w:tcPr>
            <w:tcW w:w="9158" w:type="dxa"/>
            <w:gridSpan w:val="4"/>
          </w:tcPr>
          <w:p w14:paraId="0CCE95D2" w14:textId="77777777" w:rsidR="003C3E8C" w:rsidRPr="003B066F" w:rsidRDefault="003C3E8C" w:rsidP="00967877">
            <w:pPr>
              <w:tabs>
                <w:tab w:val="left" w:pos="2119"/>
                <w:tab w:val="center" w:pos="4452"/>
              </w:tabs>
              <w:rPr>
                <w:rFonts w:cs="Times New Roman"/>
                <w:b/>
              </w:rPr>
            </w:pPr>
            <w:r w:rsidRPr="003B066F">
              <w:rPr>
                <w:rFonts w:cs="Times New Roman"/>
                <w:b/>
              </w:rPr>
              <w:tab/>
            </w:r>
            <w:r w:rsidRPr="003B066F">
              <w:rPr>
                <w:rFonts w:cs="Times New Roman"/>
                <w:b/>
              </w:rPr>
              <w:tab/>
            </w:r>
            <w:r w:rsidRPr="003B066F">
              <w:rPr>
                <w:rFonts w:cs="Times New Roman"/>
                <w:b/>
              </w:rPr>
              <w:t>會議內容</w:t>
            </w:r>
          </w:p>
        </w:tc>
      </w:tr>
      <w:tr w:rsidR="003C3E8C" w:rsidRPr="003B066F" w14:paraId="0CCE95FB" w14:textId="77777777" w:rsidTr="00967877">
        <w:trPr>
          <w:trHeight w:val="28"/>
          <w:jc w:val="center"/>
        </w:trPr>
        <w:tc>
          <w:tcPr>
            <w:tcW w:w="9158" w:type="dxa"/>
            <w:gridSpan w:val="4"/>
          </w:tcPr>
          <w:p w14:paraId="0CCE95D4" w14:textId="77777777" w:rsidR="003C3E8C" w:rsidRPr="003B066F" w:rsidRDefault="003C3E8C" w:rsidP="003C3E8C">
            <w:pPr>
              <w:adjustRightInd/>
              <w:snapToGrid/>
              <w:rPr>
                <w:rFonts w:cs="Times New Roman"/>
                <w:b/>
                <w:sz w:val="28"/>
                <w:szCs w:val="28"/>
              </w:rPr>
            </w:pPr>
            <w:r w:rsidRPr="003B066F">
              <w:rPr>
                <w:rFonts w:cs="Times New Roman"/>
                <w:b/>
                <w:sz w:val="28"/>
                <w:szCs w:val="28"/>
              </w:rPr>
              <w:t>【再次確認各工作項目的預期內容】</w:t>
            </w:r>
          </w:p>
          <w:p w14:paraId="0CCE95D5" w14:textId="77777777" w:rsidR="003C3E8C" w:rsidRPr="003B066F" w:rsidRDefault="003C3E8C" w:rsidP="001D2E7B">
            <w:pPr>
              <w:pStyle w:val="4"/>
              <w:numPr>
                <w:ilvl w:val="0"/>
                <w:numId w:val="3"/>
              </w:numPr>
              <w:spacing w:before="120" w:after="120"/>
              <w:rPr>
                <w:rFonts w:cs="Times New Roman"/>
                <w:szCs w:val="24"/>
              </w:rPr>
            </w:pPr>
            <w:r w:rsidRPr="003B066F">
              <w:rPr>
                <w:rFonts w:cs="Times New Roman"/>
                <w:szCs w:val="24"/>
              </w:rPr>
              <w:t>訂定本計畫相關圖資應用程式介面（</w:t>
            </w:r>
            <w:r w:rsidRPr="003B066F">
              <w:rPr>
                <w:rFonts w:cs="Times New Roman"/>
                <w:szCs w:val="24"/>
              </w:rPr>
              <w:t>API</w:t>
            </w:r>
            <w:r w:rsidRPr="003B066F">
              <w:rPr>
                <w:rFonts w:cs="Times New Roman"/>
                <w:szCs w:val="24"/>
              </w:rPr>
              <w:t>）規格及說明文件。</w:t>
            </w:r>
          </w:p>
          <w:p w14:paraId="0CCE95D6" w14:textId="77777777" w:rsidR="003C3E8C" w:rsidRPr="003B066F" w:rsidRDefault="003C3E8C" w:rsidP="001D2E7B">
            <w:pPr>
              <w:pStyle w:val="4"/>
              <w:numPr>
                <w:ilvl w:val="0"/>
                <w:numId w:val="3"/>
              </w:numPr>
              <w:spacing w:before="120" w:after="120"/>
              <w:rPr>
                <w:rFonts w:cs="Times New Roman"/>
                <w:szCs w:val="24"/>
              </w:rPr>
            </w:pPr>
            <w:r w:rsidRPr="003B066F">
              <w:rPr>
                <w:rFonts w:cs="Times New Roman"/>
                <w:szCs w:val="24"/>
              </w:rPr>
              <w:t>說明：所謂圖資應用程式介面（</w:t>
            </w:r>
            <w:r w:rsidRPr="003B066F">
              <w:rPr>
                <w:rFonts w:cs="Times New Roman"/>
                <w:szCs w:val="24"/>
              </w:rPr>
              <w:t>API</w:t>
            </w:r>
            <w:r w:rsidRPr="003B066F">
              <w:rPr>
                <w:rFonts w:cs="Times New Roman"/>
                <w:szCs w:val="24"/>
              </w:rPr>
              <w:t>）這個部分，是指服務建議書</w:t>
            </w:r>
            <w:r w:rsidRPr="003B066F">
              <w:rPr>
                <w:rFonts w:cs="Times New Roman"/>
                <w:szCs w:val="24"/>
              </w:rPr>
              <w:t>p42</w:t>
            </w:r>
            <w:r w:rsidRPr="003B066F">
              <w:rPr>
                <w:rFonts w:cs="Times New Roman"/>
                <w:szCs w:val="24"/>
              </w:rPr>
              <w:t>開始所述的</w:t>
            </w:r>
            <w:r w:rsidRPr="003B066F">
              <w:rPr>
                <w:rFonts w:cs="Times New Roman"/>
                <w:szCs w:val="24"/>
              </w:rPr>
              <w:t>API</w:t>
            </w:r>
            <w:r w:rsidRPr="003B066F">
              <w:rPr>
                <w:rFonts w:cs="Times New Roman"/>
                <w:szCs w:val="24"/>
              </w:rPr>
              <w:t>開發的文件說明嗎？還是</w:t>
            </w:r>
            <w:r w:rsidR="00DB0B54" w:rsidRPr="003B066F">
              <w:rPr>
                <w:rFonts w:cs="Times New Roman"/>
                <w:szCs w:val="24"/>
              </w:rPr>
              <w:t>發佈</w:t>
            </w:r>
            <w:r w:rsidRPr="003B066F">
              <w:rPr>
                <w:rFonts w:cs="Times New Roman"/>
                <w:szCs w:val="24"/>
              </w:rPr>
              <w:t>圖資服務？如</w:t>
            </w:r>
            <w:r w:rsidRPr="003B066F">
              <w:rPr>
                <w:rFonts w:cs="Times New Roman"/>
                <w:szCs w:val="24"/>
              </w:rPr>
              <w:t>WFS?WMS?</w:t>
            </w:r>
          </w:p>
          <w:p w14:paraId="0CCE95D7" w14:textId="77777777" w:rsidR="003C3E8C" w:rsidRPr="003B066F" w:rsidRDefault="003C3E8C" w:rsidP="00967877">
            <w:pPr>
              <w:spacing w:beforeLines="50" w:before="120" w:afterLines="50" w:after="120"/>
              <w:ind w:leftChars="353" w:left="847"/>
              <w:rPr>
                <w:rFonts w:cs="Times New Roman"/>
              </w:rPr>
            </w:pPr>
            <w:r w:rsidRPr="003B066F">
              <w:rPr>
                <w:rFonts w:cs="Times New Roman"/>
              </w:rPr>
              <w:t>類似</w:t>
            </w:r>
            <w:r w:rsidRPr="003B066F">
              <w:rPr>
                <w:rFonts w:cs="Times New Roman"/>
              </w:rPr>
              <w:t>http://ngis.nat.gov.tw/cadastral/&lt;</w:t>
            </w:r>
            <w:r w:rsidRPr="003B066F">
              <w:rPr>
                <w:rFonts w:cs="Times New Roman"/>
              </w:rPr>
              <w:t>事務所代碼</w:t>
            </w:r>
            <w:r w:rsidRPr="003B066F">
              <w:rPr>
                <w:rFonts w:cs="Times New Roman"/>
              </w:rPr>
              <w:t>&gt;/&lt;</w:t>
            </w:r>
            <w:r w:rsidRPr="003B066F">
              <w:rPr>
                <w:rFonts w:cs="Times New Roman"/>
              </w:rPr>
              <w:t>地段代碼</w:t>
            </w:r>
            <w:r w:rsidRPr="003B066F">
              <w:rPr>
                <w:rFonts w:cs="Times New Roman"/>
              </w:rPr>
              <w:t>&gt;/&lt;</w:t>
            </w:r>
            <w:r w:rsidRPr="003B066F">
              <w:rPr>
                <w:rFonts w:cs="Times New Roman"/>
              </w:rPr>
              <w:t>地號</w:t>
            </w:r>
            <w:r w:rsidRPr="003B066F">
              <w:rPr>
                <w:rFonts w:cs="Times New Roman"/>
              </w:rPr>
              <w:t>(</w:t>
            </w:r>
            <w:r w:rsidRPr="003B066F">
              <w:rPr>
                <w:rFonts w:cs="Times New Roman"/>
              </w:rPr>
              <w:t>母號子號</w:t>
            </w:r>
            <w:r w:rsidRPr="003B066F">
              <w:rPr>
                <w:rFonts w:cs="Times New Roman"/>
              </w:rPr>
              <w:t>)&gt;/&lt;</w:t>
            </w:r>
            <w:r w:rsidRPr="003B066F">
              <w:rPr>
                <w:rFonts w:cs="Times New Roman"/>
              </w:rPr>
              <w:t>環域距離</w:t>
            </w:r>
            <w:r w:rsidRPr="003B066F">
              <w:rPr>
                <w:rFonts w:cs="Times New Roman"/>
              </w:rPr>
              <w:t>(</w:t>
            </w:r>
            <w:r w:rsidRPr="003B066F">
              <w:rPr>
                <w:rFonts w:cs="Times New Roman"/>
              </w:rPr>
              <w:t>公尺</w:t>
            </w:r>
            <w:r w:rsidRPr="003B066F">
              <w:rPr>
                <w:rFonts w:cs="Times New Roman"/>
              </w:rPr>
              <w:t>)&gt;/</w:t>
            </w:r>
          </w:p>
          <w:p w14:paraId="0CCE95D8" w14:textId="77777777" w:rsidR="003C3E8C" w:rsidRPr="003B066F" w:rsidRDefault="003C3E8C" w:rsidP="00967877">
            <w:pPr>
              <w:spacing w:beforeLines="50" w:before="120" w:afterLines="50" w:after="120"/>
              <w:ind w:leftChars="353" w:left="847"/>
              <w:rPr>
                <w:rFonts w:cs="Times New Roman"/>
                <w:b/>
              </w:rPr>
            </w:pPr>
            <w:r w:rsidRPr="003B066F">
              <w:rPr>
                <w:rFonts w:cs="Times New Roman"/>
                <w:b/>
              </w:rPr>
              <w:t>【決議事項】</w:t>
            </w:r>
          </w:p>
          <w:p w14:paraId="0CCE95D9" w14:textId="77777777" w:rsidR="003C3E8C" w:rsidRPr="003B066F" w:rsidRDefault="003C3E8C" w:rsidP="001D2E7B">
            <w:pPr>
              <w:pStyle w:val="af6"/>
              <w:widowControl/>
              <w:numPr>
                <w:ilvl w:val="0"/>
                <w:numId w:val="4"/>
              </w:numPr>
              <w:adjustRightInd/>
              <w:snapToGrid/>
              <w:spacing w:beforeLines="50" w:before="120" w:afterLines="50" w:after="120" w:line="252" w:lineRule="auto"/>
              <w:ind w:leftChars="0"/>
              <w:contextualSpacing/>
              <w:rPr>
                <w:rFonts w:cs="Times New Roman"/>
                <w:b/>
              </w:rPr>
            </w:pPr>
            <w:r w:rsidRPr="003B066F">
              <w:rPr>
                <w:rFonts w:cs="Times New Roman"/>
                <w:b/>
              </w:rPr>
              <w:t>有關圖資應用程式介面（</w:t>
            </w:r>
            <w:r w:rsidRPr="003B066F">
              <w:rPr>
                <w:rFonts w:cs="Times New Roman"/>
                <w:b/>
              </w:rPr>
              <w:t>API</w:t>
            </w:r>
            <w:r w:rsidRPr="003B066F">
              <w:rPr>
                <w:rFonts w:cs="Times New Roman"/>
                <w:b/>
              </w:rPr>
              <w:t>）規格及說明文件，係指本案預計開發模組</w:t>
            </w:r>
            <w:r w:rsidRPr="003B066F">
              <w:rPr>
                <w:rFonts w:cs="Times New Roman"/>
                <w:b/>
              </w:rPr>
              <w:t>API</w:t>
            </w:r>
            <w:r w:rsidRPr="003B066F">
              <w:rPr>
                <w:rFonts w:cs="Times New Roman"/>
                <w:b/>
              </w:rPr>
              <w:t>的規格及說明文件，如文件所示範例。</w:t>
            </w:r>
          </w:p>
          <w:p w14:paraId="0CCE95DA" w14:textId="77777777" w:rsidR="003C3E8C" w:rsidRPr="003B066F" w:rsidRDefault="003C3E8C" w:rsidP="001D2E7B">
            <w:pPr>
              <w:pStyle w:val="4"/>
              <w:numPr>
                <w:ilvl w:val="0"/>
                <w:numId w:val="3"/>
              </w:numPr>
              <w:spacing w:before="120" w:after="120"/>
              <w:rPr>
                <w:rFonts w:cs="Times New Roman"/>
                <w:szCs w:val="24"/>
              </w:rPr>
            </w:pPr>
            <w:r w:rsidRPr="003B066F">
              <w:rPr>
                <w:rFonts w:cs="Times New Roman"/>
                <w:szCs w:val="24"/>
              </w:rPr>
              <w:t>分析環境敏感地區圖資特性（包括圖形種類、屬性、更新方式或周期等）至少</w:t>
            </w:r>
            <w:r w:rsidRPr="003B066F">
              <w:rPr>
                <w:rFonts w:cs="Times New Roman"/>
                <w:szCs w:val="24"/>
              </w:rPr>
              <w:t>20</w:t>
            </w:r>
            <w:r w:rsidRPr="003B066F">
              <w:rPr>
                <w:rFonts w:cs="Times New Roman"/>
                <w:szCs w:val="24"/>
              </w:rPr>
              <w:t>項，協助圖資產製</w:t>
            </w:r>
            <w:r w:rsidRPr="003B066F">
              <w:rPr>
                <w:rFonts w:cs="Times New Roman"/>
                <w:szCs w:val="24"/>
              </w:rPr>
              <w:t>/</w:t>
            </w:r>
            <w:r w:rsidRPr="003B066F">
              <w:rPr>
                <w:rFonts w:cs="Times New Roman"/>
                <w:szCs w:val="24"/>
              </w:rPr>
              <w:t>主管機關依公開資料（</w:t>
            </w:r>
            <w:r w:rsidRPr="003B066F">
              <w:rPr>
                <w:rFonts w:cs="Times New Roman"/>
                <w:szCs w:val="24"/>
              </w:rPr>
              <w:t>open data</w:t>
            </w:r>
            <w:r w:rsidRPr="003B066F">
              <w:rPr>
                <w:rFonts w:cs="Times New Roman"/>
                <w:szCs w:val="24"/>
              </w:rPr>
              <w:t>）原則</w:t>
            </w:r>
            <w:r w:rsidR="00DB0B54" w:rsidRPr="003B066F">
              <w:rPr>
                <w:rFonts w:cs="Times New Roman"/>
                <w:szCs w:val="24"/>
              </w:rPr>
              <w:t>發佈</w:t>
            </w:r>
            <w:r w:rsidRPr="003B066F">
              <w:rPr>
                <w:rFonts w:cs="Times New Roman"/>
                <w:szCs w:val="24"/>
              </w:rPr>
              <w:t>個別詮釋資料</w:t>
            </w:r>
            <w:r w:rsidRPr="003B066F">
              <w:rPr>
                <w:rFonts w:cs="Times New Roman"/>
                <w:szCs w:val="24"/>
              </w:rPr>
              <w:t>(metadata)</w:t>
            </w:r>
            <w:r w:rsidRPr="003B066F">
              <w:rPr>
                <w:rFonts w:cs="Times New Roman"/>
                <w:szCs w:val="24"/>
              </w:rPr>
              <w:t>於國土資訊圖資服務平台（</w:t>
            </w:r>
            <w:r w:rsidRPr="003B066F">
              <w:rPr>
                <w:rFonts w:cs="Times New Roman"/>
                <w:szCs w:val="24"/>
              </w:rPr>
              <w:t>http://tgos.nat.gov.tw/‎</w:t>
            </w:r>
            <w:r w:rsidRPr="003B066F">
              <w:rPr>
                <w:rFonts w:cs="Times New Roman"/>
                <w:szCs w:val="24"/>
              </w:rPr>
              <w:t>），及</w:t>
            </w:r>
            <w:r w:rsidR="00DB0B54" w:rsidRPr="003B066F">
              <w:rPr>
                <w:rFonts w:cs="Times New Roman"/>
                <w:szCs w:val="24"/>
              </w:rPr>
              <w:t>發佈</w:t>
            </w:r>
            <w:r w:rsidRPr="003B066F">
              <w:rPr>
                <w:rFonts w:cs="Times New Roman"/>
                <w:szCs w:val="24"/>
              </w:rPr>
              <w:t>圖資</w:t>
            </w:r>
            <w:r w:rsidRPr="003B066F">
              <w:rPr>
                <w:rFonts w:cs="Times New Roman"/>
                <w:szCs w:val="24"/>
              </w:rPr>
              <w:t>API</w:t>
            </w:r>
            <w:r w:rsidRPr="003B066F">
              <w:rPr>
                <w:rFonts w:cs="Times New Roman"/>
                <w:szCs w:val="24"/>
              </w:rPr>
              <w:t>或依本計畫需求上傳實體圖資至租用雲端機房或</w:t>
            </w:r>
            <w:r w:rsidRPr="003B066F">
              <w:rPr>
                <w:rFonts w:cs="Times New Roman"/>
                <w:szCs w:val="24"/>
              </w:rPr>
              <w:t>TGOS Cloud</w:t>
            </w:r>
            <w:r w:rsidRPr="003B066F">
              <w:rPr>
                <w:rFonts w:cs="Times New Roman"/>
                <w:szCs w:val="24"/>
              </w:rPr>
              <w:t>（需評估不同設備網路服務效率後建議適宜方式），有關項目、</w:t>
            </w:r>
            <w:r w:rsidR="00DB0B54" w:rsidRPr="003B066F">
              <w:rPr>
                <w:rFonts w:cs="Times New Roman"/>
                <w:szCs w:val="24"/>
              </w:rPr>
              <w:t>發佈</w:t>
            </w:r>
            <w:r w:rsidRPr="003B066F">
              <w:rPr>
                <w:rFonts w:cs="Times New Roman"/>
                <w:szCs w:val="24"/>
              </w:rPr>
              <w:t>方式及</w:t>
            </w:r>
            <w:r w:rsidR="00DB0B54" w:rsidRPr="003B066F">
              <w:rPr>
                <w:rFonts w:cs="Times New Roman"/>
                <w:szCs w:val="24"/>
              </w:rPr>
              <w:t>發佈</w:t>
            </w:r>
            <w:r w:rsidRPr="003B066F">
              <w:rPr>
                <w:rFonts w:cs="Times New Roman"/>
                <w:szCs w:val="24"/>
              </w:rPr>
              <w:t>位址等將提出建議並經貴會同意。</w:t>
            </w:r>
          </w:p>
          <w:p w14:paraId="0CCE95DB" w14:textId="77777777" w:rsidR="003C3E8C" w:rsidRPr="003B066F" w:rsidRDefault="003C3E8C" w:rsidP="00967877">
            <w:pPr>
              <w:pStyle w:val="4"/>
              <w:spacing w:before="120" w:after="120" w:line="240" w:lineRule="auto"/>
              <w:rPr>
                <w:rFonts w:cs="Times New Roman"/>
                <w:szCs w:val="24"/>
              </w:rPr>
            </w:pPr>
            <w:r w:rsidRPr="003B066F">
              <w:rPr>
                <w:rFonts w:cs="Times New Roman"/>
                <w:szCs w:val="24"/>
              </w:rPr>
              <w:t>說明</w:t>
            </w:r>
            <w:r w:rsidRPr="003B066F">
              <w:rPr>
                <w:rFonts w:cs="Times New Roman"/>
                <w:szCs w:val="24"/>
              </w:rPr>
              <w:t>1</w:t>
            </w:r>
            <w:r w:rsidRPr="003B066F">
              <w:rPr>
                <w:rFonts w:cs="Times New Roman"/>
                <w:szCs w:val="24"/>
              </w:rPr>
              <w:t>：該項工作項目是指挑選至少</w:t>
            </w:r>
            <w:r w:rsidRPr="003B066F">
              <w:rPr>
                <w:rFonts w:cs="Times New Roman"/>
                <w:szCs w:val="24"/>
              </w:rPr>
              <w:t>20</w:t>
            </w:r>
            <w:r w:rsidRPr="003B066F">
              <w:rPr>
                <w:rFonts w:cs="Times New Roman"/>
                <w:szCs w:val="24"/>
              </w:rPr>
              <w:t>項的敏感圖資，進行圖資與詮釋資料的</w:t>
            </w:r>
            <w:r w:rsidR="00DB0B54" w:rsidRPr="003B066F">
              <w:rPr>
                <w:rFonts w:cs="Times New Roman"/>
                <w:szCs w:val="24"/>
              </w:rPr>
              <w:t>發佈</w:t>
            </w:r>
            <w:r w:rsidRPr="003B066F">
              <w:rPr>
                <w:rFonts w:cs="Times New Roman"/>
                <w:szCs w:val="24"/>
              </w:rPr>
              <w:t>？</w:t>
            </w:r>
          </w:p>
          <w:p w14:paraId="0CCE95DC" w14:textId="77777777" w:rsidR="003C3E8C" w:rsidRPr="003B066F" w:rsidRDefault="003C3E8C" w:rsidP="00967877">
            <w:pPr>
              <w:pStyle w:val="4"/>
              <w:spacing w:before="120" w:after="120" w:line="240" w:lineRule="auto"/>
              <w:rPr>
                <w:rFonts w:cs="Times New Roman"/>
              </w:rPr>
            </w:pPr>
            <w:r w:rsidRPr="003B066F">
              <w:rPr>
                <w:rFonts w:cs="Times New Roman"/>
                <w:szCs w:val="24"/>
              </w:rPr>
              <w:t>說明</w:t>
            </w:r>
            <w:r w:rsidRPr="003B066F">
              <w:rPr>
                <w:rFonts w:cs="Times New Roman"/>
                <w:szCs w:val="24"/>
              </w:rPr>
              <w:t>2</w:t>
            </w:r>
            <w:r w:rsidRPr="003B066F">
              <w:rPr>
                <w:rFonts w:cs="Times New Roman"/>
                <w:szCs w:val="24"/>
              </w:rPr>
              <w:t>：目前彙整的圖資清單，可參閱表</w:t>
            </w:r>
            <w:r w:rsidRPr="003B066F">
              <w:rPr>
                <w:rFonts w:cs="Times New Roman"/>
                <w:szCs w:val="24"/>
              </w:rPr>
              <w:t>1</w:t>
            </w:r>
            <w:r w:rsidRPr="003B066F">
              <w:rPr>
                <w:rFonts w:cs="Times New Roman"/>
                <w:szCs w:val="24"/>
              </w:rPr>
              <w:t>所示。</w:t>
            </w:r>
          </w:p>
          <w:p w14:paraId="0CCE95DD" w14:textId="77777777" w:rsidR="003C3E8C" w:rsidRPr="003B066F" w:rsidRDefault="003C3E8C" w:rsidP="00967877">
            <w:pPr>
              <w:pStyle w:val="4"/>
              <w:spacing w:before="120" w:after="120" w:line="240" w:lineRule="auto"/>
              <w:rPr>
                <w:rFonts w:cs="Times New Roman"/>
                <w:szCs w:val="24"/>
              </w:rPr>
            </w:pPr>
            <w:r w:rsidRPr="003B066F">
              <w:rPr>
                <w:rFonts w:cs="Times New Roman"/>
                <w:szCs w:val="24"/>
              </w:rPr>
              <w:t>說明</w:t>
            </w:r>
            <w:r w:rsidRPr="003B066F">
              <w:rPr>
                <w:rFonts w:cs="Times New Roman"/>
                <w:szCs w:val="24"/>
              </w:rPr>
              <w:t>3</w:t>
            </w:r>
            <w:r w:rsidRPr="003B066F">
              <w:rPr>
                <w:rFonts w:cs="Times New Roman"/>
                <w:szCs w:val="24"/>
              </w:rPr>
              <w:t>：若已經有</w:t>
            </w:r>
            <w:r w:rsidR="00DB0B54" w:rsidRPr="003B066F">
              <w:rPr>
                <w:rFonts w:cs="Times New Roman"/>
                <w:szCs w:val="24"/>
              </w:rPr>
              <w:t>發佈</w:t>
            </w:r>
            <w:r w:rsidRPr="003B066F">
              <w:rPr>
                <w:rFonts w:cs="Times New Roman"/>
                <w:szCs w:val="24"/>
              </w:rPr>
              <w:t>到</w:t>
            </w:r>
            <w:r w:rsidRPr="003B066F">
              <w:rPr>
                <w:rFonts w:cs="Times New Roman"/>
                <w:szCs w:val="24"/>
              </w:rPr>
              <w:t>TGOS?</w:t>
            </w:r>
            <w:r w:rsidRPr="003B066F">
              <w:rPr>
                <w:rFonts w:cs="Times New Roman"/>
                <w:szCs w:val="24"/>
              </w:rPr>
              <w:t>這部份應如何處理？</w:t>
            </w:r>
            <w:r w:rsidRPr="003B066F">
              <w:rPr>
                <w:rFonts w:cs="Times New Roman"/>
                <w:szCs w:val="24"/>
              </w:rPr>
              <w:t>(</w:t>
            </w:r>
            <w:r w:rsidRPr="003B066F">
              <w:rPr>
                <w:rFonts w:cs="Times New Roman"/>
                <w:szCs w:val="24"/>
              </w:rPr>
              <w:t>因為</w:t>
            </w:r>
            <w:r w:rsidRPr="003B066F">
              <w:rPr>
                <w:rFonts w:cs="Times New Roman"/>
                <w:szCs w:val="24"/>
              </w:rPr>
              <w:t>TGOS</w:t>
            </w:r>
            <w:r w:rsidRPr="003B066F">
              <w:rPr>
                <w:rFonts w:cs="Times New Roman"/>
                <w:szCs w:val="24"/>
              </w:rPr>
              <w:t>與</w:t>
            </w:r>
            <w:r w:rsidRPr="003B066F">
              <w:rPr>
                <w:rFonts w:cs="Times New Roman"/>
                <w:szCs w:val="24"/>
              </w:rPr>
              <w:t>TGOS cloud</w:t>
            </w:r>
            <w:r w:rsidRPr="003B066F">
              <w:rPr>
                <w:rFonts w:cs="Times New Roman"/>
                <w:szCs w:val="24"/>
              </w:rPr>
              <w:t>不同，且</w:t>
            </w:r>
            <w:r w:rsidR="00DB0B54" w:rsidRPr="003B066F">
              <w:rPr>
                <w:rFonts w:cs="Times New Roman"/>
                <w:szCs w:val="24"/>
              </w:rPr>
              <w:t>發佈</w:t>
            </w:r>
            <w:r w:rsidRPr="003B066F">
              <w:rPr>
                <w:rFonts w:cs="Times New Roman"/>
                <w:szCs w:val="24"/>
              </w:rPr>
              <w:t>的標準不同，故應該沒有影響，只是詮釋資料可能會有兩筆？</w:t>
            </w:r>
            <w:r w:rsidRPr="003B066F">
              <w:rPr>
                <w:rFonts w:cs="Times New Roman"/>
                <w:szCs w:val="24"/>
              </w:rPr>
              <w:t>)</w:t>
            </w:r>
          </w:p>
          <w:p w14:paraId="0CCE95DE" w14:textId="77777777" w:rsidR="003C3E8C" w:rsidRPr="003B066F" w:rsidRDefault="003C3E8C" w:rsidP="00967877">
            <w:pPr>
              <w:pStyle w:val="4"/>
              <w:spacing w:before="120" w:after="120" w:line="240" w:lineRule="auto"/>
              <w:rPr>
                <w:rFonts w:cs="Times New Roman"/>
                <w:szCs w:val="24"/>
              </w:rPr>
            </w:pPr>
            <w:r w:rsidRPr="003B066F">
              <w:rPr>
                <w:rFonts w:cs="Times New Roman"/>
                <w:szCs w:val="24"/>
              </w:rPr>
              <w:t>說明</w:t>
            </w:r>
            <w:r w:rsidRPr="003B066F">
              <w:rPr>
                <w:rFonts w:cs="Times New Roman"/>
                <w:szCs w:val="24"/>
              </w:rPr>
              <w:t>4</w:t>
            </w:r>
            <w:r w:rsidRPr="003B066F">
              <w:rPr>
                <w:rFonts w:cs="Times New Roman"/>
                <w:szCs w:val="24"/>
              </w:rPr>
              <w:t>：目前提出的架構，如服務建議書</w:t>
            </w:r>
            <w:r w:rsidRPr="003B066F">
              <w:rPr>
                <w:rFonts w:cs="Times New Roman"/>
                <w:szCs w:val="24"/>
              </w:rPr>
              <w:t>P41</w:t>
            </w:r>
            <w:r w:rsidRPr="003B066F">
              <w:rPr>
                <w:rFonts w:cs="Times New Roman"/>
                <w:szCs w:val="24"/>
              </w:rPr>
              <w:t>，這樣想法是否可行？</w:t>
            </w:r>
            <w:r w:rsidRPr="003B066F">
              <w:rPr>
                <w:rFonts w:cs="Times New Roman"/>
                <w:szCs w:val="24"/>
              </w:rPr>
              <w:t xml:space="preserve"> </w:t>
            </w:r>
          </w:p>
          <w:p w14:paraId="0CCE95DF" w14:textId="77777777" w:rsidR="003C3E8C" w:rsidRPr="003B066F" w:rsidRDefault="003C3E8C" w:rsidP="00967877">
            <w:pPr>
              <w:spacing w:beforeLines="50" w:before="120" w:afterLines="50" w:after="120"/>
              <w:ind w:leftChars="353" w:left="847"/>
              <w:rPr>
                <w:rFonts w:cs="Times New Roman"/>
                <w:b/>
              </w:rPr>
            </w:pPr>
            <w:r w:rsidRPr="003B066F">
              <w:rPr>
                <w:rFonts w:cs="Times New Roman"/>
                <w:b/>
              </w:rPr>
              <w:lastRenderedPageBreak/>
              <w:t>【決議事項】</w:t>
            </w:r>
          </w:p>
          <w:p w14:paraId="0CCE95E0" w14:textId="77777777" w:rsidR="003C3E8C" w:rsidRPr="003B066F" w:rsidRDefault="003C3E8C" w:rsidP="001D2E7B">
            <w:pPr>
              <w:pStyle w:val="af6"/>
              <w:widowControl/>
              <w:numPr>
                <w:ilvl w:val="0"/>
                <w:numId w:val="5"/>
              </w:numPr>
              <w:adjustRightInd/>
              <w:snapToGrid/>
              <w:spacing w:beforeLines="50" w:before="120" w:afterLines="50" w:after="120" w:line="252" w:lineRule="auto"/>
              <w:ind w:leftChars="0"/>
              <w:contextualSpacing/>
              <w:rPr>
                <w:rFonts w:cs="Times New Roman"/>
                <w:b/>
              </w:rPr>
            </w:pPr>
            <w:r w:rsidRPr="003B066F">
              <w:rPr>
                <w:rFonts w:cs="Times New Roman"/>
                <w:b/>
              </w:rPr>
              <w:t>該項工作項目是指挑選至少</w:t>
            </w:r>
            <w:r w:rsidRPr="003B066F">
              <w:rPr>
                <w:rFonts w:cs="Times New Roman"/>
                <w:b/>
              </w:rPr>
              <w:t>20</w:t>
            </w:r>
            <w:r w:rsidRPr="003B066F">
              <w:rPr>
                <w:rFonts w:cs="Times New Roman"/>
                <w:b/>
              </w:rPr>
              <w:t>項的敏感圖資，進行圖資與詮釋資料的</w:t>
            </w:r>
            <w:r w:rsidR="00DB0B54" w:rsidRPr="003B066F">
              <w:rPr>
                <w:rFonts w:cs="Times New Roman"/>
                <w:b/>
              </w:rPr>
              <w:t>發佈</w:t>
            </w:r>
            <w:r w:rsidRPr="003B066F">
              <w:rPr>
                <w:rFonts w:cs="Times New Roman"/>
                <w:b/>
              </w:rPr>
              <w:t>。</w:t>
            </w:r>
          </w:p>
          <w:p w14:paraId="0CCE95E1" w14:textId="77777777" w:rsidR="003C3E8C" w:rsidRPr="003B066F" w:rsidRDefault="003C3E8C" w:rsidP="001D2E7B">
            <w:pPr>
              <w:pStyle w:val="af6"/>
              <w:widowControl/>
              <w:numPr>
                <w:ilvl w:val="0"/>
                <w:numId w:val="5"/>
              </w:numPr>
              <w:adjustRightInd/>
              <w:snapToGrid/>
              <w:spacing w:beforeLines="50" w:before="120" w:afterLines="50" w:after="120" w:line="252" w:lineRule="auto"/>
              <w:ind w:leftChars="0"/>
              <w:contextualSpacing/>
              <w:rPr>
                <w:rFonts w:cs="Times New Roman"/>
                <w:b/>
              </w:rPr>
            </w:pPr>
            <w:r w:rsidRPr="003B066F">
              <w:rPr>
                <w:rFonts w:cs="Times New Roman"/>
                <w:b/>
              </w:rPr>
              <w:t>請參考營建署所提供的環境敏感地區第一級項目與環境敏感地區第二級項目的資料進行挑選圖資挑選。</w:t>
            </w:r>
          </w:p>
          <w:p w14:paraId="0CCE95E2" w14:textId="77777777" w:rsidR="003C3E8C" w:rsidRPr="003B066F" w:rsidRDefault="003C3E8C" w:rsidP="001D2E7B">
            <w:pPr>
              <w:pStyle w:val="af6"/>
              <w:widowControl/>
              <w:numPr>
                <w:ilvl w:val="0"/>
                <w:numId w:val="5"/>
              </w:numPr>
              <w:adjustRightInd/>
              <w:snapToGrid/>
              <w:spacing w:beforeLines="50" w:before="120" w:afterLines="50" w:after="120" w:line="252" w:lineRule="auto"/>
              <w:ind w:leftChars="0"/>
              <w:contextualSpacing/>
              <w:rPr>
                <w:rFonts w:cs="Times New Roman"/>
                <w:b/>
              </w:rPr>
            </w:pPr>
            <w:r w:rsidRPr="003B066F">
              <w:rPr>
                <w:rFonts w:cs="Times New Roman"/>
                <w:b/>
              </w:rPr>
              <w:t>選擇環境敏感地區圖資時，以有數值檔為主，且盡量能讓更多單位一同參與，不要侷限於某些單位。</w:t>
            </w:r>
          </w:p>
          <w:p w14:paraId="0CCE95E3" w14:textId="77777777" w:rsidR="003C3E8C" w:rsidRPr="003B066F" w:rsidRDefault="003C3E8C" w:rsidP="001D2E7B">
            <w:pPr>
              <w:pStyle w:val="af6"/>
              <w:widowControl/>
              <w:numPr>
                <w:ilvl w:val="0"/>
                <w:numId w:val="5"/>
              </w:numPr>
              <w:adjustRightInd/>
              <w:snapToGrid/>
              <w:spacing w:beforeLines="50" w:before="120" w:afterLines="50" w:after="120" w:line="252" w:lineRule="auto"/>
              <w:ind w:leftChars="0"/>
              <w:contextualSpacing/>
              <w:rPr>
                <w:rFonts w:cs="Times New Roman"/>
                <w:b/>
              </w:rPr>
            </w:pPr>
            <w:r w:rsidRPr="003B066F">
              <w:rPr>
                <w:rFonts w:cs="Times New Roman"/>
                <w:b/>
              </w:rPr>
              <w:t>圖資</w:t>
            </w:r>
            <w:r w:rsidR="00DB0B54" w:rsidRPr="003B066F">
              <w:rPr>
                <w:rFonts w:cs="Times New Roman"/>
                <w:b/>
              </w:rPr>
              <w:t>發佈</w:t>
            </w:r>
            <w:r w:rsidRPr="003B066F">
              <w:rPr>
                <w:rFonts w:cs="Times New Roman"/>
                <w:b/>
              </w:rPr>
              <w:t>時，不見得全都需要代為</w:t>
            </w:r>
            <w:r w:rsidR="00DB0B54" w:rsidRPr="003B066F">
              <w:rPr>
                <w:rFonts w:cs="Times New Roman"/>
                <w:b/>
              </w:rPr>
              <w:t>發佈</w:t>
            </w:r>
            <w:r w:rsidRPr="003B066F">
              <w:rPr>
                <w:rFonts w:cs="Times New Roman"/>
                <w:b/>
              </w:rPr>
              <w:t>，若該單位有能力且有環境可以自行</w:t>
            </w:r>
            <w:r w:rsidR="00DB0B54" w:rsidRPr="003B066F">
              <w:rPr>
                <w:rFonts w:cs="Times New Roman"/>
                <w:b/>
              </w:rPr>
              <w:t>發佈</w:t>
            </w:r>
            <w:r w:rsidRPr="003B066F">
              <w:rPr>
                <w:rFonts w:cs="Times New Roman"/>
                <w:b/>
              </w:rPr>
              <w:t>圖資服務，就協調該單位</w:t>
            </w:r>
            <w:r w:rsidR="00DB0B54" w:rsidRPr="003B066F">
              <w:rPr>
                <w:rFonts w:cs="Times New Roman"/>
                <w:b/>
              </w:rPr>
              <w:t>發佈</w:t>
            </w:r>
            <w:r w:rsidRPr="003B066F">
              <w:rPr>
                <w:rFonts w:cs="Times New Roman"/>
                <w:b/>
              </w:rPr>
              <w:t>圖資服務即可，可以設計不同狀況進行測試。</w:t>
            </w:r>
          </w:p>
          <w:p w14:paraId="0CCE95E4" w14:textId="77777777" w:rsidR="003C3E8C" w:rsidRPr="003B066F" w:rsidRDefault="003C3E8C" w:rsidP="001D2E7B">
            <w:pPr>
              <w:pStyle w:val="af6"/>
              <w:widowControl/>
              <w:numPr>
                <w:ilvl w:val="0"/>
                <w:numId w:val="5"/>
              </w:numPr>
              <w:adjustRightInd/>
              <w:snapToGrid/>
              <w:spacing w:beforeLines="50" w:before="120" w:afterLines="50" w:after="120" w:line="252" w:lineRule="auto"/>
              <w:ind w:leftChars="0"/>
              <w:contextualSpacing/>
              <w:rPr>
                <w:rFonts w:cs="Times New Roman"/>
              </w:rPr>
            </w:pPr>
            <w:r w:rsidRPr="003B066F">
              <w:rPr>
                <w:rFonts w:cs="Times New Roman"/>
                <w:b/>
              </w:rPr>
              <w:t>若該環境敏感圖資已經有</w:t>
            </w:r>
            <w:r w:rsidR="00DB0B54" w:rsidRPr="003B066F">
              <w:rPr>
                <w:rFonts w:cs="Times New Roman"/>
                <w:b/>
              </w:rPr>
              <w:t>發佈</w:t>
            </w:r>
            <w:r w:rsidRPr="003B066F">
              <w:rPr>
                <w:rFonts w:cs="Times New Roman"/>
                <w:b/>
              </w:rPr>
              <w:t>服務到</w:t>
            </w:r>
            <w:r w:rsidRPr="003B066F">
              <w:rPr>
                <w:rFonts w:cs="Times New Roman"/>
                <w:b/>
              </w:rPr>
              <w:t>TGOS</w:t>
            </w:r>
            <w:r w:rsidRPr="003B066F">
              <w:rPr>
                <w:rFonts w:cs="Times New Roman"/>
                <w:b/>
              </w:rPr>
              <w:t>，應該沒有影響，只是詮釋資料可能會有兩筆。</w:t>
            </w:r>
          </w:p>
          <w:p w14:paraId="0CCE95E5" w14:textId="77777777" w:rsidR="003C3E8C" w:rsidRPr="003B066F" w:rsidRDefault="003C3E8C" w:rsidP="001D2E7B">
            <w:pPr>
              <w:pStyle w:val="4"/>
              <w:numPr>
                <w:ilvl w:val="0"/>
                <w:numId w:val="3"/>
              </w:numPr>
              <w:spacing w:before="120" w:after="120"/>
              <w:rPr>
                <w:rFonts w:cs="Times New Roman"/>
                <w:szCs w:val="24"/>
              </w:rPr>
            </w:pPr>
            <w:r w:rsidRPr="003B066F">
              <w:rPr>
                <w:rFonts w:cs="Times New Roman"/>
                <w:szCs w:val="24"/>
              </w:rPr>
              <w:t>以經建會國家發展分組平台國家發展規劃應用分組空間圖台（</w:t>
            </w:r>
            <w:r w:rsidRPr="003B066F">
              <w:rPr>
                <w:rFonts w:cs="Times New Roman"/>
                <w:szCs w:val="24"/>
              </w:rPr>
              <w:t>http://ngis.nat.gov.tw/</w:t>
            </w:r>
            <w:r w:rsidRPr="003B066F">
              <w:rPr>
                <w:rFonts w:cs="Times New Roman"/>
                <w:szCs w:val="24"/>
              </w:rPr>
              <w:t>）為作業環境，開發可介接前項各部會</w:t>
            </w:r>
            <w:r w:rsidR="00DB0B54" w:rsidRPr="003B066F">
              <w:rPr>
                <w:rFonts w:cs="Times New Roman"/>
                <w:szCs w:val="24"/>
              </w:rPr>
              <w:t>發佈</w:t>
            </w:r>
            <w:r w:rsidRPr="003B066F">
              <w:rPr>
                <w:rFonts w:cs="Times New Roman"/>
                <w:szCs w:val="24"/>
              </w:rPr>
              <w:t>圖資之環境敏感地區查詢模組，功能需至少包括以地籍地號查詢環境敏感區及以環域分析選取特定地號一定範圍內環境敏感地區。</w:t>
            </w:r>
          </w:p>
          <w:p w14:paraId="0CCE95E6" w14:textId="77777777" w:rsidR="003C3E8C" w:rsidRPr="003B066F" w:rsidRDefault="003C3E8C" w:rsidP="00967877">
            <w:pPr>
              <w:pStyle w:val="4"/>
              <w:spacing w:before="120" w:after="120" w:line="240" w:lineRule="auto"/>
              <w:rPr>
                <w:rFonts w:cs="Times New Roman"/>
                <w:szCs w:val="24"/>
              </w:rPr>
            </w:pPr>
            <w:r w:rsidRPr="003B066F">
              <w:rPr>
                <w:rFonts w:cs="Times New Roman"/>
                <w:szCs w:val="24"/>
              </w:rPr>
              <w:t>說明</w:t>
            </w:r>
            <w:r w:rsidRPr="003B066F">
              <w:rPr>
                <w:rFonts w:cs="Times New Roman"/>
                <w:szCs w:val="24"/>
              </w:rPr>
              <w:t>1</w:t>
            </w:r>
            <w:r w:rsidRPr="003B066F">
              <w:rPr>
                <w:rFonts w:cs="Times New Roman"/>
                <w:szCs w:val="24"/>
              </w:rPr>
              <w:t>：以下是依據評選會議意見增加查詢模組功能</w:t>
            </w:r>
          </w:p>
          <w:p w14:paraId="0CCE95E7" w14:textId="77777777" w:rsidR="003C3E8C" w:rsidRPr="003B066F" w:rsidRDefault="003C3E8C" w:rsidP="00967877">
            <w:pPr>
              <w:rPr>
                <w:rFonts w:cs="Times New Roman"/>
                <w:highlight w:val="yellow"/>
              </w:rPr>
            </w:pPr>
          </w:p>
          <w:p w14:paraId="0CCE95E8" w14:textId="77777777" w:rsidR="003C3E8C" w:rsidRPr="003B066F" w:rsidRDefault="003C3E8C" w:rsidP="00967877">
            <w:pPr>
              <w:jc w:val="center"/>
              <w:rPr>
                <w:rFonts w:cs="Times New Roman"/>
                <w:highlight w:val="yellow"/>
              </w:rPr>
            </w:pPr>
            <w:r w:rsidRPr="003B066F">
              <w:rPr>
                <w:rFonts w:cs="Times New Roman"/>
                <w:noProof/>
                <w:highlight w:val="yellow"/>
              </w:rPr>
              <w:drawing>
                <wp:inline distT="0" distB="0" distL="0" distR="0" wp14:anchorId="0CCE9761" wp14:editId="0CCE9762">
                  <wp:extent cx="4565073" cy="2209800"/>
                  <wp:effectExtent l="0" t="0" r="6985" b="0"/>
                  <wp:docPr id="30" name="圖片 1"/>
                  <wp:cNvGraphicFramePr/>
                  <a:graphic xmlns:a="http://schemas.openxmlformats.org/drawingml/2006/main">
                    <a:graphicData uri="http://schemas.openxmlformats.org/drawingml/2006/picture">
                      <pic:pic xmlns:pic="http://schemas.openxmlformats.org/drawingml/2006/picture">
                        <pic:nvPicPr>
                          <pic:cNvPr id="2" name="圖片 1"/>
                          <pic:cNvPicPr/>
                        </pic:nvPicPr>
                        <pic:blipFill>
                          <a:blip r:embed="rId84">
                            <a:extLst>
                              <a:ext uri="{28A0092B-C50C-407E-A947-70E740481C1C}">
                                <a14:useLocalDpi xmlns:a14="http://schemas.microsoft.com/office/drawing/2010/main" val="0"/>
                              </a:ext>
                            </a:extLst>
                          </a:blip>
                          <a:stretch>
                            <a:fillRect/>
                          </a:stretch>
                        </pic:blipFill>
                        <pic:spPr>
                          <a:xfrm>
                            <a:off x="0" y="0"/>
                            <a:ext cx="4571091" cy="2212713"/>
                          </a:xfrm>
                          <a:prstGeom prst="rect">
                            <a:avLst/>
                          </a:prstGeom>
                        </pic:spPr>
                      </pic:pic>
                    </a:graphicData>
                  </a:graphic>
                </wp:inline>
              </w:drawing>
            </w:r>
          </w:p>
          <w:p w14:paraId="0CCE95E9" w14:textId="77777777" w:rsidR="003C3E8C" w:rsidRPr="003B066F" w:rsidRDefault="003C3E8C" w:rsidP="00967877">
            <w:pPr>
              <w:spacing w:beforeLines="50" w:before="120" w:afterLines="50" w:after="120"/>
              <w:ind w:leftChars="353" w:left="847"/>
              <w:rPr>
                <w:rFonts w:cs="Times New Roman"/>
                <w:b/>
              </w:rPr>
            </w:pPr>
            <w:r w:rsidRPr="003B066F">
              <w:rPr>
                <w:rFonts w:cs="Times New Roman"/>
                <w:b/>
              </w:rPr>
              <w:t>【決議事項】</w:t>
            </w:r>
          </w:p>
          <w:p w14:paraId="0CCE95EA" w14:textId="77777777" w:rsidR="003C3E8C" w:rsidRPr="003B066F" w:rsidRDefault="003C3E8C" w:rsidP="001D2E7B">
            <w:pPr>
              <w:pStyle w:val="af6"/>
              <w:widowControl/>
              <w:numPr>
                <w:ilvl w:val="0"/>
                <w:numId w:val="6"/>
              </w:numPr>
              <w:adjustRightInd/>
              <w:snapToGrid/>
              <w:spacing w:beforeLines="50" w:before="120" w:afterLines="50" w:after="120" w:line="252" w:lineRule="auto"/>
              <w:ind w:leftChars="0"/>
              <w:contextualSpacing/>
              <w:rPr>
                <w:rFonts w:cs="Times New Roman"/>
                <w:b/>
              </w:rPr>
            </w:pPr>
            <w:r w:rsidRPr="003B066F">
              <w:rPr>
                <w:rFonts w:cs="Times New Roman"/>
                <w:b/>
              </w:rPr>
              <w:t>目前經建會國家發展規劃平台（簡稱大平台）已整合了</w:t>
            </w:r>
            <w:r w:rsidRPr="003B066F">
              <w:rPr>
                <w:rFonts w:cs="Times New Roman"/>
                <w:b/>
              </w:rPr>
              <w:t>TGOS</w:t>
            </w:r>
            <w:r w:rsidRPr="003B066F">
              <w:rPr>
                <w:rFonts w:cs="Times New Roman"/>
                <w:b/>
              </w:rPr>
              <w:t>圖資、衛星影像圖、</w:t>
            </w:r>
            <w:r w:rsidRPr="003B066F">
              <w:rPr>
                <w:rFonts w:cs="Times New Roman"/>
                <w:b/>
              </w:rPr>
              <w:t>GE</w:t>
            </w:r>
            <w:r w:rsidRPr="003B066F">
              <w:rPr>
                <w:rFonts w:cs="Times New Roman"/>
                <w:b/>
              </w:rPr>
              <w:t>的道路圖、</w:t>
            </w:r>
            <w:r w:rsidRPr="003B066F">
              <w:rPr>
                <w:rFonts w:cs="Times New Roman"/>
                <w:b/>
              </w:rPr>
              <w:t>openstreet map</w:t>
            </w:r>
            <w:r w:rsidRPr="003B066F">
              <w:rPr>
                <w:rFonts w:cs="Times New Roman"/>
                <w:b/>
              </w:rPr>
              <w:t>等，可供本計畫使用。</w:t>
            </w:r>
          </w:p>
          <w:p w14:paraId="0CCE95EB" w14:textId="77777777" w:rsidR="003C3E8C" w:rsidRPr="003B066F" w:rsidRDefault="003C3E8C" w:rsidP="001D2E7B">
            <w:pPr>
              <w:pStyle w:val="af6"/>
              <w:widowControl/>
              <w:numPr>
                <w:ilvl w:val="0"/>
                <w:numId w:val="6"/>
              </w:numPr>
              <w:adjustRightInd/>
              <w:snapToGrid/>
              <w:spacing w:beforeLines="50" w:before="120" w:afterLines="50" w:after="120" w:line="252" w:lineRule="auto"/>
              <w:ind w:leftChars="0"/>
              <w:contextualSpacing/>
              <w:rPr>
                <w:rFonts w:cs="Times New Roman"/>
                <w:b/>
              </w:rPr>
            </w:pPr>
            <w:r w:rsidRPr="003B066F">
              <w:rPr>
                <w:rFonts w:cs="Times New Roman"/>
                <w:b/>
              </w:rPr>
              <w:t>臺地中心可以提供原有環境敏感地區查詢功能的程式碼供參考，與目前計畫的差異在於圖資來源都是已取得的實體圖資、部分功能未開發。</w:t>
            </w:r>
          </w:p>
          <w:p w14:paraId="0CCE95EC" w14:textId="77777777" w:rsidR="003C3E8C" w:rsidRPr="003B066F" w:rsidRDefault="00DB0B54" w:rsidP="001D2E7B">
            <w:pPr>
              <w:pStyle w:val="4"/>
              <w:numPr>
                <w:ilvl w:val="0"/>
                <w:numId w:val="3"/>
              </w:numPr>
              <w:spacing w:before="120" w:after="120"/>
              <w:rPr>
                <w:rFonts w:cs="Times New Roman"/>
                <w:szCs w:val="24"/>
              </w:rPr>
            </w:pPr>
            <w:r w:rsidRPr="003B066F">
              <w:rPr>
                <w:rFonts w:cs="Times New Roman"/>
                <w:szCs w:val="24"/>
              </w:rPr>
              <w:t>發佈</w:t>
            </w:r>
            <w:r w:rsidR="003C3E8C" w:rsidRPr="003B066F">
              <w:rPr>
                <w:rFonts w:cs="Times New Roman"/>
                <w:szCs w:val="24"/>
              </w:rPr>
              <w:t>環境敏感地區模組</w:t>
            </w:r>
            <w:r w:rsidR="003C3E8C" w:rsidRPr="003B066F">
              <w:rPr>
                <w:rFonts w:cs="Times New Roman"/>
                <w:szCs w:val="24"/>
              </w:rPr>
              <w:t>API</w:t>
            </w:r>
            <w:r w:rsidR="003C3E8C" w:rsidRPr="003B066F">
              <w:rPr>
                <w:rFonts w:cs="Times New Roman"/>
                <w:szCs w:val="24"/>
              </w:rPr>
              <w:t>，協助業務相關單位（至少</w:t>
            </w:r>
            <w:r w:rsidR="003C3E8C" w:rsidRPr="003B066F">
              <w:rPr>
                <w:rFonts w:cs="Times New Roman"/>
                <w:szCs w:val="24"/>
              </w:rPr>
              <w:t>1</w:t>
            </w:r>
            <w:r w:rsidR="003C3E8C" w:rsidRPr="003B066F">
              <w:rPr>
                <w:rFonts w:cs="Times New Roman"/>
                <w:szCs w:val="24"/>
              </w:rPr>
              <w:t>個）開發</w:t>
            </w:r>
            <w:r w:rsidR="003C3E8C" w:rsidRPr="003B066F">
              <w:rPr>
                <w:rFonts w:cs="Times New Roman"/>
                <w:szCs w:val="24"/>
              </w:rPr>
              <w:t>AP</w:t>
            </w:r>
            <w:r w:rsidR="003C3E8C" w:rsidRPr="003B066F">
              <w:rPr>
                <w:rFonts w:cs="Times New Roman"/>
                <w:szCs w:val="24"/>
              </w:rPr>
              <w:t>介接使用，以驗證可行性。</w:t>
            </w:r>
          </w:p>
          <w:p w14:paraId="0CCE95ED" w14:textId="77777777" w:rsidR="003C3E8C" w:rsidRPr="003B066F" w:rsidRDefault="003C3E8C" w:rsidP="003C3E8C">
            <w:pPr>
              <w:pStyle w:val="4"/>
              <w:numPr>
                <w:ilvl w:val="0"/>
                <w:numId w:val="0"/>
              </w:numPr>
              <w:tabs>
                <w:tab w:val="clear" w:pos="120"/>
              </w:tabs>
              <w:spacing w:before="120" w:after="120" w:line="240" w:lineRule="auto"/>
              <w:ind w:left="685"/>
              <w:rPr>
                <w:rFonts w:cs="Times New Roman"/>
                <w:szCs w:val="24"/>
              </w:rPr>
            </w:pPr>
            <w:r w:rsidRPr="003B066F">
              <w:rPr>
                <w:rFonts w:cs="Times New Roman"/>
                <w:szCs w:val="24"/>
              </w:rPr>
              <w:t>說明</w:t>
            </w:r>
            <w:r w:rsidRPr="003B066F">
              <w:rPr>
                <w:rFonts w:cs="Times New Roman"/>
                <w:szCs w:val="24"/>
              </w:rPr>
              <w:t>1</w:t>
            </w:r>
            <w:r w:rsidRPr="003B066F">
              <w:rPr>
                <w:rFonts w:cs="Times New Roman"/>
                <w:szCs w:val="24"/>
              </w:rPr>
              <w:t>：</w:t>
            </w:r>
            <w:r w:rsidRPr="003B066F">
              <w:rPr>
                <w:rFonts w:cs="Times New Roman"/>
                <w:szCs w:val="24"/>
              </w:rPr>
              <w:t>API</w:t>
            </w:r>
            <w:r w:rsidRPr="003B066F">
              <w:rPr>
                <w:rFonts w:cs="Times New Roman"/>
                <w:szCs w:val="24"/>
              </w:rPr>
              <w:t>部署的環境？</w:t>
            </w:r>
          </w:p>
          <w:p w14:paraId="0CCE95EE" w14:textId="77777777" w:rsidR="003C3E8C" w:rsidRPr="003B066F" w:rsidRDefault="003C3E8C" w:rsidP="003C3E8C">
            <w:pPr>
              <w:pStyle w:val="4"/>
              <w:numPr>
                <w:ilvl w:val="0"/>
                <w:numId w:val="0"/>
              </w:numPr>
              <w:tabs>
                <w:tab w:val="clear" w:pos="120"/>
              </w:tabs>
              <w:spacing w:before="120" w:after="120" w:line="240" w:lineRule="auto"/>
              <w:ind w:left="685"/>
              <w:rPr>
                <w:rFonts w:cs="Times New Roman"/>
                <w:szCs w:val="24"/>
              </w:rPr>
            </w:pPr>
            <w:r w:rsidRPr="003B066F">
              <w:rPr>
                <w:rFonts w:cs="Times New Roman"/>
                <w:szCs w:val="24"/>
              </w:rPr>
              <w:lastRenderedPageBreak/>
              <w:t>說明</w:t>
            </w:r>
            <w:r w:rsidRPr="003B066F">
              <w:rPr>
                <w:rFonts w:cs="Times New Roman"/>
                <w:szCs w:val="24"/>
              </w:rPr>
              <w:t>2</w:t>
            </w:r>
            <w:r w:rsidRPr="003B066F">
              <w:rPr>
                <w:rFonts w:cs="Times New Roman"/>
                <w:szCs w:val="24"/>
              </w:rPr>
              <w:t>：建議介接單位為營建署？</w:t>
            </w:r>
          </w:p>
          <w:p w14:paraId="0CCE95EF" w14:textId="77777777" w:rsidR="003C3E8C" w:rsidRPr="003B066F" w:rsidRDefault="003C3E8C" w:rsidP="00967877">
            <w:pPr>
              <w:spacing w:beforeLines="50" w:before="120" w:afterLines="50" w:after="120"/>
              <w:ind w:leftChars="353" w:left="847"/>
              <w:rPr>
                <w:rFonts w:cs="Times New Roman"/>
                <w:b/>
              </w:rPr>
            </w:pPr>
            <w:r w:rsidRPr="003B066F">
              <w:rPr>
                <w:rFonts w:cs="Times New Roman"/>
                <w:b/>
              </w:rPr>
              <w:t>【決議事項】</w:t>
            </w:r>
          </w:p>
          <w:p w14:paraId="0CCE95F0" w14:textId="77777777" w:rsidR="003C3E8C" w:rsidRPr="003B066F" w:rsidRDefault="003C3E8C" w:rsidP="001D2E7B">
            <w:pPr>
              <w:pStyle w:val="af6"/>
              <w:widowControl/>
              <w:numPr>
                <w:ilvl w:val="0"/>
                <w:numId w:val="7"/>
              </w:numPr>
              <w:adjustRightInd/>
              <w:snapToGrid/>
              <w:spacing w:beforeLines="50" w:before="120" w:afterLines="50" w:after="120" w:line="252" w:lineRule="auto"/>
              <w:ind w:leftChars="0"/>
              <w:contextualSpacing/>
              <w:rPr>
                <w:rFonts w:cs="Times New Roman"/>
                <w:b/>
              </w:rPr>
            </w:pPr>
            <w:r w:rsidRPr="003B066F">
              <w:rPr>
                <w:rFonts w:cs="Times New Roman"/>
                <w:b/>
              </w:rPr>
              <w:t>為能進行跨單位間的圖資加盟應用測試，可以考慮將</w:t>
            </w:r>
            <w:r w:rsidRPr="003B066F">
              <w:rPr>
                <w:rFonts w:cs="Times New Roman"/>
                <w:b/>
              </w:rPr>
              <w:t>API</w:t>
            </w:r>
            <w:r w:rsidRPr="003B066F">
              <w:rPr>
                <w:rFonts w:cs="Times New Roman"/>
                <w:b/>
              </w:rPr>
              <w:t>部署於經建會國家發展規劃平台（簡稱大平台）。</w:t>
            </w:r>
          </w:p>
          <w:p w14:paraId="0CCE95F1" w14:textId="77777777" w:rsidR="003C3E8C" w:rsidRPr="003B066F" w:rsidRDefault="003C3E8C" w:rsidP="001D2E7B">
            <w:pPr>
              <w:pStyle w:val="af6"/>
              <w:widowControl/>
              <w:numPr>
                <w:ilvl w:val="0"/>
                <w:numId w:val="7"/>
              </w:numPr>
              <w:adjustRightInd/>
              <w:snapToGrid/>
              <w:spacing w:beforeLines="50" w:before="120" w:afterLines="50" w:after="120" w:line="252" w:lineRule="auto"/>
              <w:ind w:leftChars="0"/>
              <w:contextualSpacing/>
              <w:rPr>
                <w:rFonts w:cs="Times New Roman"/>
                <w:b/>
              </w:rPr>
            </w:pPr>
            <w:r w:rsidRPr="003B066F">
              <w:rPr>
                <w:rFonts w:cs="Times New Roman"/>
                <w:b/>
              </w:rPr>
              <w:t>目前</w:t>
            </w:r>
            <w:r w:rsidRPr="003B066F">
              <w:rPr>
                <w:rFonts w:cs="Times New Roman"/>
                <w:b/>
              </w:rPr>
              <w:t>API</w:t>
            </w:r>
            <w:r w:rsidRPr="003B066F">
              <w:rPr>
                <w:rFonts w:cs="Times New Roman"/>
                <w:b/>
              </w:rPr>
              <w:t>的開發，可以考慮使用經建會國家發展規劃平台既有的開發環境資源，包含</w:t>
            </w:r>
            <w:r w:rsidRPr="003B066F">
              <w:rPr>
                <w:rFonts w:cs="Times New Roman"/>
                <w:b/>
              </w:rPr>
              <w:t>GEE</w:t>
            </w:r>
            <w:r w:rsidRPr="003B066F">
              <w:rPr>
                <w:rFonts w:cs="Times New Roman"/>
                <w:b/>
              </w:rPr>
              <w:t>、</w:t>
            </w:r>
            <w:r w:rsidRPr="003B066F">
              <w:rPr>
                <w:rFonts w:cs="Times New Roman"/>
                <w:b/>
              </w:rPr>
              <w:t>Super GIS</w:t>
            </w:r>
            <w:r w:rsidRPr="003B066F">
              <w:rPr>
                <w:rFonts w:cs="Times New Roman"/>
                <w:b/>
              </w:rPr>
              <w:t>、</w:t>
            </w:r>
            <w:r w:rsidRPr="003B066F">
              <w:rPr>
                <w:rFonts w:cs="Times New Roman"/>
                <w:b/>
              </w:rPr>
              <w:t>ArcGIS server</w:t>
            </w:r>
            <w:r w:rsidRPr="003B066F">
              <w:rPr>
                <w:rFonts w:cs="Times New Roman"/>
                <w:b/>
              </w:rPr>
              <w:t>。</w:t>
            </w:r>
          </w:p>
          <w:p w14:paraId="0CCE95F2" w14:textId="77777777" w:rsidR="003C3E8C" w:rsidRPr="003B066F" w:rsidRDefault="003C3E8C" w:rsidP="001D2E7B">
            <w:pPr>
              <w:pStyle w:val="af6"/>
              <w:widowControl/>
              <w:numPr>
                <w:ilvl w:val="0"/>
                <w:numId w:val="7"/>
              </w:numPr>
              <w:adjustRightInd/>
              <w:snapToGrid/>
              <w:spacing w:beforeLines="50" w:before="120" w:afterLines="50" w:after="120" w:line="252" w:lineRule="auto"/>
              <w:ind w:leftChars="0"/>
              <w:contextualSpacing/>
              <w:rPr>
                <w:rFonts w:cs="Times New Roman"/>
                <w:b/>
              </w:rPr>
            </w:pPr>
            <w:r w:rsidRPr="003B066F">
              <w:rPr>
                <w:rFonts w:cs="Times New Roman"/>
                <w:b/>
              </w:rPr>
              <w:t>營建署對於環境敏感地區查詢功能有需求，有意願擔任介接單位，後續將由經建會協助行政聯繫。</w:t>
            </w:r>
          </w:p>
          <w:p w14:paraId="0CCE95F3" w14:textId="77777777" w:rsidR="003C3E8C" w:rsidRPr="003B066F" w:rsidRDefault="003C3E8C" w:rsidP="001D2E7B">
            <w:pPr>
              <w:pStyle w:val="af6"/>
              <w:widowControl/>
              <w:numPr>
                <w:ilvl w:val="0"/>
                <w:numId w:val="7"/>
              </w:numPr>
              <w:adjustRightInd/>
              <w:snapToGrid/>
              <w:spacing w:beforeLines="50" w:before="120" w:afterLines="50" w:after="120" w:line="252" w:lineRule="auto"/>
              <w:ind w:leftChars="0"/>
              <w:contextualSpacing/>
              <w:rPr>
                <w:rFonts w:cs="Times New Roman"/>
                <w:b/>
              </w:rPr>
            </w:pPr>
            <w:r w:rsidRPr="003B066F">
              <w:rPr>
                <w:rFonts w:cs="Times New Roman"/>
                <w:b/>
              </w:rPr>
              <w:t>後續環境敏感地區模組</w:t>
            </w:r>
            <w:r w:rsidRPr="003B066F">
              <w:rPr>
                <w:rFonts w:cs="Times New Roman"/>
                <w:b/>
              </w:rPr>
              <w:t>API</w:t>
            </w:r>
            <w:r w:rsidRPr="003B066F">
              <w:rPr>
                <w:rFonts w:cs="Times New Roman"/>
                <w:b/>
              </w:rPr>
              <w:t>開發後，可以視為雲端服務或開放源碼方式分享於國家發展規劃平台。</w:t>
            </w:r>
          </w:p>
          <w:p w14:paraId="0CCE95F4" w14:textId="77777777" w:rsidR="003C3E8C" w:rsidRPr="003B066F" w:rsidRDefault="003C3E8C" w:rsidP="001D2E7B">
            <w:pPr>
              <w:pStyle w:val="4"/>
              <w:numPr>
                <w:ilvl w:val="0"/>
                <w:numId w:val="3"/>
              </w:numPr>
              <w:spacing w:before="120" w:after="120"/>
              <w:rPr>
                <w:rFonts w:cs="Times New Roman"/>
                <w:szCs w:val="24"/>
              </w:rPr>
            </w:pPr>
            <w:r w:rsidRPr="003B066F">
              <w:rPr>
                <w:rFonts w:cs="Times New Roman"/>
                <w:szCs w:val="24"/>
              </w:rPr>
              <w:t>本計畫係屬實驗型計畫，結案時需針對本計畫環境敏感地區圖資網路應用及相關機關行政流程改善提出建議（至少包括內政部營建署、內政部資訊中心及圖資產製</w:t>
            </w:r>
            <w:r w:rsidRPr="003B066F">
              <w:rPr>
                <w:rFonts w:cs="Times New Roman"/>
                <w:szCs w:val="24"/>
              </w:rPr>
              <w:t>/</w:t>
            </w:r>
            <w:r w:rsidRPr="003B066F">
              <w:rPr>
                <w:rFonts w:cs="Times New Roman"/>
                <w:szCs w:val="24"/>
              </w:rPr>
              <w:t>主管機關），並研提未來發展圖資網路應用發展建議報告。計畫期間需協助貴會研提本計畫相關政策說明及推廣文件。</w:t>
            </w:r>
          </w:p>
          <w:p w14:paraId="0CCE95F5" w14:textId="77777777" w:rsidR="003C3E8C" w:rsidRPr="003B066F" w:rsidRDefault="003C3E8C" w:rsidP="00967877">
            <w:pPr>
              <w:spacing w:beforeLines="50" w:before="120" w:afterLines="50" w:after="120"/>
              <w:ind w:leftChars="353" w:left="847"/>
              <w:rPr>
                <w:rFonts w:cs="Times New Roman"/>
                <w:b/>
              </w:rPr>
            </w:pPr>
            <w:r w:rsidRPr="003B066F">
              <w:rPr>
                <w:rFonts w:cs="Times New Roman"/>
                <w:b/>
              </w:rPr>
              <w:t>【決議事項】</w:t>
            </w:r>
          </w:p>
          <w:p w14:paraId="0CCE95F6" w14:textId="77777777" w:rsidR="003C3E8C" w:rsidRPr="003B066F" w:rsidRDefault="003C3E8C" w:rsidP="001D2E7B">
            <w:pPr>
              <w:pStyle w:val="af6"/>
              <w:widowControl/>
              <w:numPr>
                <w:ilvl w:val="0"/>
                <w:numId w:val="8"/>
              </w:numPr>
              <w:adjustRightInd/>
              <w:snapToGrid/>
              <w:spacing w:beforeLines="50" w:before="120" w:afterLines="50" w:after="120" w:line="252" w:lineRule="auto"/>
              <w:ind w:leftChars="0"/>
              <w:contextualSpacing/>
              <w:rPr>
                <w:rFonts w:cs="Times New Roman"/>
                <w:b/>
              </w:rPr>
            </w:pPr>
            <w:r w:rsidRPr="003B066F">
              <w:rPr>
                <w:rFonts w:cs="Times New Roman"/>
              </w:rPr>
              <w:t>為</w:t>
            </w:r>
            <w:r w:rsidRPr="003B066F">
              <w:rPr>
                <w:rFonts w:cs="Times New Roman"/>
                <w:b/>
              </w:rPr>
              <w:t>能進行跨單位間的圖資加盟應用測試，可以考慮將</w:t>
            </w:r>
            <w:r w:rsidRPr="003B066F">
              <w:rPr>
                <w:rFonts w:cs="Times New Roman"/>
                <w:b/>
              </w:rPr>
              <w:t>API</w:t>
            </w:r>
            <w:r w:rsidRPr="003B066F">
              <w:rPr>
                <w:rFonts w:cs="Times New Roman"/>
                <w:b/>
              </w:rPr>
              <w:t>部署於經建會國家發展規劃平台（簡稱大平台）。</w:t>
            </w:r>
          </w:p>
          <w:p w14:paraId="0CCE95F7" w14:textId="77777777" w:rsidR="003C3E8C" w:rsidRPr="003B066F" w:rsidRDefault="003C3E8C" w:rsidP="001D2E7B">
            <w:pPr>
              <w:pStyle w:val="4"/>
              <w:numPr>
                <w:ilvl w:val="0"/>
                <w:numId w:val="3"/>
              </w:numPr>
              <w:spacing w:before="120" w:after="120"/>
              <w:rPr>
                <w:rFonts w:cs="Times New Roman"/>
                <w:szCs w:val="24"/>
              </w:rPr>
            </w:pPr>
            <w:r w:rsidRPr="003B066F">
              <w:rPr>
                <w:rFonts w:cs="Times New Roman"/>
                <w:szCs w:val="24"/>
              </w:rPr>
              <w:t>執行過程若需跨部會行政協調時，本團隊提出建議，由</w:t>
            </w:r>
            <w:r w:rsidRPr="003B066F">
              <w:rPr>
                <w:rFonts w:cs="Times New Roman"/>
                <w:szCs w:val="24"/>
              </w:rPr>
              <w:t xml:space="preserve"> </w:t>
            </w:r>
            <w:r w:rsidRPr="003B066F">
              <w:rPr>
                <w:rFonts w:cs="Times New Roman"/>
                <w:szCs w:val="24"/>
              </w:rPr>
              <w:t>貴會邀集相關機關研商或發文處理。</w:t>
            </w:r>
          </w:p>
          <w:p w14:paraId="0CCE95F8" w14:textId="77777777" w:rsidR="003C3E8C" w:rsidRPr="003B066F" w:rsidRDefault="003C3E8C" w:rsidP="003C3E8C">
            <w:pPr>
              <w:pStyle w:val="af6"/>
              <w:adjustRightInd/>
              <w:snapToGrid/>
              <w:ind w:leftChars="0"/>
              <w:rPr>
                <w:rFonts w:cs="Times New Roman"/>
                <w:b/>
                <w:sz w:val="28"/>
                <w:szCs w:val="28"/>
              </w:rPr>
            </w:pPr>
            <w:r w:rsidRPr="003B066F">
              <w:rPr>
                <w:rFonts w:cs="Times New Roman"/>
                <w:b/>
                <w:sz w:val="28"/>
                <w:szCs w:val="28"/>
              </w:rPr>
              <w:t>【說明期初報告書的修改重點】</w:t>
            </w:r>
          </w:p>
          <w:p w14:paraId="0CCE95F9" w14:textId="77777777" w:rsidR="003C3E8C" w:rsidRPr="003B066F" w:rsidRDefault="003C3E8C" w:rsidP="00967877">
            <w:pPr>
              <w:spacing w:beforeLines="50" w:before="120" w:afterLines="50" w:after="120"/>
              <w:ind w:leftChars="353" w:left="847"/>
              <w:rPr>
                <w:rFonts w:cs="Times New Roman"/>
                <w:b/>
              </w:rPr>
            </w:pPr>
            <w:r w:rsidRPr="003B066F">
              <w:rPr>
                <w:rFonts w:cs="Times New Roman"/>
                <w:b/>
              </w:rPr>
              <w:t>【決議事項】</w:t>
            </w:r>
          </w:p>
          <w:p w14:paraId="0CCE95FA" w14:textId="77777777" w:rsidR="003C3E8C" w:rsidRPr="003B066F" w:rsidRDefault="003C3E8C" w:rsidP="001D2E7B">
            <w:pPr>
              <w:pStyle w:val="af6"/>
              <w:widowControl/>
              <w:numPr>
                <w:ilvl w:val="0"/>
                <w:numId w:val="9"/>
              </w:numPr>
              <w:adjustRightInd/>
              <w:snapToGrid/>
              <w:spacing w:beforeLines="50" w:before="120" w:afterLines="50" w:after="120" w:line="252" w:lineRule="auto"/>
              <w:ind w:leftChars="0"/>
              <w:contextualSpacing/>
              <w:rPr>
                <w:rFonts w:cs="Times New Roman"/>
                <w:b/>
              </w:rPr>
            </w:pPr>
            <w:r w:rsidRPr="003B066F">
              <w:rPr>
                <w:rFonts w:cs="Times New Roman"/>
                <w:b/>
              </w:rPr>
              <w:t>主要修改環境敏感圖資項目、</w:t>
            </w:r>
            <w:r w:rsidRPr="003B066F">
              <w:rPr>
                <w:rFonts w:cs="Times New Roman"/>
                <w:b/>
              </w:rPr>
              <w:t>API</w:t>
            </w:r>
            <w:r w:rsidRPr="003B066F">
              <w:rPr>
                <w:rFonts w:cs="Times New Roman"/>
                <w:b/>
              </w:rPr>
              <w:t>界面設計與功能模組設計，並且依據今天討論方向調整整體架構。</w:t>
            </w:r>
          </w:p>
        </w:tc>
      </w:tr>
    </w:tbl>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3"/>
      </w:tblGrid>
      <w:tr w:rsidR="003C3E8C" w:rsidRPr="003B066F" w14:paraId="0CCE95FD" w14:textId="77777777" w:rsidTr="00967877">
        <w:tc>
          <w:tcPr>
            <w:tcW w:w="8563" w:type="dxa"/>
          </w:tcPr>
          <w:p w14:paraId="0CCE95FC" w14:textId="77777777" w:rsidR="003C3E8C" w:rsidRPr="003B066F" w:rsidRDefault="003C3E8C" w:rsidP="00967877">
            <w:pPr>
              <w:rPr>
                <w:rFonts w:cs="Times New Roman"/>
                <w:shd w:val="pct15" w:color="auto" w:fill="FFFFFF"/>
              </w:rPr>
            </w:pPr>
          </w:p>
        </w:tc>
      </w:tr>
    </w:tbl>
    <w:p w14:paraId="0CCE95FE" w14:textId="77777777" w:rsidR="003C3E8C" w:rsidRPr="003B066F" w:rsidRDefault="003C3E8C" w:rsidP="003C3E8C">
      <w:pPr>
        <w:rPr>
          <w:rFonts w:cs="Times New Roman"/>
        </w:rPr>
        <w:sectPr w:rsidR="003C3E8C" w:rsidRPr="003B066F" w:rsidSect="004E69C0">
          <w:headerReference w:type="default" r:id="rId85"/>
          <w:pgSz w:w="11907" w:h="16839" w:code="9"/>
          <w:pgMar w:top="1440" w:right="1700" w:bottom="1440" w:left="1700" w:header="720" w:footer="720" w:gutter="0"/>
          <w:cols w:space="720"/>
          <w:docGrid w:linePitch="360"/>
        </w:sectPr>
      </w:pPr>
    </w:p>
    <w:p w14:paraId="0CCE95FF" w14:textId="77777777" w:rsidR="003C3E8C" w:rsidRPr="003B066F" w:rsidRDefault="003C3E8C" w:rsidP="003C3E8C">
      <w:pPr>
        <w:pStyle w:val="ab"/>
        <w:rPr>
          <w:rFonts w:cs="Times New Roman"/>
        </w:rPr>
      </w:pPr>
      <w:r w:rsidRPr="003B066F">
        <w:rPr>
          <w:rFonts w:cs="Times New Roman"/>
        </w:rPr>
        <w:lastRenderedPageBreak/>
        <w:t>表</w:t>
      </w:r>
      <w:r w:rsidRPr="003B066F">
        <w:rPr>
          <w:rFonts w:cs="Times New Roman"/>
        </w:rPr>
        <w:t xml:space="preserve">1 </w:t>
      </w:r>
      <w:r w:rsidRPr="003B066F">
        <w:rPr>
          <w:rFonts w:cs="Times New Roman"/>
        </w:rPr>
        <w:t>環境敏感圖資清單</w:t>
      </w:r>
      <w:r w:rsidRPr="003B066F">
        <w:rPr>
          <w:rFonts w:cs="Times New Roman"/>
        </w:rPr>
        <w:t>(</w:t>
      </w:r>
      <w:r w:rsidRPr="003B066F">
        <w:rPr>
          <w:rFonts w:cs="Times New Roman"/>
        </w:rPr>
        <w:t>暫定</w:t>
      </w:r>
      <w:r w:rsidRPr="003B066F">
        <w:rPr>
          <w:rFonts w:cs="Times New Roman"/>
        </w:rPr>
        <w:t>)</w:t>
      </w:r>
    </w:p>
    <w:tbl>
      <w:tblPr>
        <w:tblW w:w="14185"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545"/>
        <w:gridCol w:w="2126"/>
        <w:gridCol w:w="1821"/>
        <w:gridCol w:w="2019"/>
        <w:gridCol w:w="2551"/>
        <w:gridCol w:w="5123"/>
      </w:tblGrid>
      <w:tr w:rsidR="003C3E8C" w:rsidRPr="003B066F" w14:paraId="0CCE9606" w14:textId="77777777" w:rsidTr="003C3E8C">
        <w:trPr>
          <w:cantSplit/>
          <w:tblHeader/>
          <w:jc w:val="center"/>
        </w:trPr>
        <w:tc>
          <w:tcPr>
            <w:tcW w:w="545" w:type="dxa"/>
            <w:shd w:val="clear" w:color="auto" w:fill="BFBFBF" w:themeFill="background1" w:themeFillShade="BF"/>
          </w:tcPr>
          <w:p w14:paraId="0CCE9600" w14:textId="77777777" w:rsidR="003C3E8C" w:rsidRPr="003B066F" w:rsidRDefault="003C3E8C" w:rsidP="00967877">
            <w:pPr>
              <w:spacing w:line="240" w:lineRule="atLeast"/>
              <w:jc w:val="center"/>
              <w:rPr>
                <w:rFonts w:cs="Times New Roman"/>
              </w:rPr>
            </w:pPr>
            <w:r w:rsidRPr="003B066F">
              <w:rPr>
                <w:rFonts w:cs="Times New Roman"/>
              </w:rPr>
              <w:t>編號</w:t>
            </w:r>
          </w:p>
        </w:tc>
        <w:tc>
          <w:tcPr>
            <w:tcW w:w="2126" w:type="dxa"/>
            <w:shd w:val="clear" w:color="auto" w:fill="BFBFBF" w:themeFill="background1" w:themeFillShade="BF"/>
          </w:tcPr>
          <w:p w14:paraId="0CCE9601" w14:textId="77777777" w:rsidR="003C3E8C" w:rsidRPr="003B066F" w:rsidRDefault="003C3E8C" w:rsidP="00967877">
            <w:pPr>
              <w:jc w:val="center"/>
              <w:rPr>
                <w:rFonts w:cs="Times New Roman"/>
                <w:color w:val="000000"/>
              </w:rPr>
            </w:pPr>
            <w:r w:rsidRPr="003B066F">
              <w:rPr>
                <w:rFonts w:cs="Times New Roman"/>
                <w:color w:val="000000"/>
              </w:rPr>
              <w:t>環境敏感區分類</w:t>
            </w:r>
          </w:p>
        </w:tc>
        <w:tc>
          <w:tcPr>
            <w:tcW w:w="1821" w:type="dxa"/>
            <w:shd w:val="clear" w:color="auto" w:fill="BFBFBF" w:themeFill="background1" w:themeFillShade="BF"/>
          </w:tcPr>
          <w:p w14:paraId="0CCE9602" w14:textId="77777777" w:rsidR="003C3E8C" w:rsidRPr="003B066F" w:rsidRDefault="003C3E8C" w:rsidP="00967877">
            <w:pPr>
              <w:jc w:val="center"/>
              <w:rPr>
                <w:rFonts w:cs="Times New Roman"/>
                <w:color w:val="000000"/>
              </w:rPr>
            </w:pPr>
            <w:r w:rsidRPr="003B066F">
              <w:rPr>
                <w:rFonts w:cs="Times New Roman"/>
                <w:color w:val="000000"/>
              </w:rPr>
              <w:t>權責單位</w:t>
            </w:r>
          </w:p>
        </w:tc>
        <w:tc>
          <w:tcPr>
            <w:tcW w:w="2019" w:type="dxa"/>
            <w:shd w:val="clear" w:color="auto" w:fill="BFBFBF" w:themeFill="background1" w:themeFillShade="BF"/>
            <w:tcMar>
              <w:top w:w="0" w:type="dxa"/>
              <w:left w:w="28" w:type="dxa"/>
              <w:bottom w:w="0" w:type="dxa"/>
              <w:right w:w="28" w:type="dxa"/>
            </w:tcMar>
            <w:hideMark/>
          </w:tcPr>
          <w:p w14:paraId="0CCE9603" w14:textId="77777777" w:rsidR="003C3E8C" w:rsidRPr="003B066F" w:rsidRDefault="003C3E8C" w:rsidP="00967877">
            <w:pPr>
              <w:spacing w:line="240" w:lineRule="atLeast"/>
              <w:jc w:val="center"/>
              <w:rPr>
                <w:rFonts w:cs="Times New Roman"/>
              </w:rPr>
            </w:pPr>
            <w:r w:rsidRPr="003B066F">
              <w:rPr>
                <w:rFonts w:cs="Times New Roman"/>
              </w:rPr>
              <w:t>資料項目</w:t>
            </w:r>
          </w:p>
        </w:tc>
        <w:tc>
          <w:tcPr>
            <w:tcW w:w="2551" w:type="dxa"/>
            <w:shd w:val="clear" w:color="auto" w:fill="BFBFBF" w:themeFill="background1" w:themeFillShade="BF"/>
          </w:tcPr>
          <w:p w14:paraId="0CCE9604" w14:textId="77777777" w:rsidR="003C3E8C" w:rsidRPr="003B066F" w:rsidRDefault="003C3E8C" w:rsidP="00967877">
            <w:pPr>
              <w:spacing w:line="240" w:lineRule="atLeast"/>
              <w:jc w:val="center"/>
              <w:rPr>
                <w:rFonts w:cs="Times New Roman"/>
              </w:rPr>
            </w:pPr>
            <w:r w:rsidRPr="003B066F">
              <w:rPr>
                <w:rFonts w:cs="Times New Roman"/>
              </w:rPr>
              <w:t>相關法令</w:t>
            </w:r>
          </w:p>
        </w:tc>
        <w:tc>
          <w:tcPr>
            <w:tcW w:w="5123" w:type="dxa"/>
            <w:shd w:val="clear" w:color="auto" w:fill="BFBFBF" w:themeFill="background1" w:themeFillShade="BF"/>
          </w:tcPr>
          <w:p w14:paraId="0CCE9605" w14:textId="77777777" w:rsidR="003C3E8C" w:rsidRPr="003B066F" w:rsidRDefault="003C3E8C" w:rsidP="00967877">
            <w:pPr>
              <w:spacing w:line="240" w:lineRule="atLeast"/>
              <w:jc w:val="center"/>
              <w:rPr>
                <w:rFonts w:cs="Times New Roman"/>
              </w:rPr>
            </w:pPr>
            <w:r w:rsidRPr="003B066F">
              <w:rPr>
                <w:rFonts w:cs="Times New Roman"/>
              </w:rPr>
              <w:t>圖資來源</w:t>
            </w:r>
          </w:p>
        </w:tc>
      </w:tr>
      <w:tr w:rsidR="003C3E8C" w:rsidRPr="003B066F" w14:paraId="0CCE960D" w14:textId="77777777" w:rsidTr="003C3E8C">
        <w:trPr>
          <w:cantSplit/>
          <w:jc w:val="center"/>
        </w:trPr>
        <w:tc>
          <w:tcPr>
            <w:tcW w:w="545" w:type="dxa"/>
            <w:vAlign w:val="center"/>
          </w:tcPr>
          <w:p w14:paraId="0CCE9607" w14:textId="77777777" w:rsidR="003C3E8C" w:rsidRPr="003B066F" w:rsidRDefault="003C3E8C" w:rsidP="00967877">
            <w:pPr>
              <w:spacing w:line="240" w:lineRule="atLeast"/>
              <w:jc w:val="center"/>
              <w:rPr>
                <w:rFonts w:cs="Times New Roman"/>
                <w:color w:val="000000"/>
              </w:rPr>
            </w:pPr>
            <w:r w:rsidRPr="003B066F">
              <w:rPr>
                <w:rFonts w:cs="Times New Roman"/>
                <w:color w:val="000000"/>
              </w:rPr>
              <w:t>1</w:t>
            </w:r>
          </w:p>
        </w:tc>
        <w:tc>
          <w:tcPr>
            <w:tcW w:w="2126" w:type="dxa"/>
            <w:vAlign w:val="center"/>
          </w:tcPr>
          <w:p w14:paraId="0CCE9608" w14:textId="77777777" w:rsidR="003C3E8C" w:rsidRPr="003B066F" w:rsidRDefault="003C3E8C" w:rsidP="00967877">
            <w:pPr>
              <w:jc w:val="both"/>
              <w:rPr>
                <w:rFonts w:cs="Times New Roman"/>
                <w:color w:val="000000"/>
              </w:rPr>
            </w:pPr>
            <w:r w:rsidRPr="003B066F">
              <w:rPr>
                <w:rFonts w:cs="Times New Roman"/>
                <w:color w:val="000000"/>
              </w:rPr>
              <w:t>景觀敏感區</w:t>
            </w:r>
          </w:p>
        </w:tc>
        <w:tc>
          <w:tcPr>
            <w:tcW w:w="1821" w:type="dxa"/>
            <w:vAlign w:val="center"/>
          </w:tcPr>
          <w:p w14:paraId="0CCE9609" w14:textId="77777777" w:rsidR="003C3E8C" w:rsidRPr="003B066F" w:rsidRDefault="003C3E8C" w:rsidP="00967877">
            <w:pPr>
              <w:jc w:val="both"/>
              <w:rPr>
                <w:rFonts w:cs="Times New Roman"/>
                <w:color w:val="000000"/>
              </w:rPr>
            </w:pPr>
            <w:r w:rsidRPr="003B066F">
              <w:rPr>
                <w:rFonts w:cs="Times New Roman"/>
                <w:color w:val="000000"/>
              </w:rPr>
              <w:t>內政部營建署國家公園組</w:t>
            </w:r>
          </w:p>
        </w:tc>
        <w:tc>
          <w:tcPr>
            <w:tcW w:w="2019" w:type="dxa"/>
            <w:tcMar>
              <w:top w:w="0" w:type="dxa"/>
              <w:left w:w="28" w:type="dxa"/>
              <w:bottom w:w="0" w:type="dxa"/>
              <w:right w:w="28" w:type="dxa"/>
            </w:tcMar>
            <w:vAlign w:val="center"/>
          </w:tcPr>
          <w:p w14:paraId="0CCE960A" w14:textId="77777777" w:rsidR="003C3E8C" w:rsidRPr="003B066F" w:rsidRDefault="003C3E8C" w:rsidP="00967877">
            <w:pPr>
              <w:jc w:val="both"/>
              <w:rPr>
                <w:rFonts w:cs="Times New Roman"/>
                <w:color w:val="000000"/>
              </w:rPr>
            </w:pPr>
            <w:r w:rsidRPr="003B066F">
              <w:rPr>
                <w:rFonts w:cs="Times New Roman"/>
                <w:color w:val="000000"/>
              </w:rPr>
              <w:t>國家公園範圍</w:t>
            </w:r>
          </w:p>
        </w:tc>
        <w:tc>
          <w:tcPr>
            <w:tcW w:w="2551" w:type="dxa"/>
            <w:vAlign w:val="center"/>
          </w:tcPr>
          <w:p w14:paraId="0CCE960B" w14:textId="77777777" w:rsidR="003C3E8C" w:rsidRPr="003B066F" w:rsidRDefault="003C3E8C" w:rsidP="00967877">
            <w:pPr>
              <w:jc w:val="both"/>
              <w:rPr>
                <w:rFonts w:cs="Times New Roman"/>
                <w:color w:val="000000"/>
              </w:rPr>
            </w:pPr>
            <w:r w:rsidRPr="003B066F">
              <w:rPr>
                <w:rFonts w:cs="Times New Roman"/>
                <w:color w:val="000000"/>
              </w:rPr>
              <w:t>「區域計畫法施行細則」</w:t>
            </w:r>
            <w:r w:rsidRPr="003B066F">
              <w:rPr>
                <w:rFonts w:cs="Times New Roman"/>
                <w:color w:val="000000"/>
              </w:rPr>
              <w:t>§13</w:t>
            </w:r>
            <w:r w:rsidRPr="003B066F">
              <w:rPr>
                <w:rFonts w:cs="Times New Roman"/>
                <w:color w:val="000000"/>
              </w:rPr>
              <w:t>、「國家公園法」</w:t>
            </w:r>
            <w:r w:rsidRPr="003B066F">
              <w:rPr>
                <w:rFonts w:cs="Times New Roman"/>
                <w:color w:val="000000"/>
              </w:rPr>
              <w:t>§12</w:t>
            </w:r>
          </w:p>
        </w:tc>
        <w:tc>
          <w:tcPr>
            <w:tcW w:w="5123" w:type="dxa"/>
            <w:vAlign w:val="center"/>
          </w:tcPr>
          <w:p w14:paraId="0CCE960C" w14:textId="77777777" w:rsidR="003C3E8C" w:rsidRPr="003B066F" w:rsidRDefault="003C3E8C" w:rsidP="00967877">
            <w:pPr>
              <w:jc w:val="both"/>
              <w:rPr>
                <w:rFonts w:cs="Times New Roman"/>
                <w:color w:val="000000"/>
              </w:rPr>
            </w:pPr>
            <w:r w:rsidRPr="003B066F">
              <w:rPr>
                <w:rFonts w:cs="Times New Roman"/>
                <w:color w:val="000000"/>
              </w:rPr>
              <w:t>台灣國家公園網站</w:t>
            </w:r>
            <w:r w:rsidRPr="003B066F">
              <w:rPr>
                <w:rFonts w:cs="Times New Roman"/>
                <w:color w:val="000000"/>
              </w:rPr>
              <w:t>(</w:t>
            </w:r>
            <w:hyperlink r:id="rId86" w:history="1">
              <w:r w:rsidRPr="003B066F">
                <w:rPr>
                  <w:rFonts w:cs="Times New Roman"/>
                  <w:color w:val="000000"/>
                </w:rPr>
                <w:t>http://np.cpami.gov.tw/</w:t>
              </w:r>
            </w:hyperlink>
            <w:r w:rsidRPr="003B066F">
              <w:rPr>
                <w:rFonts w:cs="Times New Roman"/>
                <w:color w:val="000000"/>
              </w:rPr>
              <w:t>)</w:t>
            </w:r>
          </w:p>
        </w:tc>
      </w:tr>
      <w:tr w:rsidR="003C3E8C" w:rsidRPr="003B066F" w14:paraId="0CCE9615" w14:textId="77777777" w:rsidTr="003C3E8C">
        <w:trPr>
          <w:cantSplit/>
          <w:jc w:val="center"/>
        </w:trPr>
        <w:tc>
          <w:tcPr>
            <w:tcW w:w="545" w:type="dxa"/>
            <w:vAlign w:val="center"/>
          </w:tcPr>
          <w:p w14:paraId="0CCE960E" w14:textId="77777777" w:rsidR="003C3E8C" w:rsidRPr="003B066F" w:rsidRDefault="003C3E8C" w:rsidP="00967877">
            <w:pPr>
              <w:spacing w:line="240" w:lineRule="atLeast"/>
              <w:jc w:val="center"/>
              <w:rPr>
                <w:rFonts w:cs="Times New Roman"/>
              </w:rPr>
            </w:pPr>
            <w:r w:rsidRPr="003B066F">
              <w:rPr>
                <w:rFonts w:cs="Times New Roman"/>
              </w:rPr>
              <w:t>2</w:t>
            </w:r>
          </w:p>
        </w:tc>
        <w:tc>
          <w:tcPr>
            <w:tcW w:w="2126" w:type="dxa"/>
            <w:vAlign w:val="center"/>
          </w:tcPr>
          <w:p w14:paraId="0CCE960F" w14:textId="77777777" w:rsidR="003C3E8C" w:rsidRPr="003B066F" w:rsidRDefault="003C3E8C" w:rsidP="00967877">
            <w:pPr>
              <w:jc w:val="both"/>
              <w:rPr>
                <w:rFonts w:cs="Times New Roman"/>
                <w:color w:val="000000"/>
              </w:rPr>
            </w:pPr>
            <w:r w:rsidRPr="003B066F">
              <w:rPr>
                <w:rFonts w:cs="Times New Roman"/>
                <w:color w:val="000000"/>
              </w:rPr>
              <w:t>景觀敏感區</w:t>
            </w:r>
          </w:p>
        </w:tc>
        <w:tc>
          <w:tcPr>
            <w:tcW w:w="1821" w:type="dxa"/>
            <w:vAlign w:val="center"/>
          </w:tcPr>
          <w:p w14:paraId="0CCE9610" w14:textId="77777777" w:rsidR="003C3E8C" w:rsidRPr="003B066F" w:rsidRDefault="003C3E8C" w:rsidP="00967877">
            <w:pPr>
              <w:spacing w:line="240" w:lineRule="atLeast"/>
              <w:jc w:val="center"/>
              <w:rPr>
                <w:rFonts w:cs="Times New Roman"/>
              </w:rPr>
            </w:pPr>
            <w:r w:rsidRPr="003B066F">
              <w:rPr>
                <w:rFonts w:cs="Times New Roman"/>
              </w:rPr>
              <w:t>內政部營建署</w:t>
            </w:r>
          </w:p>
        </w:tc>
        <w:tc>
          <w:tcPr>
            <w:tcW w:w="2019" w:type="dxa"/>
            <w:tcMar>
              <w:top w:w="0" w:type="dxa"/>
              <w:left w:w="28" w:type="dxa"/>
              <w:bottom w:w="0" w:type="dxa"/>
              <w:right w:w="28" w:type="dxa"/>
            </w:tcMar>
            <w:vAlign w:val="center"/>
          </w:tcPr>
          <w:p w14:paraId="0CCE9611" w14:textId="77777777" w:rsidR="003C3E8C" w:rsidRPr="003B066F" w:rsidRDefault="003C3E8C" w:rsidP="00967877">
            <w:pPr>
              <w:jc w:val="both"/>
              <w:rPr>
                <w:rFonts w:cs="Times New Roman"/>
                <w:color w:val="000000"/>
              </w:rPr>
            </w:pPr>
            <w:r w:rsidRPr="003B066F">
              <w:rPr>
                <w:rFonts w:cs="Times New Roman"/>
                <w:color w:val="000000"/>
              </w:rPr>
              <w:t>台灣沿海保護區</w:t>
            </w:r>
          </w:p>
        </w:tc>
        <w:tc>
          <w:tcPr>
            <w:tcW w:w="2551" w:type="dxa"/>
            <w:vAlign w:val="center"/>
          </w:tcPr>
          <w:p w14:paraId="0CCE9612" w14:textId="77777777" w:rsidR="003C3E8C" w:rsidRPr="003B066F" w:rsidRDefault="003C3E8C" w:rsidP="00967877">
            <w:pPr>
              <w:jc w:val="both"/>
              <w:rPr>
                <w:rFonts w:cs="Times New Roman"/>
                <w:color w:val="000000"/>
              </w:rPr>
            </w:pPr>
            <w:r w:rsidRPr="003B066F">
              <w:rPr>
                <w:rFonts w:cs="Times New Roman"/>
                <w:color w:val="000000"/>
              </w:rPr>
              <w:t>「臺灣地區沿海保護計畫」</w:t>
            </w:r>
          </w:p>
        </w:tc>
        <w:tc>
          <w:tcPr>
            <w:tcW w:w="5123" w:type="dxa"/>
            <w:vAlign w:val="center"/>
          </w:tcPr>
          <w:p w14:paraId="0CCE9613" w14:textId="77777777" w:rsidR="003C3E8C" w:rsidRPr="003B066F" w:rsidRDefault="003C3E8C" w:rsidP="00967877">
            <w:pPr>
              <w:jc w:val="both"/>
              <w:rPr>
                <w:rFonts w:cs="Times New Roman"/>
                <w:color w:val="000000"/>
              </w:rPr>
            </w:pPr>
            <w:r w:rsidRPr="003B066F">
              <w:rPr>
                <w:rFonts w:cs="Times New Roman"/>
                <w:color w:val="000000"/>
              </w:rPr>
              <w:t>TGOS</w:t>
            </w:r>
          </w:p>
          <w:p w14:paraId="0CCE9614" w14:textId="77777777" w:rsidR="003C3E8C" w:rsidRPr="003B066F" w:rsidRDefault="003C3E8C" w:rsidP="00967877">
            <w:pPr>
              <w:jc w:val="both"/>
              <w:rPr>
                <w:rFonts w:cs="Times New Roman"/>
                <w:color w:val="000000"/>
              </w:rPr>
            </w:pPr>
            <w:r w:rsidRPr="003B066F">
              <w:rPr>
                <w:rFonts w:cs="Times New Roman"/>
                <w:color w:val="000000"/>
              </w:rPr>
              <w:t>(http://tgos.nat.gov.tw/tgos/Web/TGOS_Home.aspx)</w:t>
            </w:r>
          </w:p>
        </w:tc>
      </w:tr>
      <w:tr w:rsidR="003C3E8C" w:rsidRPr="003B066F" w14:paraId="0CCE961D" w14:textId="77777777" w:rsidTr="003C3E8C">
        <w:trPr>
          <w:cantSplit/>
          <w:jc w:val="center"/>
        </w:trPr>
        <w:tc>
          <w:tcPr>
            <w:tcW w:w="545" w:type="dxa"/>
            <w:vAlign w:val="center"/>
          </w:tcPr>
          <w:p w14:paraId="0CCE9616" w14:textId="77777777" w:rsidR="003C3E8C" w:rsidRPr="003B066F" w:rsidRDefault="003C3E8C" w:rsidP="00967877">
            <w:pPr>
              <w:spacing w:line="240" w:lineRule="atLeast"/>
              <w:jc w:val="center"/>
              <w:rPr>
                <w:rFonts w:cs="Times New Roman"/>
              </w:rPr>
            </w:pPr>
            <w:r w:rsidRPr="003B066F">
              <w:rPr>
                <w:rFonts w:cs="Times New Roman"/>
              </w:rPr>
              <w:t>3</w:t>
            </w:r>
          </w:p>
        </w:tc>
        <w:tc>
          <w:tcPr>
            <w:tcW w:w="2126" w:type="dxa"/>
            <w:vAlign w:val="center"/>
          </w:tcPr>
          <w:p w14:paraId="0CCE9617" w14:textId="77777777" w:rsidR="003C3E8C" w:rsidRPr="003B066F" w:rsidRDefault="003C3E8C" w:rsidP="00967877">
            <w:pPr>
              <w:jc w:val="both"/>
              <w:rPr>
                <w:rFonts w:cs="Times New Roman"/>
                <w:color w:val="000000"/>
              </w:rPr>
            </w:pPr>
            <w:r w:rsidRPr="003B066F">
              <w:rPr>
                <w:rFonts w:cs="Times New Roman"/>
                <w:color w:val="000000"/>
              </w:rPr>
              <w:t>生產性資源敏感區</w:t>
            </w:r>
          </w:p>
        </w:tc>
        <w:tc>
          <w:tcPr>
            <w:tcW w:w="1821" w:type="dxa"/>
            <w:vAlign w:val="center"/>
          </w:tcPr>
          <w:p w14:paraId="0CCE9618" w14:textId="77777777" w:rsidR="003C3E8C" w:rsidRPr="003B066F" w:rsidRDefault="003C3E8C" w:rsidP="00967877">
            <w:pPr>
              <w:jc w:val="both"/>
              <w:rPr>
                <w:rFonts w:cs="Times New Roman"/>
                <w:color w:val="000000"/>
              </w:rPr>
            </w:pPr>
            <w:r w:rsidRPr="003B066F">
              <w:rPr>
                <w:rFonts w:cs="Times New Roman"/>
                <w:color w:val="000000"/>
              </w:rPr>
              <w:t>經濟部礦務局</w:t>
            </w:r>
          </w:p>
        </w:tc>
        <w:tc>
          <w:tcPr>
            <w:tcW w:w="2019" w:type="dxa"/>
            <w:tcMar>
              <w:top w:w="0" w:type="dxa"/>
              <w:left w:w="28" w:type="dxa"/>
              <w:bottom w:w="0" w:type="dxa"/>
              <w:right w:w="28" w:type="dxa"/>
            </w:tcMar>
            <w:vAlign w:val="center"/>
          </w:tcPr>
          <w:p w14:paraId="0CCE9619" w14:textId="77777777" w:rsidR="003C3E8C" w:rsidRPr="003B066F" w:rsidRDefault="003C3E8C" w:rsidP="00967877">
            <w:pPr>
              <w:jc w:val="both"/>
              <w:rPr>
                <w:rFonts w:cs="Times New Roman"/>
                <w:color w:val="000000"/>
              </w:rPr>
            </w:pPr>
            <w:r w:rsidRPr="003B066F">
              <w:rPr>
                <w:rFonts w:cs="Times New Roman"/>
                <w:color w:val="000000"/>
              </w:rPr>
              <w:t>礦產區</w:t>
            </w:r>
          </w:p>
        </w:tc>
        <w:tc>
          <w:tcPr>
            <w:tcW w:w="2551" w:type="dxa"/>
            <w:vAlign w:val="center"/>
          </w:tcPr>
          <w:p w14:paraId="0CCE961A" w14:textId="77777777" w:rsidR="003C3E8C" w:rsidRPr="003B066F" w:rsidRDefault="003C3E8C" w:rsidP="00967877">
            <w:pPr>
              <w:jc w:val="both"/>
              <w:rPr>
                <w:rFonts w:cs="Times New Roman"/>
                <w:color w:val="000000"/>
              </w:rPr>
            </w:pPr>
            <w:r w:rsidRPr="003B066F">
              <w:rPr>
                <w:rFonts w:cs="Times New Roman"/>
                <w:color w:val="000000"/>
              </w:rPr>
              <w:t>「礦業法」</w:t>
            </w:r>
            <w:r w:rsidRPr="003B066F">
              <w:rPr>
                <w:rFonts w:cs="Times New Roman"/>
                <w:color w:val="000000"/>
              </w:rPr>
              <w:t>§8</w:t>
            </w:r>
            <w:r w:rsidRPr="003B066F">
              <w:rPr>
                <w:rFonts w:cs="Times New Roman"/>
                <w:color w:val="000000"/>
              </w:rPr>
              <w:t>、</w:t>
            </w:r>
            <w:r w:rsidRPr="003B066F">
              <w:rPr>
                <w:rFonts w:cs="Times New Roman"/>
                <w:color w:val="000000"/>
              </w:rPr>
              <w:t>9</w:t>
            </w:r>
          </w:p>
        </w:tc>
        <w:tc>
          <w:tcPr>
            <w:tcW w:w="5123" w:type="dxa"/>
            <w:vAlign w:val="center"/>
          </w:tcPr>
          <w:p w14:paraId="0CCE961B" w14:textId="77777777" w:rsidR="003C3E8C" w:rsidRPr="003B066F" w:rsidRDefault="003C3E8C" w:rsidP="00967877">
            <w:pPr>
              <w:jc w:val="both"/>
              <w:rPr>
                <w:rFonts w:cs="Times New Roman"/>
                <w:color w:val="000000"/>
              </w:rPr>
            </w:pPr>
            <w:r w:rsidRPr="003B066F">
              <w:rPr>
                <w:rFonts w:cs="Times New Roman"/>
                <w:color w:val="000000"/>
              </w:rPr>
              <w:t>TGOS</w:t>
            </w:r>
          </w:p>
          <w:p w14:paraId="0CCE961C" w14:textId="77777777" w:rsidR="003C3E8C" w:rsidRPr="003B066F" w:rsidRDefault="003C3E8C" w:rsidP="00967877">
            <w:pPr>
              <w:jc w:val="both"/>
              <w:rPr>
                <w:rFonts w:cs="Times New Roman"/>
                <w:color w:val="000000"/>
              </w:rPr>
            </w:pPr>
            <w:r w:rsidRPr="003B066F">
              <w:rPr>
                <w:rFonts w:cs="Times New Roman"/>
                <w:color w:val="000000"/>
              </w:rPr>
              <w:t>(http://tgos.nat.gov.tw/tgos/Web/TGOS_Home.aspx)</w:t>
            </w:r>
          </w:p>
        </w:tc>
      </w:tr>
      <w:tr w:rsidR="003C3E8C" w:rsidRPr="003B066F" w14:paraId="0CCE9625" w14:textId="77777777" w:rsidTr="003C3E8C">
        <w:trPr>
          <w:cantSplit/>
          <w:jc w:val="center"/>
        </w:trPr>
        <w:tc>
          <w:tcPr>
            <w:tcW w:w="545" w:type="dxa"/>
            <w:vAlign w:val="center"/>
          </w:tcPr>
          <w:p w14:paraId="0CCE961E" w14:textId="77777777" w:rsidR="003C3E8C" w:rsidRPr="003B066F" w:rsidRDefault="003C3E8C" w:rsidP="00967877">
            <w:pPr>
              <w:spacing w:line="240" w:lineRule="atLeast"/>
              <w:jc w:val="center"/>
              <w:rPr>
                <w:rFonts w:cs="Times New Roman"/>
              </w:rPr>
            </w:pPr>
            <w:r w:rsidRPr="003B066F">
              <w:rPr>
                <w:rFonts w:cs="Times New Roman"/>
              </w:rPr>
              <w:t>4</w:t>
            </w:r>
          </w:p>
        </w:tc>
        <w:tc>
          <w:tcPr>
            <w:tcW w:w="2126" w:type="dxa"/>
            <w:vAlign w:val="center"/>
          </w:tcPr>
          <w:p w14:paraId="0CCE961F" w14:textId="77777777" w:rsidR="003C3E8C" w:rsidRPr="003B066F" w:rsidRDefault="003C3E8C" w:rsidP="00967877">
            <w:pPr>
              <w:jc w:val="both"/>
              <w:rPr>
                <w:rFonts w:cs="Times New Roman"/>
                <w:color w:val="000000"/>
              </w:rPr>
            </w:pPr>
            <w:r w:rsidRPr="003B066F">
              <w:rPr>
                <w:rFonts w:cs="Times New Roman"/>
                <w:color w:val="000000"/>
              </w:rPr>
              <w:t>生態敏感區</w:t>
            </w:r>
          </w:p>
        </w:tc>
        <w:tc>
          <w:tcPr>
            <w:tcW w:w="1821" w:type="dxa"/>
            <w:vAlign w:val="center"/>
          </w:tcPr>
          <w:p w14:paraId="0CCE9620" w14:textId="77777777" w:rsidR="003C3E8C" w:rsidRPr="003B066F" w:rsidRDefault="003C3E8C" w:rsidP="00967877">
            <w:pPr>
              <w:jc w:val="both"/>
              <w:rPr>
                <w:rFonts w:cs="Times New Roman"/>
                <w:color w:val="000000"/>
              </w:rPr>
            </w:pPr>
            <w:r w:rsidRPr="003B066F">
              <w:rPr>
                <w:rFonts w:cs="Times New Roman"/>
                <w:color w:val="000000"/>
              </w:rPr>
              <w:t>行政院農委會林務局</w:t>
            </w:r>
          </w:p>
        </w:tc>
        <w:tc>
          <w:tcPr>
            <w:tcW w:w="2019" w:type="dxa"/>
            <w:tcMar>
              <w:top w:w="0" w:type="dxa"/>
              <w:left w:w="28" w:type="dxa"/>
              <w:bottom w:w="0" w:type="dxa"/>
              <w:right w:w="28" w:type="dxa"/>
            </w:tcMar>
            <w:vAlign w:val="center"/>
          </w:tcPr>
          <w:p w14:paraId="0CCE9621" w14:textId="77777777" w:rsidR="003C3E8C" w:rsidRPr="003B066F" w:rsidRDefault="003C3E8C" w:rsidP="00967877">
            <w:pPr>
              <w:jc w:val="both"/>
              <w:rPr>
                <w:rFonts w:cs="Times New Roman"/>
                <w:color w:val="000000"/>
              </w:rPr>
            </w:pPr>
            <w:r w:rsidRPr="003B066F">
              <w:rPr>
                <w:rFonts w:cs="Times New Roman"/>
                <w:color w:val="000000"/>
              </w:rPr>
              <w:t>保安林地範圍</w:t>
            </w:r>
          </w:p>
        </w:tc>
        <w:tc>
          <w:tcPr>
            <w:tcW w:w="2551" w:type="dxa"/>
            <w:vAlign w:val="center"/>
          </w:tcPr>
          <w:p w14:paraId="0CCE9622" w14:textId="77777777" w:rsidR="003C3E8C" w:rsidRPr="003B066F" w:rsidRDefault="003C3E8C" w:rsidP="00967877">
            <w:pPr>
              <w:jc w:val="both"/>
              <w:rPr>
                <w:rFonts w:cs="Times New Roman"/>
                <w:color w:val="000000"/>
              </w:rPr>
            </w:pPr>
            <w:r w:rsidRPr="003B066F">
              <w:rPr>
                <w:rFonts w:cs="Times New Roman"/>
                <w:color w:val="000000"/>
              </w:rPr>
              <w:t>「森林法」</w:t>
            </w:r>
            <w:r w:rsidRPr="003B066F">
              <w:rPr>
                <w:rFonts w:cs="Times New Roman"/>
                <w:color w:val="000000"/>
              </w:rPr>
              <w:t>§22</w:t>
            </w:r>
            <w:r w:rsidRPr="003B066F">
              <w:rPr>
                <w:rFonts w:cs="Times New Roman"/>
                <w:color w:val="000000"/>
              </w:rPr>
              <w:t>、</w:t>
            </w:r>
            <w:r w:rsidRPr="003B066F">
              <w:rPr>
                <w:rFonts w:cs="Times New Roman"/>
                <w:color w:val="000000"/>
              </w:rPr>
              <w:t>23</w:t>
            </w:r>
          </w:p>
        </w:tc>
        <w:tc>
          <w:tcPr>
            <w:tcW w:w="5123" w:type="dxa"/>
            <w:vAlign w:val="center"/>
          </w:tcPr>
          <w:p w14:paraId="0CCE9623" w14:textId="77777777" w:rsidR="003C3E8C" w:rsidRPr="003B066F" w:rsidRDefault="003C3E8C" w:rsidP="00967877">
            <w:pPr>
              <w:jc w:val="both"/>
              <w:rPr>
                <w:rFonts w:cs="Times New Roman"/>
                <w:color w:val="000000"/>
              </w:rPr>
            </w:pPr>
            <w:r w:rsidRPr="003B066F">
              <w:rPr>
                <w:rFonts w:cs="Times New Roman"/>
                <w:color w:val="000000"/>
              </w:rPr>
              <w:t>TGOS</w:t>
            </w:r>
          </w:p>
          <w:p w14:paraId="0CCE9624" w14:textId="77777777" w:rsidR="003C3E8C" w:rsidRPr="003B066F" w:rsidRDefault="003C3E8C" w:rsidP="00967877">
            <w:pPr>
              <w:jc w:val="both"/>
              <w:rPr>
                <w:rFonts w:cs="Times New Roman"/>
                <w:color w:val="000000"/>
              </w:rPr>
            </w:pPr>
            <w:r w:rsidRPr="003B066F">
              <w:rPr>
                <w:rFonts w:cs="Times New Roman"/>
                <w:color w:val="000000"/>
              </w:rPr>
              <w:t>(http://tgos.nat.gov.tw/tgos/Web/TGOS_Home.aspx)</w:t>
            </w:r>
          </w:p>
        </w:tc>
      </w:tr>
      <w:tr w:rsidR="003C3E8C" w:rsidRPr="003B066F" w14:paraId="0CCE962D" w14:textId="77777777" w:rsidTr="003C3E8C">
        <w:trPr>
          <w:cantSplit/>
          <w:jc w:val="center"/>
        </w:trPr>
        <w:tc>
          <w:tcPr>
            <w:tcW w:w="545" w:type="dxa"/>
            <w:vAlign w:val="center"/>
          </w:tcPr>
          <w:p w14:paraId="0CCE9626" w14:textId="77777777" w:rsidR="003C3E8C" w:rsidRPr="003B066F" w:rsidRDefault="003C3E8C" w:rsidP="00967877">
            <w:pPr>
              <w:spacing w:line="240" w:lineRule="atLeast"/>
              <w:jc w:val="center"/>
              <w:rPr>
                <w:rFonts w:cs="Times New Roman"/>
              </w:rPr>
            </w:pPr>
            <w:r w:rsidRPr="003B066F">
              <w:rPr>
                <w:rFonts w:cs="Times New Roman"/>
              </w:rPr>
              <w:t>5</w:t>
            </w:r>
          </w:p>
        </w:tc>
        <w:tc>
          <w:tcPr>
            <w:tcW w:w="2126" w:type="dxa"/>
            <w:vAlign w:val="center"/>
          </w:tcPr>
          <w:p w14:paraId="0CCE9627" w14:textId="77777777" w:rsidR="003C3E8C" w:rsidRPr="003B066F" w:rsidRDefault="003C3E8C" w:rsidP="00967877">
            <w:pPr>
              <w:jc w:val="both"/>
              <w:rPr>
                <w:rFonts w:cs="Times New Roman"/>
                <w:color w:val="000000"/>
              </w:rPr>
            </w:pPr>
            <w:r w:rsidRPr="003B066F">
              <w:rPr>
                <w:rFonts w:cs="Times New Roman"/>
                <w:color w:val="000000"/>
              </w:rPr>
              <w:t>景觀敏感區</w:t>
            </w:r>
          </w:p>
        </w:tc>
        <w:tc>
          <w:tcPr>
            <w:tcW w:w="1821" w:type="dxa"/>
            <w:vAlign w:val="center"/>
          </w:tcPr>
          <w:p w14:paraId="0CCE9628" w14:textId="77777777" w:rsidR="003C3E8C" w:rsidRPr="003B066F" w:rsidRDefault="003C3E8C" w:rsidP="00967877">
            <w:pPr>
              <w:jc w:val="both"/>
              <w:rPr>
                <w:rFonts w:cs="Times New Roman"/>
                <w:color w:val="000000"/>
              </w:rPr>
            </w:pPr>
            <w:r w:rsidRPr="003B066F">
              <w:rPr>
                <w:rFonts w:cs="Times New Roman"/>
                <w:color w:val="000000"/>
              </w:rPr>
              <w:t>行政院農委會林務局</w:t>
            </w:r>
          </w:p>
        </w:tc>
        <w:tc>
          <w:tcPr>
            <w:tcW w:w="2019" w:type="dxa"/>
            <w:tcMar>
              <w:top w:w="0" w:type="dxa"/>
              <w:left w:w="28" w:type="dxa"/>
              <w:bottom w:w="0" w:type="dxa"/>
              <w:right w:w="28" w:type="dxa"/>
            </w:tcMar>
            <w:vAlign w:val="center"/>
          </w:tcPr>
          <w:p w14:paraId="0CCE9629" w14:textId="77777777" w:rsidR="003C3E8C" w:rsidRPr="003B066F" w:rsidRDefault="003C3E8C" w:rsidP="00967877">
            <w:pPr>
              <w:jc w:val="both"/>
              <w:rPr>
                <w:rFonts w:cs="Times New Roman"/>
                <w:color w:val="000000"/>
              </w:rPr>
            </w:pPr>
            <w:r w:rsidRPr="003B066F">
              <w:rPr>
                <w:rFonts w:cs="Times New Roman"/>
                <w:color w:val="000000"/>
              </w:rPr>
              <w:t>自然保護區</w:t>
            </w:r>
          </w:p>
        </w:tc>
        <w:tc>
          <w:tcPr>
            <w:tcW w:w="2551" w:type="dxa"/>
            <w:vAlign w:val="center"/>
          </w:tcPr>
          <w:p w14:paraId="0CCE962A" w14:textId="77777777" w:rsidR="003C3E8C" w:rsidRPr="003B066F" w:rsidRDefault="003C3E8C" w:rsidP="00967877">
            <w:pPr>
              <w:jc w:val="both"/>
              <w:rPr>
                <w:rFonts w:cs="Times New Roman"/>
                <w:color w:val="000000"/>
              </w:rPr>
            </w:pPr>
            <w:r w:rsidRPr="003B066F">
              <w:rPr>
                <w:rFonts w:cs="Times New Roman"/>
                <w:color w:val="000000"/>
              </w:rPr>
              <w:t>「森林法」</w:t>
            </w:r>
            <w:r w:rsidRPr="003B066F">
              <w:rPr>
                <w:rFonts w:cs="Times New Roman"/>
                <w:color w:val="000000"/>
              </w:rPr>
              <w:t xml:space="preserve">§17-1 </w:t>
            </w:r>
            <w:r w:rsidRPr="003B066F">
              <w:rPr>
                <w:rFonts w:cs="Times New Roman"/>
                <w:color w:val="000000"/>
              </w:rPr>
              <w:t>、「台灣省自然保護區設置管理辦法」</w:t>
            </w:r>
            <w:r w:rsidRPr="003B066F">
              <w:rPr>
                <w:rFonts w:cs="Times New Roman"/>
                <w:color w:val="000000"/>
              </w:rPr>
              <w:t>§2</w:t>
            </w:r>
          </w:p>
        </w:tc>
        <w:tc>
          <w:tcPr>
            <w:tcW w:w="5123" w:type="dxa"/>
            <w:vAlign w:val="center"/>
          </w:tcPr>
          <w:p w14:paraId="0CCE962B" w14:textId="77777777" w:rsidR="003C3E8C" w:rsidRPr="003B066F" w:rsidRDefault="003C3E8C" w:rsidP="00967877">
            <w:pPr>
              <w:jc w:val="both"/>
              <w:rPr>
                <w:rFonts w:cs="Times New Roman"/>
                <w:color w:val="000000"/>
              </w:rPr>
            </w:pPr>
            <w:r w:rsidRPr="003B066F">
              <w:rPr>
                <w:rFonts w:cs="Times New Roman"/>
                <w:color w:val="000000"/>
              </w:rPr>
              <w:t>TGOS</w:t>
            </w:r>
          </w:p>
          <w:p w14:paraId="0CCE962C" w14:textId="77777777" w:rsidR="003C3E8C" w:rsidRPr="003B066F" w:rsidRDefault="003C3E8C" w:rsidP="00967877">
            <w:pPr>
              <w:jc w:val="both"/>
              <w:rPr>
                <w:rFonts w:cs="Times New Roman"/>
                <w:color w:val="000000"/>
              </w:rPr>
            </w:pPr>
            <w:r w:rsidRPr="003B066F">
              <w:rPr>
                <w:rFonts w:cs="Times New Roman"/>
                <w:color w:val="000000"/>
              </w:rPr>
              <w:t>(http://tgos.nat.gov.tw/tgos/Web/TGOS_Home.aspx)</w:t>
            </w:r>
          </w:p>
        </w:tc>
      </w:tr>
      <w:tr w:rsidR="003C3E8C" w:rsidRPr="003B066F" w14:paraId="0CCE9635" w14:textId="77777777" w:rsidTr="003C3E8C">
        <w:trPr>
          <w:cantSplit/>
          <w:jc w:val="center"/>
        </w:trPr>
        <w:tc>
          <w:tcPr>
            <w:tcW w:w="545" w:type="dxa"/>
            <w:vAlign w:val="center"/>
          </w:tcPr>
          <w:p w14:paraId="0CCE962E" w14:textId="77777777" w:rsidR="003C3E8C" w:rsidRPr="003B066F" w:rsidRDefault="003C3E8C" w:rsidP="00967877">
            <w:pPr>
              <w:spacing w:line="240" w:lineRule="atLeast"/>
              <w:jc w:val="center"/>
              <w:rPr>
                <w:rFonts w:cs="Times New Roman"/>
              </w:rPr>
            </w:pPr>
            <w:r w:rsidRPr="003B066F">
              <w:rPr>
                <w:rFonts w:cs="Times New Roman"/>
              </w:rPr>
              <w:t>6</w:t>
            </w:r>
          </w:p>
        </w:tc>
        <w:tc>
          <w:tcPr>
            <w:tcW w:w="2126" w:type="dxa"/>
            <w:vAlign w:val="center"/>
          </w:tcPr>
          <w:p w14:paraId="0CCE962F" w14:textId="77777777" w:rsidR="003C3E8C" w:rsidRPr="003B066F" w:rsidRDefault="003C3E8C" w:rsidP="00967877">
            <w:pPr>
              <w:jc w:val="both"/>
              <w:rPr>
                <w:rFonts w:cs="Times New Roman"/>
                <w:color w:val="000000"/>
              </w:rPr>
            </w:pPr>
            <w:r w:rsidRPr="003B066F">
              <w:rPr>
                <w:rFonts w:cs="Times New Roman"/>
                <w:color w:val="000000"/>
              </w:rPr>
              <w:t>生態敏感區</w:t>
            </w:r>
          </w:p>
        </w:tc>
        <w:tc>
          <w:tcPr>
            <w:tcW w:w="1821" w:type="dxa"/>
            <w:vAlign w:val="center"/>
          </w:tcPr>
          <w:p w14:paraId="0CCE9630" w14:textId="77777777" w:rsidR="003C3E8C" w:rsidRPr="003B066F" w:rsidRDefault="003C3E8C" w:rsidP="00967877">
            <w:pPr>
              <w:jc w:val="both"/>
              <w:rPr>
                <w:rFonts w:cs="Times New Roman"/>
                <w:color w:val="000000"/>
              </w:rPr>
            </w:pPr>
            <w:r w:rsidRPr="003B066F">
              <w:rPr>
                <w:rFonts w:cs="Times New Roman"/>
                <w:color w:val="000000"/>
              </w:rPr>
              <w:t>行政院農委會林務局</w:t>
            </w:r>
          </w:p>
        </w:tc>
        <w:tc>
          <w:tcPr>
            <w:tcW w:w="2019" w:type="dxa"/>
            <w:tcMar>
              <w:top w:w="0" w:type="dxa"/>
              <w:left w:w="28" w:type="dxa"/>
              <w:bottom w:w="0" w:type="dxa"/>
              <w:right w:w="28" w:type="dxa"/>
            </w:tcMar>
            <w:vAlign w:val="center"/>
          </w:tcPr>
          <w:p w14:paraId="0CCE9631" w14:textId="77777777" w:rsidR="003C3E8C" w:rsidRPr="003B066F" w:rsidRDefault="003C3E8C" w:rsidP="00967877">
            <w:pPr>
              <w:jc w:val="both"/>
              <w:rPr>
                <w:rFonts w:cs="Times New Roman"/>
                <w:color w:val="000000"/>
              </w:rPr>
            </w:pPr>
            <w:r w:rsidRPr="003B066F">
              <w:rPr>
                <w:rFonts w:cs="Times New Roman"/>
                <w:color w:val="000000"/>
              </w:rPr>
              <w:t>自然保留區</w:t>
            </w:r>
          </w:p>
        </w:tc>
        <w:tc>
          <w:tcPr>
            <w:tcW w:w="2551" w:type="dxa"/>
            <w:vAlign w:val="center"/>
          </w:tcPr>
          <w:p w14:paraId="0CCE9632" w14:textId="77777777" w:rsidR="003C3E8C" w:rsidRPr="003B066F" w:rsidRDefault="003C3E8C" w:rsidP="00967877">
            <w:pPr>
              <w:jc w:val="both"/>
              <w:rPr>
                <w:rFonts w:cs="Times New Roman"/>
                <w:color w:val="000000"/>
              </w:rPr>
            </w:pPr>
            <w:r w:rsidRPr="003B066F">
              <w:rPr>
                <w:rFonts w:cs="Times New Roman"/>
                <w:color w:val="000000"/>
              </w:rPr>
              <w:t>「文化資產保存法」</w:t>
            </w:r>
            <w:r w:rsidRPr="003B066F">
              <w:rPr>
                <w:rFonts w:cs="Times New Roman"/>
                <w:color w:val="000000"/>
              </w:rPr>
              <w:t>§76-§86</w:t>
            </w:r>
          </w:p>
        </w:tc>
        <w:tc>
          <w:tcPr>
            <w:tcW w:w="5123" w:type="dxa"/>
            <w:vAlign w:val="center"/>
          </w:tcPr>
          <w:p w14:paraId="0CCE9633" w14:textId="77777777" w:rsidR="003C3E8C" w:rsidRPr="003B066F" w:rsidRDefault="003C3E8C" w:rsidP="00967877">
            <w:pPr>
              <w:jc w:val="both"/>
              <w:rPr>
                <w:rFonts w:cs="Times New Roman"/>
                <w:color w:val="000000"/>
              </w:rPr>
            </w:pPr>
            <w:r w:rsidRPr="003B066F">
              <w:rPr>
                <w:rFonts w:cs="Times New Roman"/>
                <w:color w:val="000000"/>
              </w:rPr>
              <w:t>TGOS</w:t>
            </w:r>
          </w:p>
          <w:p w14:paraId="0CCE9634" w14:textId="77777777" w:rsidR="003C3E8C" w:rsidRPr="003B066F" w:rsidRDefault="003C3E8C" w:rsidP="00967877">
            <w:pPr>
              <w:jc w:val="both"/>
              <w:rPr>
                <w:rFonts w:cs="Times New Roman"/>
                <w:color w:val="000000"/>
              </w:rPr>
            </w:pPr>
            <w:r w:rsidRPr="003B066F">
              <w:rPr>
                <w:rFonts w:cs="Times New Roman"/>
                <w:color w:val="000000"/>
              </w:rPr>
              <w:t>(http://tgos.nat.gov.tw/tgos/Web/TGOS_Home.aspx)</w:t>
            </w:r>
          </w:p>
        </w:tc>
      </w:tr>
      <w:tr w:rsidR="003C3E8C" w:rsidRPr="003B066F" w14:paraId="0CCE963D" w14:textId="77777777" w:rsidTr="003C3E8C">
        <w:trPr>
          <w:cantSplit/>
          <w:jc w:val="center"/>
        </w:trPr>
        <w:tc>
          <w:tcPr>
            <w:tcW w:w="545" w:type="dxa"/>
            <w:vAlign w:val="center"/>
          </w:tcPr>
          <w:p w14:paraId="0CCE9636" w14:textId="77777777" w:rsidR="003C3E8C" w:rsidRPr="003B066F" w:rsidRDefault="003C3E8C" w:rsidP="00967877">
            <w:pPr>
              <w:spacing w:line="240" w:lineRule="atLeast"/>
              <w:jc w:val="center"/>
              <w:rPr>
                <w:rFonts w:cs="Times New Roman"/>
              </w:rPr>
            </w:pPr>
            <w:r w:rsidRPr="003B066F">
              <w:rPr>
                <w:rFonts w:cs="Times New Roman"/>
              </w:rPr>
              <w:t>7</w:t>
            </w:r>
          </w:p>
        </w:tc>
        <w:tc>
          <w:tcPr>
            <w:tcW w:w="2126" w:type="dxa"/>
            <w:vAlign w:val="center"/>
          </w:tcPr>
          <w:p w14:paraId="0CCE9637" w14:textId="77777777" w:rsidR="003C3E8C" w:rsidRPr="003B066F" w:rsidRDefault="003C3E8C" w:rsidP="00967877">
            <w:pPr>
              <w:jc w:val="both"/>
              <w:rPr>
                <w:rFonts w:cs="Times New Roman"/>
                <w:color w:val="000000"/>
              </w:rPr>
            </w:pPr>
            <w:r w:rsidRPr="003B066F">
              <w:rPr>
                <w:rFonts w:cs="Times New Roman"/>
                <w:color w:val="000000"/>
              </w:rPr>
              <w:t>生態敏感區</w:t>
            </w:r>
          </w:p>
        </w:tc>
        <w:tc>
          <w:tcPr>
            <w:tcW w:w="1821" w:type="dxa"/>
            <w:vAlign w:val="center"/>
          </w:tcPr>
          <w:p w14:paraId="0CCE9638" w14:textId="77777777" w:rsidR="003C3E8C" w:rsidRPr="003B066F" w:rsidRDefault="003C3E8C" w:rsidP="00967877">
            <w:pPr>
              <w:jc w:val="both"/>
              <w:rPr>
                <w:rFonts w:cs="Times New Roman"/>
                <w:color w:val="000000"/>
              </w:rPr>
            </w:pPr>
            <w:r w:rsidRPr="003B066F">
              <w:rPr>
                <w:rFonts w:cs="Times New Roman"/>
                <w:color w:val="000000"/>
              </w:rPr>
              <w:t>行政院農委會林務局</w:t>
            </w:r>
          </w:p>
        </w:tc>
        <w:tc>
          <w:tcPr>
            <w:tcW w:w="2019" w:type="dxa"/>
            <w:tcMar>
              <w:top w:w="0" w:type="dxa"/>
              <w:left w:w="28" w:type="dxa"/>
              <w:bottom w:w="0" w:type="dxa"/>
              <w:right w:w="28" w:type="dxa"/>
            </w:tcMar>
            <w:vAlign w:val="center"/>
          </w:tcPr>
          <w:p w14:paraId="0CCE9639" w14:textId="77777777" w:rsidR="003C3E8C" w:rsidRPr="003B066F" w:rsidRDefault="003C3E8C" w:rsidP="00967877">
            <w:pPr>
              <w:jc w:val="both"/>
              <w:rPr>
                <w:rFonts w:cs="Times New Roman"/>
                <w:color w:val="000000"/>
              </w:rPr>
            </w:pPr>
            <w:r w:rsidRPr="003B066F">
              <w:rPr>
                <w:rFonts w:cs="Times New Roman"/>
                <w:color w:val="000000"/>
              </w:rPr>
              <w:t>野生動物保護區</w:t>
            </w:r>
          </w:p>
        </w:tc>
        <w:tc>
          <w:tcPr>
            <w:tcW w:w="2551" w:type="dxa"/>
            <w:vAlign w:val="center"/>
          </w:tcPr>
          <w:p w14:paraId="0CCE963A" w14:textId="77777777" w:rsidR="003C3E8C" w:rsidRPr="003B066F" w:rsidRDefault="003C3E8C" w:rsidP="00967877">
            <w:pPr>
              <w:jc w:val="both"/>
              <w:rPr>
                <w:rFonts w:cs="Times New Roman"/>
                <w:color w:val="000000"/>
              </w:rPr>
            </w:pPr>
            <w:r w:rsidRPr="003B066F">
              <w:rPr>
                <w:rFonts w:cs="Times New Roman"/>
                <w:color w:val="000000"/>
              </w:rPr>
              <w:t>「野生動物保育法」</w:t>
            </w:r>
            <w:r w:rsidRPr="003B066F">
              <w:rPr>
                <w:rFonts w:cs="Times New Roman"/>
                <w:color w:val="000000"/>
              </w:rPr>
              <w:t>§10</w:t>
            </w:r>
          </w:p>
        </w:tc>
        <w:tc>
          <w:tcPr>
            <w:tcW w:w="5123" w:type="dxa"/>
            <w:vAlign w:val="center"/>
          </w:tcPr>
          <w:p w14:paraId="0CCE963B" w14:textId="77777777" w:rsidR="003C3E8C" w:rsidRPr="003B066F" w:rsidRDefault="003C3E8C" w:rsidP="00967877">
            <w:pPr>
              <w:jc w:val="both"/>
              <w:rPr>
                <w:rFonts w:cs="Times New Roman"/>
                <w:color w:val="000000"/>
              </w:rPr>
            </w:pPr>
            <w:r w:rsidRPr="003B066F">
              <w:rPr>
                <w:rFonts w:cs="Times New Roman"/>
                <w:color w:val="000000"/>
              </w:rPr>
              <w:t>TGOS</w:t>
            </w:r>
          </w:p>
          <w:p w14:paraId="0CCE963C" w14:textId="77777777" w:rsidR="003C3E8C" w:rsidRPr="003B066F" w:rsidRDefault="003C3E8C" w:rsidP="00967877">
            <w:pPr>
              <w:jc w:val="both"/>
              <w:rPr>
                <w:rFonts w:cs="Times New Roman"/>
                <w:color w:val="000000"/>
              </w:rPr>
            </w:pPr>
            <w:r w:rsidRPr="003B066F">
              <w:rPr>
                <w:rFonts w:cs="Times New Roman"/>
                <w:color w:val="000000"/>
              </w:rPr>
              <w:t>(http://tgos.nat.gov.tw/tgos/Web/TGOS_Home.aspx)</w:t>
            </w:r>
          </w:p>
        </w:tc>
      </w:tr>
      <w:tr w:rsidR="003C3E8C" w:rsidRPr="003B066F" w14:paraId="0CCE9645" w14:textId="77777777" w:rsidTr="003C3E8C">
        <w:trPr>
          <w:cantSplit/>
          <w:jc w:val="center"/>
        </w:trPr>
        <w:tc>
          <w:tcPr>
            <w:tcW w:w="545" w:type="dxa"/>
            <w:vAlign w:val="center"/>
          </w:tcPr>
          <w:p w14:paraId="0CCE963E" w14:textId="77777777" w:rsidR="003C3E8C" w:rsidRPr="003B066F" w:rsidRDefault="003C3E8C" w:rsidP="00967877">
            <w:pPr>
              <w:spacing w:line="240" w:lineRule="atLeast"/>
              <w:jc w:val="center"/>
              <w:rPr>
                <w:rFonts w:cs="Times New Roman"/>
              </w:rPr>
            </w:pPr>
            <w:r w:rsidRPr="003B066F">
              <w:rPr>
                <w:rFonts w:cs="Times New Roman"/>
              </w:rPr>
              <w:t>8</w:t>
            </w:r>
          </w:p>
        </w:tc>
        <w:tc>
          <w:tcPr>
            <w:tcW w:w="2126" w:type="dxa"/>
            <w:vAlign w:val="center"/>
          </w:tcPr>
          <w:p w14:paraId="0CCE963F" w14:textId="77777777" w:rsidR="003C3E8C" w:rsidRPr="003B066F" w:rsidRDefault="003C3E8C" w:rsidP="00967877">
            <w:pPr>
              <w:jc w:val="both"/>
              <w:rPr>
                <w:rFonts w:cs="Times New Roman"/>
                <w:color w:val="000000"/>
              </w:rPr>
            </w:pPr>
            <w:r w:rsidRPr="003B066F">
              <w:rPr>
                <w:rFonts w:cs="Times New Roman"/>
                <w:color w:val="000000"/>
              </w:rPr>
              <w:t>生態敏感區</w:t>
            </w:r>
          </w:p>
        </w:tc>
        <w:tc>
          <w:tcPr>
            <w:tcW w:w="1821" w:type="dxa"/>
            <w:vAlign w:val="center"/>
          </w:tcPr>
          <w:p w14:paraId="0CCE9640" w14:textId="77777777" w:rsidR="003C3E8C" w:rsidRPr="003B066F" w:rsidRDefault="003C3E8C" w:rsidP="00967877">
            <w:pPr>
              <w:jc w:val="both"/>
              <w:rPr>
                <w:rFonts w:cs="Times New Roman"/>
                <w:color w:val="000000"/>
              </w:rPr>
            </w:pPr>
            <w:r w:rsidRPr="003B066F">
              <w:rPr>
                <w:rFonts w:cs="Times New Roman"/>
                <w:color w:val="000000"/>
              </w:rPr>
              <w:t>行政院農委會林務局</w:t>
            </w:r>
          </w:p>
        </w:tc>
        <w:tc>
          <w:tcPr>
            <w:tcW w:w="2019" w:type="dxa"/>
            <w:tcMar>
              <w:top w:w="0" w:type="dxa"/>
              <w:left w:w="28" w:type="dxa"/>
              <w:bottom w:w="0" w:type="dxa"/>
              <w:right w:w="28" w:type="dxa"/>
            </w:tcMar>
            <w:vAlign w:val="center"/>
          </w:tcPr>
          <w:p w14:paraId="0CCE9641" w14:textId="77777777" w:rsidR="003C3E8C" w:rsidRPr="003B066F" w:rsidRDefault="003C3E8C" w:rsidP="00967877">
            <w:pPr>
              <w:jc w:val="both"/>
              <w:rPr>
                <w:rFonts w:cs="Times New Roman"/>
                <w:color w:val="000000"/>
              </w:rPr>
            </w:pPr>
            <w:r w:rsidRPr="003B066F">
              <w:rPr>
                <w:rFonts w:cs="Times New Roman"/>
                <w:color w:val="000000"/>
              </w:rPr>
              <w:t>野生動物棲息環境</w:t>
            </w:r>
          </w:p>
        </w:tc>
        <w:tc>
          <w:tcPr>
            <w:tcW w:w="2551" w:type="dxa"/>
            <w:vAlign w:val="center"/>
          </w:tcPr>
          <w:p w14:paraId="0CCE9642" w14:textId="77777777" w:rsidR="003C3E8C" w:rsidRPr="003B066F" w:rsidRDefault="003C3E8C" w:rsidP="00967877">
            <w:pPr>
              <w:jc w:val="both"/>
              <w:rPr>
                <w:rFonts w:cs="Times New Roman"/>
                <w:color w:val="000000"/>
              </w:rPr>
            </w:pPr>
            <w:r w:rsidRPr="003B066F">
              <w:rPr>
                <w:rFonts w:cs="Times New Roman"/>
                <w:color w:val="000000"/>
              </w:rPr>
              <w:t>「野生動物保育法」</w:t>
            </w:r>
          </w:p>
        </w:tc>
        <w:tc>
          <w:tcPr>
            <w:tcW w:w="5123" w:type="dxa"/>
            <w:vAlign w:val="center"/>
          </w:tcPr>
          <w:p w14:paraId="0CCE9643" w14:textId="77777777" w:rsidR="003C3E8C" w:rsidRPr="003B066F" w:rsidRDefault="003C3E8C" w:rsidP="00967877">
            <w:pPr>
              <w:jc w:val="both"/>
              <w:rPr>
                <w:rFonts w:cs="Times New Roman"/>
                <w:color w:val="000000"/>
              </w:rPr>
            </w:pPr>
            <w:r w:rsidRPr="003B066F">
              <w:rPr>
                <w:rFonts w:cs="Times New Roman"/>
                <w:color w:val="000000"/>
              </w:rPr>
              <w:t>TGOS</w:t>
            </w:r>
          </w:p>
          <w:p w14:paraId="0CCE9644" w14:textId="77777777" w:rsidR="003C3E8C" w:rsidRPr="003B066F" w:rsidRDefault="003C3E8C" w:rsidP="00967877">
            <w:pPr>
              <w:jc w:val="both"/>
              <w:rPr>
                <w:rFonts w:cs="Times New Roman"/>
                <w:color w:val="000000"/>
              </w:rPr>
            </w:pPr>
            <w:r w:rsidRPr="003B066F">
              <w:rPr>
                <w:rFonts w:cs="Times New Roman"/>
                <w:color w:val="000000"/>
              </w:rPr>
              <w:t>(http://tgos.nat.gov.tw/tgos/Web/TGOS_Home.aspx)</w:t>
            </w:r>
          </w:p>
        </w:tc>
      </w:tr>
      <w:tr w:rsidR="003C3E8C" w:rsidRPr="003B066F" w14:paraId="0CCE964F" w14:textId="77777777" w:rsidTr="003C3E8C">
        <w:trPr>
          <w:cantSplit/>
          <w:jc w:val="center"/>
        </w:trPr>
        <w:tc>
          <w:tcPr>
            <w:tcW w:w="545" w:type="dxa"/>
            <w:vAlign w:val="center"/>
          </w:tcPr>
          <w:p w14:paraId="0CCE9646" w14:textId="77777777" w:rsidR="003C3E8C" w:rsidRPr="003B066F" w:rsidRDefault="003C3E8C" w:rsidP="00967877">
            <w:pPr>
              <w:spacing w:line="240" w:lineRule="atLeast"/>
              <w:jc w:val="center"/>
              <w:rPr>
                <w:rFonts w:cs="Times New Roman"/>
              </w:rPr>
            </w:pPr>
            <w:r w:rsidRPr="003B066F">
              <w:rPr>
                <w:rFonts w:cs="Times New Roman"/>
              </w:rPr>
              <w:t>9</w:t>
            </w:r>
          </w:p>
        </w:tc>
        <w:tc>
          <w:tcPr>
            <w:tcW w:w="2126" w:type="dxa"/>
            <w:vAlign w:val="center"/>
          </w:tcPr>
          <w:p w14:paraId="0CCE9647" w14:textId="77777777" w:rsidR="003C3E8C" w:rsidRPr="003B066F" w:rsidRDefault="003C3E8C" w:rsidP="00967877">
            <w:pPr>
              <w:jc w:val="both"/>
              <w:rPr>
                <w:rFonts w:cs="Times New Roman"/>
                <w:color w:val="000000"/>
              </w:rPr>
            </w:pPr>
            <w:r w:rsidRPr="003B066F">
              <w:rPr>
                <w:rFonts w:cs="Times New Roman"/>
                <w:color w:val="000000"/>
              </w:rPr>
              <w:t>生產性資源敏感區</w:t>
            </w:r>
          </w:p>
        </w:tc>
        <w:tc>
          <w:tcPr>
            <w:tcW w:w="1821" w:type="dxa"/>
            <w:vAlign w:val="center"/>
          </w:tcPr>
          <w:p w14:paraId="0CCE9648" w14:textId="77777777" w:rsidR="003C3E8C" w:rsidRPr="003B066F" w:rsidRDefault="003C3E8C" w:rsidP="00967877">
            <w:pPr>
              <w:jc w:val="both"/>
              <w:rPr>
                <w:rFonts w:cs="Times New Roman"/>
                <w:color w:val="000000"/>
              </w:rPr>
            </w:pPr>
            <w:r w:rsidRPr="003B066F">
              <w:rPr>
                <w:rFonts w:cs="Times New Roman"/>
                <w:color w:val="000000"/>
              </w:rPr>
              <w:t>行政院環境保護署</w:t>
            </w:r>
          </w:p>
        </w:tc>
        <w:tc>
          <w:tcPr>
            <w:tcW w:w="2019" w:type="dxa"/>
            <w:tcMar>
              <w:top w:w="0" w:type="dxa"/>
              <w:left w:w="28" w:type="dxa"/>
              <w:bottom w:w="0" w:type="dxa"/>
              <w:right w:w="28" w:type="dxa"/>
            </w:tcMar>
            <w:vAlign w:val="center"/>
          </w:tcPr>
          <w:p w14:paraId="0CCE9649" w14:textId="77777777" w:rsidR="003C3E8C" w:rsidRPr="003B066F" w:rsidRDefault="003C3E8C" w:rsidP="00967877">
            <w:pPr>
              <w:jc w:val="both"/>
              <w:rPr>
                <w:rFonts w:cs="Times New Roman"/>
                <w:color w:val="000000"/>
              </w:rPr>
            </w:pPr>
            <w:r w:rsidRPr="003B066F">
              <w:rPr>
                <w:rFonts w:cs="Times New Roman"/>
                <w:color w:val="000000"/>
              </w:rPr>
              <w:t>飲用水水源水質水量保護區</w:t>
            </w:r>
          </w:p>
        </w:tc>
        <w:tc>
          <w:tcPr>
            <w:tcW w:w="2551" w:type="dxa"/>
            <w:vAlign w:val="center"/>
          </w:tcPr>
          <w:p w14:paraId="0CCE964A" w14:textId="77777777" w:rsidR="003C3E8C" w:rsidRPr="003B066F" w:rsidRDefault="003C3E8C" w:rsidP="00967877">
            <w:pPr>
              <w:jc w:val="both"/>
              <w:rPr>
                <w:rFonts w:cs="Times New Roman"/>
                <w:color w:val="000000"/>
              </w:rPr>
            </w:pPr>
            <w:r w:rsidRPr="003B066F">
              <w:rPr>
                <w:rFonts w:cs="Times New Roman"/>
                <w:color w:val="000000"/>
              </w:rPr>
              <w:t>「飲用水管理條例」</w:t>
            </w:r>
          </w:p>
        </w:tc>
        <w:tc>
          <w:tcPr>
            <w:tcW w:w="5123" w:type="dxa"/>
            <w:vAlign w:val="center"/>
          </w:tcPr>
          <w:p w14:paraId="0CCE964B" w14:textId="77777777" w:rsidR="003C3E8C" w:rsidRPr="003B066F" w:rsidRDefault="003C3E8C" w:rsidP="00967877">
            <w:pPr>
              <w:jc w:val="both"/>
              <w:rPr>
                <w:rFonts w:cs="Times New Roman"/>
                <w:color w:val="000000"/>
              </w:rPr>
            </w:pPr>
            <w:r w:rsidRPr="003B066F">
              <w:rPr>
                <w:rFonts w:cs="Times New Roman"/>
                <w:color w:val="000000"/>
              </w:rPr>
              <w:t>TGOS</w:t>
            </w:r>
          </w:p>
          <w:p w14:paraId="0CCE964C" w14:textId="77777777" w:rsidR="003C3E8C" w:rsidRPr="003B066F" w:rsidRDefault="003C3E8C" w:rsidP="00967877">
            <w:pPr>
              <w:jc w:val="both"/>
              <w:rPr>
                <w:rFonts w:cs="Times New Roman"/>
                <w:color w:val="000000"/>
              </w:rPr>
            </w:pPr>
            <w:r w:rsidRPr="003B066F">
              <w:rPr>
                <w:rFonts w:cs="Times New Roman"/>
                <w:color w:val="000000"/>
              </w:rPr>
              <w:t>(http://tgos.nat.gov.tw/tgos/Web/TGOS_Home.aspx)</w:t>
            </w:r>
          </w:p>
          <w:p w14:paraId="0CCE964D" w14:textId="77777777" w:rsidR="003C3E8C" w:rsidRPr="003B066F" w:rsidRDefault="003C3E8C" w:rsidP="00967877">
            <w:pPr>
              <w:jc w:val="both"/>
              <w:rPr>
                <w:rFonts w:cs="Times New Roman"/>
                <w:color w:val="000000"/>
              </w:rPr>
            </w:pPr>
            <w:r w:rsidRPr="003B066F">
              <w:rPr>
                <w:rFonts w:cs="Times New Roman"/>
                <w:color w:val="000000"/>
              </w:rPr>
              <w:t>/</w:t>
            </w:r>
            <w:r w:rsidRPr="003B066F">
              <w:rPr>
                <w:rFonts w:cs="Times New Roman"/>
                <w:color w:val="000000"/>
              </w:rPr>
              <w:t>全國飲用水水源水質保護區地理資訊網</w:t>
            </w:r>
          </w:p>
          <w:p w14:paraId="0CCE964E" w14:textId="77777777" w:rsidR="003C3E8C" w:rsidRPr="003B066F" w:rsidRDefault="003C3E8C" w:rsidP="00967877">
            <w:pPr>
              <w:jc w:val="both"/>
              <w:rPr>
                <w:rFonts w:cs="Times New Roman"/>
                <w:color w:val="000000"/>
              </w:rPr>
            </w:pPr>
            <w:r w:rsidRPr="003B066F">
              <w:rPr>
                <w:rFonts w:cs="Times New Roman"/>
                <w:color w:val="000000"/>
              </w:rPr>
              <w:t>(http://wsserver.epa.gov.tw/)</w:t>
            </w:r>
          </w:p>
        </w:tc>
      </w:tr>
      <w:tr w:rsidR="003C3E8C" w:rsidRPr="003B066F" w14:paraId="0CCE9659" w14:textId="77777777" w:rsidTr="003C3E8C">
        <w:trPr>
          <w:cantSplit/>
          <w:jc w:val="center"/>
        </w:trPr>
        <w:tc>
          <w:tcPr>
            <w:tcW w:w="545" w:type="dxa"/>
            <w:vAlign w:val="center"/>
          </w:tcPr>
          <w:p w14:paraId="0CCE9650" w14:textId="77777777" w:rsidR="003C3E8C" w:rsidRPr="003B066F" w:rsidRDefault="003C3E8C" w:rsidP="00967877">
            <w:pPr>
              <w:spacing w:line="240" w:lineRule="atLeast"/>
              <w:jc w:val="center"/>
              <w:rPr>
                <w:rFonts w:cs="Times New Roman"/>
              </w:rPr>
            </w:pPr>
            <w:r w:rsidRPr="003B066F">
              <w:rPr>
                <w:rFonts w:cs="Times New Roman"/>
              </w:rPr>
              <w:lastRenderedPageBreak/>
              <w:t>10</w:t>
            </w:r>
          </w:p>
        </w:tc>
        <w:tc>
          <w:tcPr>
            <w:tcW w:w="2126" w:type="dxa"/>
            <w:vAlign w:val="center"/>
          </w:tcPr>
          <w:p w14:paraId="0CCE9651" w14:textId="77777777" w:rsidR="003C3E8C" w:rsidRPr="003B066F" w:rsidRDefault="003C3E8C" w:rsidP="00967877">
            <w:pPr>
              <w:jc w:val="both"/>
              <w:rPr>
                <w:rFonts w:cs="Times New Roman"/>
                <w:color w:val="000000"/>
              </w:rPr>
            </w:pPr>
            <w:r w:rsidRPr="003B066F">
              <w:rPr>
                <w:rFonts w:cs="Times New Roman"/>
                <w:color w:val="000000"/>
              </w:rPr>
              <w:t>生產性資源敏感區</w:t>
            </w:r>
          </w:p>
        </w:tc>
        <w:tc>
          <w:tcPr>
            <w:tcW w:w="1821" w:type="dxa"/>
            <w:vAlign w:val="center"/>
          </w:tcPr>
          <w:p w14:paraId="0CCE9652" w14:textId="77777777" w:rsidR="003C3E8C" w:rsidRPr="003B066F" w:rsidRDefault="003C3E8C" w:rsidP="00967877">
            <w:pPr>
              <w:jc w:val="both"/>
              <w:rPr>
                <w:rFonts w:cs="Times New Roman"/>
                <w:color w:val="000000"/>
              </w:rPr>
            </w:pPr>
            <w:r w:rsidRPr="003B066F">
              <w:rPr>
                <w:rFonts w:cs="Times New Roman"/>
                <w:color w:val="000000"/>
              </w:rPr>
              <w:t>經濟部水利署</w:t>
            </w:r>
          </w:p>
        </w:tc>
        <w:tc>
          <w:tcPr>
            <w:tcW w:w="2019" w:type="dxa"/>
            <w:tcMar>
              <w:top w:w="0" w:type="dxa"/>
              <w:left w:w="28" w:type="dxa"/>
              <w:bottom w:w="0" w:type="dxa"/>
              <w:right w:w="28" w:type="dxa"/>
            </w:tcMar>
            <w:vAlign w:val="center"/>
          </w:tcPr>
          <w:p w14:paraId="0CCE9653" w14:textId="77777777" w:rsidR="003C3E8C" w:rsidRPr="003B066F" w:rsidRDefault="003C3E8C" w:rsidP="00967877">
            <w:pPr>
              <w:jc w:val="both"/>
              <w:rPr>
                <w:rFonts w:cs="Times New Roman"/>
                <w:color w:val="000000"/>
              </w:rPr>
            </w:pPr>
            <w:r w:rsidRPr="003B066F">
              <w:rPr>
                <w:rFonts w:cs="Times New Roman"/>
                <w:color w:val="000000"/>
              </w:rPr>
              <w:t>自來水水質水量保護區</w:t>
            </w:r>
          </w:p>
        </w:tc>
        <w:tc>
          <w:tcPr>
            <w:tcW w:w="2551" w:type="dxa"/>
            <w:vAlign w:val="center"/>
          </w:tcPr>
          <w:p w14:paraId="0CCE9654" w14:textId="77777777" w:rsidR="003C3E8C" w:rsidRPr="003B066F" w:rsidRDefault="003C3E8C" w:rsidP="00967877">
            <w:pPr>
              <w:jc w:val="both"/>
              <w:rPr>
                <w:rFonts w:cs="Times New Roman"/>
                <w:color w:val="000000"/>
              </w:rPr>
            </w:pPr>
            <w:r w:rsidRPr="003B066F">
              <w:rPr>
                <w:rFonts w:cs="Times New Roman"/>
                <w:color w:val="000000"/>
              </w:rPr>
              <w:t>「自來水法」</w:t>
            </w:r>
            <w:r w:rsidRPr="003B066F">
              <w:rPr>
                <w:rFonts w:cs="Times New Roman"/>
                <w:color w:val="000000"/>
              </w:rPr>
              <w:t>§11</w:t>
            </w:r>
          </w:p>
        </w:tc>
        <w:tc>
          <w:tcPr>
            <w:tcW w:w="5123" w:type="dxa"/>
            <w:vAlign w:val="center"/>
          </w:tcPr>
          <w:p w14:paraId="0CCE9655" w14:textId="77777777" w:rsidR="003C3E8C" w:rsidRPr="003B066F" w:rsidRDefault="003C3E8C" w:rsidP="00967877">
            <w:pPr>
              <w:jc w:val="both"/>
              <w:rPr>
                <w:rFonts w:cs="Times New Roman"/>
                <w:color w:val="000000"/>
              </w:rPr>
            </w:pPr>
            <w:r w:rsidRPr="003B066F">
              <w:rPr>
                <w:rFonts w:cs="Times New Roman"/>
                <w:color w:val="000000"/>
              </w:rPr>
              <w:t>TGOS</w:t>
            </w:r>
          </w:p>
          <w:p w14:paraId="0CCE9656" w14:textId="77777777" w:rsidR="003C3E8C" w:rsidRPr="003B066F" w:rsidRDefault="003C3E8C" w:rsidP="00967877">
            <w:pPr>
              <w:jc w:val="both"/>
              <w:rPr>
                <w:rFonts w:cs="Times New Roman"/>
                <w:color w:val="000000"/>
              </w:rPr>
            </w:pPr>
            <w:r w:rsidRPr="003B066F">
              <w:rPr>
                <w:rFonts w:cs="Times New Roman"/>
                <w:color w:val="000000"/>
              </w:rPr>
              <w:t>(http://tgos.nat.gov.tw/tgos/Web/TGOS_Home.aspx)</w:t>
            </w:r>
          </w:p>
          <w:p w14:paraId="0CCE9657" w14:textId="77777777" w:rsidR="003C3E8C" w:rsidRPr="003B066F" w:rsidRDefault="003C3E8C" w:rsidP="00967877">
            <w:pPr>
              <w:jc w:val="both"/>
              <w:rPr>
                <w:rFonts w:cs="Times New Roman"/>
                <w:color w:val="000000"/>
              </w:rPr>
            </w:pPr>
            <w:r w:rsidRPr="003B066F">
              <w:rPr>
                <w:rFonts w:cs="Times New Roman"/>
                <w:color w:val="000000"/>
              </w:rPr>
              <w:t>/</w:t>
            </w:r>
            <w:r w:rsidRPr="003B066F">
              <w:rPr>
                <w:rFonts w:cs="Times New Roman"/>
                <w:color w:val="000000"/>
              </w:rPr>
              <w:t>水利署</w:t>
            </w:r>
            <w:r w:rsidRPr="003B066F">
              <w:rPr>
                <w:rFonts w:cs="Times New Roman"/>
                <w:color w:val="000000"/>
              </w:rPr>
              <w:t>-</w:t>
            </w:r>
            <w:r w:rsidRPr="003B066F">
              <w:rPr>
                <w:rFonts w:cs="Times New Roman"/>
                <w:color w:val="000000"/>
              </w:rPr>
              <w:t>地理資訊倉儲中心</w:t>
            </w:r>
          </w:p>
          <w:p w14:paraId="0CCE9658" w14:textId="77777777" w:rsidR="003C3E8C" w:rsidRPr="003B066F" w:rsidRDefault="003C3E8C" w:rsidP="00967877">
            <w:pPr>
              <w:jc w:val="both"/>
              <w:rPr>
                <w:rFonts w:cs="Times New Roman"/>
                <w:color w:val="000000"/>
              </w:rPr>
            </w:pPr>
            <w:r w:rsidRPr="003B066F">
              <w:rPr>
                <w:rFonts w:cs="Times New Roman"/>
                <w:color w:val="000000"/>
              </w:rPr>
              <w:t>(http://gic.wra.gov.tw/gic/HomePage/Index.aspx)</w:t>
            </w:r>
          </w:p>
        </w:tc>
      </w:tr>
      <w:tr w:rsidR="003C3E8C" w:rsidRPr="003B066F" w14:paraId="0CCE9661" w14:textId="77777777" w:rsidTr="003C3E8C">
        <w:trPr>
          <w:cantSplit/>
          <w:jc w:val="center"/>
        </w:trPr>
        <w:tc>
          <w:tcPr>
            <w:tcW w:w="545" w:type="dxa"/>
            <w:vAlign w:val="center"/>
          </w:tcPr>
          <w:p w14:paraId="0CCE965A" w14:textId="77777777" w:rsidR="003C3E8C" w:rsidRPr="003B066F" w:rsidRDefault="003C3E8C" w:rsidP="00967877">
            <w:pPr>
              <w:spacing w:line="240" w:lineRule="atLeast"/>
              <w:jc w:val="center"/>
              <w:rPr>
                <w:rFonts w:cs="Times New Roman"/>
              </w:rPr>
            </w:pPr>
            <w:r w:rsidRPr="003B066F">
              <w:rPr>
                <w:rFonts w:cs="Times New Roman"/>
              </w:rPr>
              <w:t>11</w:t>
            </w:r>
          </w:p>
        </w:tc>
        <w:tc>
          <w:tcPr>
            <w:tcW w:w="2126" w:type="dxa"/>
            <w:vAlign w:val="center"/>
          </w:tcPr>
          <w:p w14:paraId="0CCE965B" w14:textId="77777777" w:rsidR="003C3E8C" w:rsidRPr="003B066F" w:rsidRDefault="003C3E8C" w:rsidP="00967877">
            <w:pPr>
              <w:jc w:val="both"/>
              <w:rPr>
                <w:rFonts w:cs="Times New Roman"/>
                <w:color w:val="000000"/>
              </w:rPr>
            </w:pPr>
            <w:r w:rsidRPr="003B066F">
              <w:rPr>
                <w:rFonts w:cs="Times New Roman"/>
                <w:color w:val="000000"/>
              </w:rPr>
              <w:t>生產性資源敏感區</w:t>
            </w:r>
          </w:p>
        </w:tc>
        <w:tc>
          <w:tcPr>
            <w:tcW w:w="1821" w:type="dxa"/>
            <w:vAlign w:val="center"/>
          </w:tcPr>
          <w:p w14:paraId="0CCE965C" w14:textId="77777777" w:rsidR="003C3E8C" w:rsidRPr="003B066F" w:rsidRDefault="003C3E8C" w:rsidP="00967877">
            <w:pPr>
              <w:jc w:val="both"/>
              <w:rPr>
                <w:rFonts w:cs="Times New Roman"/>
                <w:color w:val="000000"/>
              </w:rPr>
            </w:pPr>
            <w:r w:rsidRPr="003B066F">
              <w:rPr>
                <w:rFonts w:cs="Times New Roman"/>
                <w:color w:val="000000"/>
              </w:rPr>
              <w:t>經濟部水利署</w:t>
            </w:r>
          </w:p>
        </w:tc>
        <w:tc>
          <w:tcPr>
            <w:tcW w:w="2019" w:type="dxa"/>
            <w:tcMar>
              <w:top w:w="0" w:type="dxa"/>
              <w:left w:w="28" w:type="dxa"/>
              <w:bottom w:w="0" w:type="dxa"/>
              <w:right w:w="28" w:type="dxa"/>
            </w:tcMar>
            <w:vAlign w:val="center"/>
          </w:tcPr>
          <w:p w14:paraId="0CCE965D" w14:textId="77777777" w:rsidR="003C3E8C" w:rsidRPr="003B066F" w:rsidRDefault="003C3E8C" w:rsidP="00967877">
            <w:pPr>
              <w:jc w:val="both"/>
              <w:rPr>
                <w:rFonts w:cs="Times New Roman"/>
                <w:color w:val="000000"/>
              </w:rPr>
            </w:pPr>
            <w:r w:rsidRPr="003B066F">
              <w:rPr>
                <w:rFonts w:cs="Times New Roman"/>
                <w:color w:val="000000"/>
              </w:rPr>
              <w:t>水庫集水區</w:t>
            </w:r>
          </w:p>
        </w:tc>
        <w:tc>
          <w:tcPr>
            <w:tcW w:w="2551" w:type="dxa"/>
            <w:vAlign w:val="center"/>
          </w:tcPr>
          <w:p w14:paraId="0CCE965E" w14:textId="77777777" w:rsidR="003C3E8C" w:rsidRPr="003B066F" w:rsidRDefault="003C3E8C" w:rsidP="00967877">
            <w:pPr>
              <w:jc w:val="both"/>
              <w:rPr>
                <w:rFonts w:cs="Times New Roman"/>
                <w:color w:val="000000"/>
              </w:rPr>
            </w:pPr>
            <w:r w:rsidRPr="003B066F">
              <w:rPr>
                <w:rFonts w:cs="Times New Roman"/>
                <w:color w:val="000000"/>
              </w:rPr>
              <w:t>「水土保持法」</w:t>
            </w:r>
            <w:r w:rsidRPr="003B066F">
              <w:rPr>
                <w:rFonts w:cs="Times New Roman"/>
                <w:color w:val="000000"/>
              </w:rPr>
              <w:t>§20</w:t>
            </w:r>
          </w:p>
        </w:tc>
        <w:tc>
          <w:tcPr>
            <w:tcW w:w="5123" w:type="dxa"/>
            <w:vAlign w:val="center"/>
          </w:tcPr>
          <w:p w14:paraId="0CCE965F" w14:textId="77777777" w:rsidR="003C3E8C" w:rsidRPr="003B066F" w:rsidRDefault="003C3E8C" w:rsidP="00967877">
            <w:pPr>
              <w:jc w:val="both"/>
              <w:rPr>
                <w:rFonts w:cs="Times New Roman"/>
                <w:color w:val="000000"/>
              </w:rPr>
            </w:pPr>
            <w:r w:rsidRPr="003B066F">
              <w:rPr>
                <w:rFonts w:cs="Times New Roman"/>
                <w:color w:val="000000"/>
              </w:rPr>
              <w:t>水利署</w:t>
            </w:r>
            <w:r w:rsidRPr="003B066F">
              <w:rPr>
                <w:rFonts w:cs="Times New Roman"/>
                <w:color w:val="000000"/>
              </w:rPr>
              <w:t>-</w:t>
            </w:r>
            <w:r w:rsidRPr="003B066F">
              <w:rPr>
                <w:rFonts w:cs="Times New Roman"/>
                <w:color w:val="000000"/>
              </w:rPr>
              <w:t>水庫集水區暨自來水水質水量保護區網際網路查詢系統</w:t>
            </w:r>
          </w:p>
          <w:p w14:paraId="0CCE9660" w14:textId="77777777" w:rsidR="003C3E8C" w:rsidRPr="003B066F" w:rsidRDefault="003C3E8C" w:rsidP="00967877">
            <w:pPr>
              <w:jc w:val="both"/>
              <w:rPr>
                <w:rFonts w:cs="Times New Roman"/>
                <w:color w:val="000000"/>
              </w:rPr>
            </w:pPr>
            <w:r w:rsidRPr="003B066F">
              <w:rPr>
                <w:rFonts w:cs="Times New Roman"/>
                <w:color w:val="000000"/>
              </w:rPr>
              <w:t>(http://gmap.wra.gov.tw/prmonitor/ppl_version/system/viewer.asp)</w:t>
            </w:r>
          </w:p>
        </w:tc>
      </w:tr>
      <w:tr w:rsidR="003C3E8C" w:rsidRPr="003B066F" w14:paraId="0CCE966B" w14:textId="77777777" w:rsidTr="003C3E8C">
        <w:trPr>
          <w:cantSplit/>
          <w:jc w:val="center"/>
        </w:trPr>
        <w:tc>
          <w:tcPr>
            <w:tcW w:w="545" w:type="dxa"/>
            <w:vAlign w:val="center"/>
          </w:tcPr>
          <w:p w14:paraId="0CCE9662" w14:textId="77777777" w:rsidR="003C3E8C" w:rsidRPr="003B066F" w:rsidRDefault="003C3E8C" w:rsidP="00967877">
            <w:pPr>
              <w:spacing w:line="240" w:lineRule="atLeast"/>
              <w:jc w:val="center"/>
              <w:rPr>
                <w:rFonts w:cs="Times New Roman"/>
              </w:rPr>
            </w:pPr>
            <w:r w:rsidRPr="003B066F">
              <w:rPr>
                <w:rFonts w:cs="Times New Roman"/>
              </w:rPr>
              <w:t>12</w:t>
            </w:r>
          </w:p>
        </w:tc>
        <w:tc>
          <w:tcPr>
            <w:tcW w:w="2126" w:type="dxa"/>
            <w:vAlign w:val="center"/>
          </w:tcPr>
          <w:p w14:paraId="0CCE9663" w14:textId="77777777" w:rsidR="003C3E8C" w:rsidRPr="003B066F" w:rsidRDefault="003C3E8C" w:rsidP="00967877">
            <w:pPr>
              <w:jc w:val="both"/>
              <w:rPr>
                <w:rFonts w:cs="Times New Roman"/>
                <w:color w:val="000000"/>
              </w:rPr>
            </w:pPr>
            <w:r w:rsidRPr="003B066F">
              <w:rPr>
                <w:rFonts w:cs="Times New Roman"/>
                <w:color w:val="000000"/>
              </w:rPr>
              <w:t>生產性資源敏感區</w:t>
            </w:r>
          </w:p>
        </w:tc>
        <w:tc>
          <w:tcPr>
            <w:tcW w:w="1821" w:type="dxa"/>
            <w:vAlign w:val="center"/>
          </w:tcPr>
          <w:p w14:paraId="0CCE9664" w14:textId="77777777" w:rsidR="003C3E8C" w:rsidRPr="003B066F" w:rsidRDefault="003C3E8C" w:rsidP="00967877">
            <w:pPr>
              <w:jc w:val="both"/>
              <w:rPr>
                <w:rFonts w:cs="Times New Roman"/>
                <w:color w:val="000000"/>
              </w:rPr>
            </w:pPr>
            <w:r w:rsidRPr="003B066F">
              <w:rPr>
                <w:rFonts w:cs="Times New Roman"/>
                <w:color w:val="000000"/>
              </w:rPr>
              <w:t>經濟部水利署</w:t>
            </w:r>
          </w:p>
        </w:tc>
        <w:tc>
          <w:tcPr>
            <w:tcW w:w="2019" w:type="dxa"/>
            <w:tcMar>
              <w:top w:w="0" w:type="dxa"/>
              <w:left w:w="28" w:type="dxa"/>
              <w:bottom w:w="0" w:type="dxa"/>
              <w:right w:w="28" w:type="dxa"/>
            </w:tcMar>
            <w:vAlign w:val="center"/>
          </w:tcPr>
          <w:p w14:paraId="0CCE9665" w14:textId="77777777" w:rsidR="003C3E8C" w:rsidRPr="003B066F" w:rsidRDefault="003C3E8C" w:rsidP="00967877">
            <w:pPr>
              <w:jc w:val="both"/>
              <w:rPr>
                <w:rFonts w:cs="Times New Roman"/>
                <w:color w:val="000000"/>
              </w:rPr>
            </w:pPr>
            <w:r w:rsidRPr="003B066F">
              <w:rPr>
                <w:rFonts w:cs="Times New Roman"/>
                <w:color w:val="000000"/>
              </w:rPr>
              <w:t>水庫蓄水範圍</w:t>
            </w:r>
          </w:p>
        </w:tc>
        <w:tc>
          <w:tcPr>
            <w:tcW w:w="2551" w:type="dxa"/>
            <w:vAlign w:val="center"/>
          </w:tcPr>
          <w:p w14:paraId="0CCE9666" w14:textId="77777777" w:rsidR="003C3E8C" w:rsidRPr="003B066F" w:rsidRDefault="003C3E8C" w:rsidP="00967877">
            <w:pPr>
              <w:jc w:val="both"/>
              <w:rPr>
                <w:rFonts w:cs="Times New Roman"/>
                <w:color w:val="000000"/>
              </w:rPr>
            </w:pPr>
            <w:r w:rsidRPr="003B066F">
              <w:rPr>
                <w:rFonts w:cs="Times New Roman"/>
                <w:color w:val="000000"/>
              </w:rPr>
              <w:t>「台灣省水庫蓄水範圍使用管理辦法」</w:t>
            </w:r>
            <w:r w:rsidRPr="003B066F">
              <w:rPr>
                <w:rFonts w:cs="Times New Roman"/>
                <w:color w:val="000000"/>
              </w:rPr>
              <w:t>§2</w:t>
            </w:r>
          </w:p>
        </w:tc>
        <w:tc>
          <w:tcPr>
            <w:tcW w:w="5123" w:type="dxa"/>
            <w:vAlign w:val="center"/>
          </w:tcPr>
          <w:p w14:paraId="0CCE9667" w14:textId="77777777" w:rsidR="003C3E8C" w:rsidRPr="003B066F" w:rsidRDefault="003C3E8C" w:rsidP="00967877">
            <w:pPr>
              <w:jc w:val="both"/>
              <w:rPr>
                <w:rFonts w:cs="Times New Roman"/>
                <w:color w:val="000000"/>
              </w:rPr>
            </w:pPr>
            <w:r w:rsidRPr="003B066F">
              <w:rPr>
                <w:rFonts w:cs="Times New Roman"/>
                <w:color w:val="000000"/>
              </w:rPr>
              <w:t>TGOS</w:t>
            </w:r>
          </w:p>
          <w:p w14:paraId="0CCE9668" w14:textId="77777777" w:rsidR="003C3E8C" w:rsidRPr="003B066F" w:rsidRDefault="003C3E8C" w:rsidP="00967877">
            <w:pPr>
              <w:jc w:val="both"/>
              <w:rPr>
                <w:rFonts w:cs="Times New Roman"/>
                <w:color w:val="000000"/>
              </w:rPr>
            </w:pPr>
            <w:r w:rsidRPr="003B066F">
              <w:rPr>
                <w:rFonts w:cs="Times New Roman"/>
                <w:color w:val="000000"/>
              </w:rPr>
              <w:t>(http://tgos.nat.gov.tw/tgos/Web/TGOS_Home.aspx)</w:t>
            </w:r>
          </w:p>
          <w:p w14:paraId="0CCE9669" w14:textId="77777777" w:rsidR="003C3E8C" w:rsidRPr="003B066F" w:rsidRDefault="003C3E8C" w:rsidP="00967877">
            <w:pPr>
              <w:jc w:val="both"/>
              <w:rPr>
                <w:rFonts w:cs="Times New Roman"/>
                <w:color w:val="000000"/>
              </w:rPr>
            </w:pPr>
            <w:r w:rsidRPr="003B066F">
              <w:rPr>
                <w:rFonts w:cs="Times New Roman"/>
                <w:color w:val="000000"/>
              </w:rPr>
              <w:t>/</w:t>
            </w:r>
            <w:r w:rsidRPr="003B066F">
              <w:rPr>
                <w:rFonts w:cs="Times New Roman"/>
                <w:color w:val="000000"/>
              </w:rPr>
              <w:t>水利署</w:t>
            </w:r>
            <w:r w:rsidRPr="003B066F">
              <w:rPr>
                <w:rFonts w:cs="Times New Roman"/>
                <w:color w:val="000000"/>
              </w:rPr>
              <w:t>-</w:t>
            </w:r>
            <w:r w:rsidRPr="003B066F">
              <w:rPr>
                <w:rFonts w:cs="Times New Roman"/>
                <w:color w:val="000000"/>
              </w:rPr>
              <w:t>地理資訊倉儲中心</w:t>
            </w:r>
          </w:p>
          <w:p w14:paraId="0CCE966A" w14:textId="77777777" w:rsidR="003C3E8C" w:rsidRPr="003B066F" w:rsidRDefault="003C3E8C" w:rsidP="00967877">
            <w:pPr>
              <w:jc w:val="both"/>
              <w:rPr>
                <w:rFonts w:cs="Times New Roman"/>
                <w:color w:val="000000"/>
              </w:rPr>
            </w:pPr>
            <w:r w:rsidRPr="003B066F">
              <w:rPr>
                <w:rFonts w:cs="Times New Roman"/>
                <w:color w:val="000000"/>
              </w:rPr>
              <w:t>(http://gic.wra.gov.tw/gic/HomePage/Index.aspx)</w:t>
            </w:r>
          </w:p>
        </w:tc>
      </w:tr>
      <w:tr w:rsidR="003C3E8C" w:rsidRPr="003B066F" w14:paraId="0CCE9674" w14:textId="77777777" w:rsidTr="003C3E8C">
        <w:trPr>
          <w:cantSplit/>
          <w:jc w:val="center"/>
        </w:trPr>
        <w:tc>
          <w:tcPr>
            <w:tcW w:w="545" w:type="dxa"/>
            <w:vAlign w:val="center"/>
          </w:tcPr>
          <w:p w14:paraId="0CCE966C" w14:textId="77777777" w:rsidR="003C3E8C" w:rsidRPr="003B066F" w:rsidRDefault="003C3E8C" w:rsidP="00967877">
            <w:pPr>
              <w:spacing w:line="240" w:lineRule="atLeast"/>
              <w:jc w:val="center"/>
              <w:rPr>
                <w:rFonts w:cs="Times New Roman"/>
              </w:rPr>
            </w:pPr>
            <w:r w:rsidRPr="003B066F">
              <w:rPr>
                <w:rFonts w:cs="Times New Roman"/>
              </w:rPr>
              <w:t>13</w:t>
            </w:r>
          </w:p>
        </w:tc>
        <w:tc>
          <w:tcPr>
            <w:tcW w:w="2126" w:type="dxa"/>
            <w:vAlign w:val="center"/>
          </w:tcPr>
          <w:p w14:paraId="0CCE966D" w14:textId="77777777" w:rsidR="003C3E8C" w:rsidRPr="003B066F" w:rsidRDefault="003C3E8C" w:rsidP="00967877">
            <w:pPr>
              <w:jc w:val="both"/>
              <w:rPr>
                <w:rFonts w:cs="Times New Roman"/>
                <w:color w:val="000000"/>
              </w:rPr>
            </w:pPr>
            <w:r w:rsidRPr="003B066F">
              <w:rPr>
                <w:rFonts w:cs="Times New Roman"/>
                <w:color w:val="000000"/>
              </w:rPr>
              <w:t>生產性資源敏感區</w:t>
            </w:r>
          </w:p>
        </w:tc>
        <w:tc>
          <w:tcPr>
            <w:tcW w:w="1821" w:type="dxa"/>
            <w:vAlign w:val="center"/>
          </w:tcPr>
          <w:p w14:paraId="0CCE966E" w14:textId="77777777" w:rsidR="003C3E8C" w:rsidRPr="003B066F" w:rsidRDefault="003C3E8C" w:rsidP="00967877">
            <w:pPr>
              <w:jc w:val="both"/>
              <w:rPr>
                <w:rFonts w:cs="Times New Roman"/>
                <w:color w:val="000000"/>
              </w:rPr>
            </w:pPr>
            <w:r w:rsidRPr="003B066F">
              <w:rPr>
                <w:rFonts w:cs="Times New Roman"/>
                <w:color w:val="000000"/>
              </w:rPr>
              <w:t>經濟部水利署</w:t>
            </w:r>
          </w:p>
        </w:tc>
        <w:tc>
          <w:tcPr>
            <w:tcW w:w="2019" w:type="dxa"/>
            <w:tcMar>
              <w:top w:w="0" w:type="dxa"/>
              <w:left w:w="28" w:type="dxa"/>
              <w:bottom w:w="0" w:type="dxa"/>
              <w:right w:w="28" w:type="dxa"/>
            </w:tcMar>
            <w:vAlign w:val="center"/>
          </w:tcPr>
          <w:p w14:paraId="0CCE966F" w14:textId="77777777" w:rsidR="003C3E8C" w:rsidRPr="003B066F" w:rsidRDefault="003C3E8C" w:rsidP="00967877">
            <w:pPr>
              <w:jc w:val="both"/>
              <w:rPr>
                <w:rFonts w:cs="Times New Roman"/>
                <w:color w:val="000000"/>
              </w:rPr>
            </w:pPr>
            <w:r w:rsidRPr="003B066F">
              <w:rPr>
                <w:rFonts w:cs="Times New Roman"/>
                <w:color w:val="000000"/>
              </w:rPr>
              <w:t>地下水管制區</w:t>
            </w:r>
          </w:p>
        </w:tc>
        <w:tc>
          <w:tcPr>
            <w:tcW w:w="2551" w:type="dxa"/>
            <w:vAlign w:val="center"/>
          </w:tcPr>
          <w:p w14:paraId="0CCE9670" w14:textId="77777777" w:rsidR="003C3E8C" w:rsidRPr="003B066F" w:rsidRDefault="003C3E8C" w:rsidP="00967877">
            <w:pPr>
              <w:jc w:val="both"/>
              <w:rPr>
                <w:rFonts w:cs="Times New Roman"/>
                <w:color w:val="000000"/>
              </w:rPr>
            </w:pPr>
            <w:r w:rsidRPr="003B066F">
              <w:rPr>
                <w:rFonts w:cs="Times New Roman"/>
                <w:color w:val="000000"/>
              </w:rPr>
              <w:t>「水利法」</w:t>
            </w:r>
            <w:r w:rsidRPr="003B066F">
              <w:rPr>
                <w:rFonts w:cs="Times New Roman"/>
                <w:color w:val="000000"/>
              </w:rPr>
              <w:t>§47-1</w:t>
            </w:r>
          </w:p>
        </w:tc>
        <w:tc>
          <w:tcPr>
            <w:tcW w:w="5123" w:type="dxa"/>
            <w:vAlign w:val="center"/>
          </w:tcPr>
          <w:p w14:paraId="0CCE9671" w14:textId="77777777" w:rsidR="003C3E8C" w:rsidRPr="003B066F" w:rsidRDefault="003C3E8C" w:rsidP="00967877">
            <w:pPr>
              <w:jc w:val="both"/>
              <w:rPr>
                <w:rFonts w:cs="Times New Roman"/>
                <w:color w:val="000000"/>
              </w:rPr>
            </w:pPr>
            <w:r w:rsidRPr="003B066F">
              <w:rPr>
                <w:rFonts w:cs="Times New Roman"/>
                <w:color w:val="000000"/>
              </w:rPr>
              <w:t>TGOS/</w:t>
            </w:r>
            <w:r w:rsidRPr="003B066F">
              <w:rPr>
                <w:rFonts w:cs="Times New Roman"/>
                <w:color w:val="000000"/>
              </w:rPr>
              <w:t>水利署</w:t>
            </w:r>
            <w:r w:rsidRPr="003B066F">
              <w:rPr>
                <w:rFonts w:cs="Times New Roman"/>
                <w:color w:val="000000"/>
              </w:rPr>
              <w:t>-</w:t>
            </w:r>
            <w:r w:rsidRPr="003B066F">
              <w:rPr>
                <w:rFonts w:cs="Times New Roman"/>
                <w:color w:val="000000"/>
              </w:rPr>
              <w:t>地理資訊倉儲中心</w:t>
            </w:r>
          </w:p>
          <w:p w14:paraId="0CCE9672" w14:textId="77777777" w:rsidR="003C3E8C" w:rsidRPr="003B066F" w:rsidRDefault="003C3E8C" w:rsidP="00967877">
            <w:pPr>
              <w:jc w:val="both"/>
              <w:rPr>
                <w:rFonts w:cs="Times New Roman"/>
                <w:color w:val="000000"/>
              </w:rPr>
            </w:pPr>
            <w:r w:rsidRPr="003B066F">
              <w:rPr>
                <w:rFonts w:cs="Times New Roman"/>
                <w:color w:val="000000"/>
              </w:rPr>
              <w:t>(http://tgos.nat.gov.tw/tgos/Web/TGOS_Home.aspx)</w:t>
            </w:r>
          </w:p>
          <w:p w14:paraId="0CCE9673" w14:textId="77777777" w:rsidR="003C3E8C" w:rsidRPr="003B066F" w:rsidRDefault="003C3E8C" w:rsidP="00967877">
            <w:pPr>
              <w:jc w:val="both"/>
              <w:rPr>
                <w:rFonts w:cs="Times New Roman"/>
                <w:color w:val="000000"/>
              </w:rPr>
            </w:pPr>
            <w:r w:rsidRPr="003B066F">
              <w:rPr>
                <w:rFonts w:cs="Times New Roman"/>
                <w:color w:val="000000"/>
              </w:rPr>
              <w:t>(http://gic.wra.gov.tw/gic/HomePage/Index.aspx)</w:t>
            </w:r>
          </w:p>
        </w:tc>
      </w:tr>
      <w:tr w:rsidR="003C3E8C" w:rsidRPr="003B066F" w14:paraId="0CCE967C" w14:textId="77777777" w:rsidTr="003C3E8C">
        <w:trPr>
          <w:cantSplit/>
          <w:trHeight w:val="350"/>
          <w:jc w:val="center"/>
        </w:trPr>
        <w:tc>
          <w:tcPr>
            <w:tcW w:w="545" w:type="dxa"/>
            <w:vAlign w:val="center"/>
          </w:tcPr>
          <w:p w14:paraId="0CCE9675" w14:textId="77777777" w:rsidR="003C3E8C" w:rsidRPr="003B066F" w:rsidRDefault="003C3E8C" w:rsidP="00967877">
            <w:pPr>
              <w:spacing w:line="240" w:lineRule="atLeast"/>
              <w:jc w:val="center"/>
              <w:rPr>
                <w:rFonts w:cs="Times New Roman"/>
              </w:rPr>
            </w:pPr>
            <w:r w:rsidRPr="003B066F">
              <w:rPr>
                <w:rFonts w:cs="Times New Roman"/>
              </w:rPr>
              <w:t>14</w:t>
            </w:r>
          </w:p>
        </w:tc>
        <w:tc>
          <w:tcPr>
            <w:tcW w:w="2126" w:type="dxa"/>
            <w:vAlign w:val="center"/>
          </w:tcPr>
          <w:p w14:paraId="0CCE9676" w14:textId="77777777" w:rsidR="003C3E8C" w:rsidRPr="003B066F" w:rsidRDefault="003C3E8C" w:rsidP="00967877">
            <w:pPr>
              <w:jc w:val="both"/>
              <w:rPr>
                <w:rFonts w:cs="Times New Roman"/>
                <w:color w:val="000000"/>
              </w:rPr>
            </w:pPr>
            <w:r w:rsidRPr="003B066F">
              <w:rPr>
                <w:rFonts w:cs="Times New Roman"/>
                <w:color w:val="000000"/>
              </w:rPr>
              <w:t>生產性資源敏感區</w:t>
            </w:r>
          </w:p>
        </w:tc>
        <w:tc>
          <w:tcPr>
            <w:tcW w:w="1821" w:type="dxa"/>
            <w:vAlign w:val="center"/>
          </w:tcPr>
          <w:p w14:paraId="0CCE9677" w14:textId="77777777" w:rsidR="003C3E8C" w:rsidRPr="003B066F" w:rsidRDefault="003C3E8C" w:rsidP="00967877">
            <w:pPr>
              <w:jc w:val="both"/>
              <w:rPr>
                <w:rFonts w:cs="Times New Roman"/>
                <w:color w:val="000000"/>
              </w:rPr>
            </w:pPr>
            <w:r w:rsidRPr="003B066F">
              <w:rPr>
                <w:rFonts w:cs="Times New Roman"/>
                <w:color w:val="000000"/>
              </w:rPr>
              <w:t>經濟部水利署</w:t>
            </w:r>
          </w:p>
        </w:tc>
        <w:tc>
          <w:tcPr>
            <w:tcW w:w="2019" w:type="dxa"/>
            <w:tcMar>
              <w:top w:w="0" w:type="dxa"/>
              <w:left w:w="28" w:type="dxa"/>
              <w:bottom w:w="0" w:type="dxa"/>
              <w:right w:w="28" w:type="dxa"/>
            </w:tcMar>
            <w:vAlign w:val="center"/>
          </w:tcPr>
          <w:p w14:paraId="0CCE9678" w14:textId="77777777" w:rsidR="003C3E8C" w:rsidRPr="003B066F" w:rsidRDefault="003C3E8C" w:rsidP="00967877">
            <w:pPr>
              <w:jc w:val="both"/>
              <w:rPr>
                <w:rFonts w:cs="Times New Roman"/>
                <w:color w:val="000000"/>
              </w:rPr>
            </w:pPr>
            <w:r w:rsidRPr="003B066F">
              <w:rPr>
                <w:rFonts w:cs="Times New Roman"/>
                <w:color w:val="000000"/>
              </w:rPr>
              <w:t>河川區域</w:t>
            </w:r>
          </w:p>
        </w:tc>
        <w:tc>
          <w:tcPr>
            <w:tcW w:w="2551" w:type="dxa"/>
            <w:vAlign w:val="center"/>
          </w:tcPr>
          <w:p w14:paraId="0CCE9679" w14:textId="77777777" w:rsidR="003C3E8C" w:rsidRPr="003B066F" w:rsidRDefault="003C3E8C" w:rsidP="00967877">
            <w:pPr>
              <w:jc w:val="both"/>
              <w:rPr>
                <w:rFonts w:cs="Times New Roman"/>
                <w:color w:val="000000"/>
              </w:rPr>
            </w:pPr>
            <w:r w:rsidRPr="003B066F">
              <w:rPr>
                <w:rFonts w:cs="Times New Roman"/>
                <w:color w:val="000000"/>
              </w:rPr>
              <w:t>「河川管理辦法」</w:t>
            </w:r>
            <w:r w:rsidRPr="003B066F">
              <w:rPr>
                <w:rFonts w:cs="Times New Roman"/>
                <w:color w:val="000000"/>
              </w:rPr>
              <w:t>§2</w:t>
            </w:r>
            <w:r w:rsidRPr="003B066F">
              <w:rPr>
                <w:rFonts w:cs="Times New Roman"/>
                <w:color w:val="000000"/>
              </w:rPr>
              <w:t>、「河川管理辦法」</w:t>
            </w:r>
            <w:r w:rsidRPr="003B066F">
              <w:rPr>
                <w:rFonts w:cs="Times New Roman"/>
                <w:color w:val="000000"/>
              </w:rPr>
              <w:t>§65</w:t>
            </w:r>
          </w:p>
        </w:tc>
        <w:tc>
          <w:tcPr>
            <w:tcW w:w="5123" w:type="dxa"/>
            <w:vAlign w:val="center"/>
          </w:tcPr>
          <w:p w14:paraId="0CCE967A" w14:textId="77777777" w:rsidR="003C3E8C" w:rsidRPr="003B066F" w:rsidRDefault="003C3E8C" w:rsidP="00967877">
            <w:pPr>
              <w:jc w:val="both"/>
              <w:rPr>
                <w:rFonts w:cs="Times New Roman"/>
                <w:color w:val="000000"/>
              </w:rPr>
            </w:pPr>
            <w:r w:rsidRPr="003B066F">
              <w:rPr>
                <w:rFonts w:cs="Times New Roman"/>
                <w:color w:val="000000"/>
              </w:rPr>
              <w:t>TGOS/</w:t>
            </w:r>
            <w:r w:rsidRPr="003B066F">
              <w:rPr>
                <w:rFonts w:cs="Times New Roman"/>
                <w:color w:val="000000"/>
              </w:rPr>
              <w:t>水利署</w:t>
            </w:r>
            <w:r w:rsidRPr="003B066F">
              <w:rPr>
                <w:rFonts w:cs="Times New Roman"/>
                <w:color w:val="000000"/>
              </w:rPr>
              <w:t>-</w:t>
            </w:r>
            <w:r w:rsidRPr="003B066F">
              <w:rPr>
                <w:rFonts w:cs="Times New Roman"/>
                <w:color w:val="000000"/>
              </w:rPr>
              <w:t>地理資訊倉儲中心</w:t>
            </w:r>
          </w:p>
          <w:p w14:paraId="0CCE967B" w14:textId="77777777" w:rsidR="003C3E8C" w:rsidRPr="003B066F" w:rsidRDefault="003C3E8C" w:rsidP="00967877">
            <w:pPr>
              <w:jc w:val="both"/>
              <w:rPr>
                <w:rFonts w:cs="Times New Roman"/>
                <w:color w:val="000000"/>
              </w:rPr>
            </w:pPr>
            <w:r w:rsidRPr="003B066F">
              <w:rPr>
                <w:rFonts w:cs="Times New Roman"/>
                <w:color w:val="000000"/>
              </w:rPr>
              <w:t>(http://gic.wra.gov.tw/gic/HomePage/Index.aspx)</w:t>
            </w:r>
          </w:p>
        </w:tc>
      </w:tr>
      <w:tr w:rsidR="003C3E8C" w:rsidRPr="003B066F" w14:paraId="0CCE9684" w14:textId="77777777" w:rsidTr="003C3E8C">
        <w:trPr>
          <w:cantSplit/>
          <w:trHeight w:val="283"/>
          <w:jc w:val="center"/>
        </w:trPr>
        <w:tc>
          <w:tcPr>
            <w:tcW w:w="545" w:type="dxa"/>
            <w:vAlign w:val="center"/>
          </w:tcPr>
          <w:p w14:paraId="0CCE967D" w14:textId="77777777" w:rsidR="003C3E8C" w:rsidRPr="003B066F" w:rsidRDefault="003C3E8C" w:rsidP="00967877">
            <w:pPr>
              <w:spacing w:line="240" w:lineRule="atLeast"/>
              <w:jc w:val="center"/>
              <w:rPr>
                <w:rFonts w:cs="Times New Roman"/>
              </w:rPr>
            </w:pPr>
            <w:r w:rsidRPr="003B066F">
              <w:rPr>
                <w:rFonts w:cs="Times New Roman"/>
              </w:rPr>
              <w:t>15</w:t>
            </w:r>
          </w:p>
        </w:tc>
        <w:tc>
          <w:tcPr>
            <w:tcW w:w="2126" w:type="dxa"/>
            <w:vAlign w:val="center"/>
          </w:tcPr>
          <w:p w14:paraId="0CCE967E" w14:textId="77777777" w:rsidR="003C3E8C" w:rsidRPr="003B066F" w:rsidRDefault="003C3E8C" w:rsidP="00967877">
            <w:pPr>
              <w:jc w:val="both"/>
              <w:rPr>
                <w:rFonts w:cs="Times New Roman"/>
                <w:color w:val="000000"/>
              </w:rPr>
            </w:pPr>
            <w:r w:rsidRPr="003B066F">
              <w:rPr>
                <w:rFonts w:cs="Times New Roman"/>
                <w:color w:val="000000"/>
              </w:rPr>
              <w:t>災害敏感區</w:t>
            </w:r>
          </w:p>
        </w:tc>
        <w:tc>
          <w:tcPr>
            <w:tcW w:w="1821" w:type="dxa"/>
            <w:vAlign w:val="center"/>
          </w:tcPr>
          <w:p w14:paraId="0CCE967F" w14:textId="77777777" w:rsidR="003C3E8C" w:rsidRPr="003B066F" w:rsidRDefault="003C3E8C" w:rsidP="00967877">
            <w:pPr>
              <w:jc w:val="both"/>
              <w:rPr>
                <w:rFonts w:cs="Times New Roman"/>
                <w:color w:val="000000"/>
              </w:rPr>
            </w:pPr>
            <w:r w:rsidRPr="003B066F">
              <w:rPr>
                <w:rFonts w:cs="Times New Roman"/>
                <w:color w:val="000000"/>
              </w:rPr>
              <w:t>經濟部水利署</w:t>
            </w:r>
          </w:p>
        </w:tc>
        <w:tc>
          <w:tcPr>
            <w:tcW w:w="2019" w:type="dxa"/>
            <w:tcMar>
              <w:top w:w="0" w:type="dxa"/>
              <w:left w:w="28" w:type="dxa"/>
              <w:bottom w:w="0" w:type="dxa"/>
              <w:right w:w="28" w:type="dxa"/>
            </w:tcMar>
            <w:vAlign w:val="center"/>
          </w:tcPr>
          <w:p w14:paraId="0CCE9680" w14:textId="77777777" w:rsidR="003C3E8C" w:rsidRPr="003B066F" w:rsidRDefault="003C3E8C" w:rsidP="00967877">
            <w:pPr>
              <w:jc w:val="both"/>
              <w:rPr>
                <w:rFonts w:cs="Times New Roman"/>
                <w:color w:val="000000"/>
              </w:rPr>
            </w:pPr>
            <w:r w:rsidRPr="003B066F">
              <w:rPr>
                <w:rFonts w:cs="Times New Roman"/>
                <w:color w:val="000000"/>
              </w:rPr>
              <w:t>嚴重地層下陷區</w:t>
            </w:r>
          </w:p>
        </w:tc>
        <w:tc>
          <w:tcPr>
            <w:tcW w:w="2551" w:type="dxa"/>
            <w:vAlign w:val="center"/>
          </w:tcPr>
          <w:p w14:paraId="0CCE9681" w14:textId="77777777" w:rsidR="003C3E8C" w:rsidRPr="003B066F" w:rsidRDefault="003C3E8C" w:rsidP="00967877">
            <w:pPr>
              <w:jc w:val="both"/>
              <w:rPr>
                <w:rFonts w:cs="Times New Roman"/>
                <w:color w:val="000000"/>
              </w:rPr>
            </w:pPr>
            <w:r w:rsidRPr="003B066F">
              <w:rPr>
                <w:rFonts w:cs="Times New Roman"/>
                <w:color w:val="000000"/>
              </w:rPr>
              <w:t>「水利法」</w:t>
            </w:r>
            <w:r w:rsidRPr="003B066F">
              <w:rPr>
                <w:rFonts w:cs="Times New Roman"/>
                <w:color w:val="000000"/>
              </w:rPr>
              <w:t>§47-1</w:t>
            </w:r>
          </w:p>
        </w:tc>
        <w:tc>
          <w:tcPr>
            <w:tcW w:w="5123" w:type="dxa"/>
            <w:vAlign w:val="center"/>
          </w:tcPr>
          <w:p w14:paraId="0CCE9682" w14:textId="77777777" w:rsidR="003C3E8C" w:rsidRPr="003B066F" w:rsidRDefault="003C3E8C" w:rsidP="00967877">
            <w:pPr>
              <w:jc w:val="both"/>
              <w:rPr>
                <w:rFonts w:cs="Times New Roman"/>
                <w:color w:val="000000"/>
              </w:rPr>
            </w:pPr>
            <w:r w:rsidRPr="003B066F">
              <w:rPr>
                <w:rFonts w:cs="Times New Roman"/>
                <w:color w:val="000000"/>
              </w:rPr>
              <w:t>TGOS/</w:t>
            </w:r>
            <w:r w:rsidRPr="003B066F">
              <w:rPr>
                <w:rFonts w:cs="Times New Roman"/>
                <w:color w:val="000000"/>
              </w:rPr>
              <w:t>水利署</w:t>
            </w:r>
            <w:r w:rsidRPr="003B066F">
              <w:rPr>
                <w:rFonts w:cs="Times New Roman"/>
                <w:color w:val="000000"/>
              </w:rPr>
              <w:t>-</w:t>
            </w:r>
            <w:r w:rsidRPr="003B066F">
              <w:rPr>
                <w:rFonts w:cs="Times New Roman"/>
                <w:color w:val="000000"/>
              </w:rPr>
              <w:t>地理資訊倉儲中心</w:t>
            </w:r>
          </w:p>
          <w:p w14:paraId="0CCE9683" w14:textId="77777777" w:rsidR="003C3E8C" w:rsidRPr="003B066F" w:rsidRDefault="003C3E8C" w:rsidP="00967877">
            <w:pPr>
              <w:jc w:val="both"/>
              <w:rPr>
                <w:rFonts w:cs="Times New Roman"/>
                <w:color w:val="000000"/>
              </w:rPr>
            </w:pPr>
            <w:r w:rsidRPr="003B066F">
              <w:rPr>
                <w:rFonts w:cs="Times New Roman"/>
                <w:color w:val="000000"/>
              </w:rPr>
              <w:t>(http://gic.wra.gov.tw/gic/HomePage/Index.aspx)</w:t>
            </w:r>
          </w:p>
        </w:tc>
      </w:tr>
      <w:tr w:rsidR="003C3E8C" w:rsidRPr="003B066F" w14:paraId="0CCE968C" w14:textId="77777777" w:rsidTr="003C3E8C">
        <w:trPr>
          <w:cantSplit/>
          <w:jc w:val="center"/>
        </w:trPr>
        <w:tc>
          <w:tcPr>
            <w:tcW w:w="545" w:type="dxa"/>
            <w:vAlign w:val="center"/>
          </w:tcPr>
          <w:p w14:paraId="0CCE9685" w14:textId="77777777" w:rsidR="003C3E8C" w:rsidRPr="003B066F" w:rsidRDefault="003C3E8C" w:rsidP="00967877">
            <w:pPr>
              <w:spacing w:line="240" w:lineRule="atLeast"/>
              <w:jc w:val="center"/>
              <w:rPr>
                <w:rFonts w:cs="Times New Roman"/>
              </w:rPr>
            </w:pPr>
            <w:r w:rsidRPr="003B066F">
              <w:rPr>
                <w:rFonts w:cs="Times New Roman"/>
              </w:rPr>
              <w:t>16</w:t>
            </w:r>
          </w:p>
        </w:tc>
        <w:tc>
          <w:tcPr>
            <w:tcW w:w="2126" w:type="dxa"/>
            <w:vAlign w:val="center"/>
          </w:tcPr>
          <w:p w14:paraId="0CCE9686" w14:textId="77777777" w:rsidR="003C3E8C" w:rsidRPr="003B066F" w:rsidRDefault="003C3E8C" w:rsidP="00967877">
            <w:pPr>
              <w:jc w:val="both"/>
              <w:rPr>
                <w:rFonts w:cs="Times New Roman"/>
                <w:color w:val="000000"/>
              </w:rPr>
            </w:pPr>
            <w:r w:rsidRPr="003B066F">
              <w:rPr>
                <w:rFonts w:cs="Times New Roman"/>
                <w:color w:val="000000"/>
              </w:rPr>
              <w:t>災害敏感區</w:t>
            </w:r>
          </w:p>
        </w:tc>
        <w:tc>
          <w:tcPr>
            <w:tcW w:w="1821" w:type="dxa"/>
            <w:vAlign w:val="center"/>
          </w:tcPr>
          <w:p w14:paraId="0CCE9687" w14:textId="77777777" w:rsidR="003C3E8C" w:rsidRPr="003B066F" w:rsidRDefault="003C3E8C" w:rsidP="00967877">
            <w:pPr>
              <w:jc w:val="both"/>
              <w:rPr>
                <w:rFonts w:cs="Times New Roman"/>
                <w:color w:val="000000"/>
              </w:rPr>
            </w:pPr>
            <w:r w:rsidRPr="003B066F">
              <w:rPr>
                <w:rFonts w:cs="Times New Roman"/>
                <w:color w:val="000000"/>
              </w:rPr>
              <w:t>經濟部中央地調所</w:t>
            </w:r>
          </w:p>
        </w:tc>
        <w:tc>
          <w:tcPr>
            <w:tcW w:w="2019" w:type="dxa"/>
            <w:tcMar>
              <w:top w:w="0" w:type="dxa"/>
              <w:left w:w="28" w:type="dxa"/>
              <w:bottom w:w="0" w:type="dxa"/>
              <w:right w:w="28" w:type="dxa"/>
            </w:tcMar>
            <w:vAlign w:val="center"/>
          </w:tcPr>
          <w:p w14:paraId="0CCE9688" w14:textId="77777777" w:rsidR="003C3E8C" w:rsidRPr="003B066F" w:rsidRDefault="003C3E8C" w:rsidP="00967877">
            <w:pPr>
              <w:jc w:val="both"/>
              <w:rPr>
                <w:rFonts w:cs="Times New Roman"/>
                <w:color w:val="000000"/>
              </w:rPr>
            </w:pPr>
            <w:r w:rsidRPr="003B066F">
              <w:rPr>
                <w:rFonts w:cs="Times New Roman"/>
                <w:color w:val="000000"/>
              </w:rPr>
              <w:t>活動斷層帶</w:t>
            </w:r>
          </w:p>
        </w:tc>
        <w:tc>
          <w:tcPr>
            <w:tcW w:w="2551" w:type="dxa"/>
            <w:vAlign w:val="center"/>
          </w:tcPr>
          <w:p w14:paraId="0CCE9689" w14:textId="77777777" w:rsidR="003C3E8C" w:rsidRPr="003B066F" w:rsidRDefault="003C3E8C" w:rsidP="00967877">
            <w:pPr>
              <w:jc w:val="both"/>
              <w:rPr>
                <w:rFonts w:cs="Times New Roman"/>
                <w:color w:val="000000"/>
              </w:rPr>
            </w:pPr>
            <w:r w:rsidRPr="003B066F">
              <w:rPr>
                <w:rFonts w:cs="Times New Roman"/>
                <w:color w:val="000000"/>
              </w:rPr>
              <w:t>「地質法」</w:t>
            </w:r>
          </w:p>
        </w:tc>
        <w:tc>
          <w:tcPr>
            <w:tcW w:w="5123" w:type="dxa"/>
            <w:vAlign w:val="center"/>
          </w:tcPr>
          <w:p w14:paraId="0CCE968A" w14:textId="77777777" w:rsidR="003C3E8C" w:rsidRPr="003B066F" w:rsidRDefault="003C3E8C" w:rsidP="00967877">
            <w:pPr>
              <w:jc w:val="both"/>
              <w:rPr>
                <w:rFonts w:cs="Times New Roman"/>
                <w:color w:val="000000"/>
              </w:rPr>
            </w:pPr>
            <w:r w:rsidRPr="003B066F">
              <w:rPr>
                <w:rFonts w:cs="Times New Roman"/>
                <w:color w:val="000000"/>
              </w:rPr>
              <w:t>地調所</w:t>
            </w:r>
            <w:r w:rsidRPr="003B066F">
              <w:rPr>
                <w:rFonts w:cs="Times New Roman"/>
                <w:color w:val="000000"/>
              </w:rPr>
              <w:t>-</w:t>
            </w:r>
            <w:r w:rsidRPr="003B066F">
              <w:rPr>
                <w:rFonts w:cs="Times New Roman"/>
                <w:color w:val="000000"/>
              </w:rPr>
              <w:t>地質資料整合查詢</w:t>
            </w:r>
          </w:p>
          <w:p w14:paraId="0CCE968B" w14:textId="77777777" w:rsidR="003C3E8C" w:rsidRPr="003B066F" w:rsidRDefault="003C3E8C" w:rsidP="00967877">
            <w:pPr>
              <w:jc w:val="both"/>
              <w:rPr>
                <w:rFonts w:cs="Times New Roman"/>
                <w:color w:val="000000"/>
              </w:rPr>
            </w:pPr>
            <w:r w:rsidRPr="003B066F">
              <w:rPr>
                <w:rFonts w:cs="Times New Roman"/>
                <w:color w:val="000000"/>
              </w:rPr>
              <w:t>(http://gis.moeacgs.gov.tw/gwh/gsb97-1/sys8/index.cfm)</w:t>
            </w:r>
          </w:p>
        </w:tc>
      </w:tr>
      <w:tr w:rsidR="003C3E8C" w:rsidRPr="003B066F" w14:paraId="0CCE9694" w14:textId="77777777" w:rsidTr="003C3E8C">
        <w:trPr>
          <w:cantSplit/>
          <w:jc w:val="center"/>
        </w:trPr>
        <w:tc>
          <w:tcPr>
            <w:tcW w:w="545" w:type="dxa"/>
            <w:vAlign w:val="center"/>
          </w:tcPr>
          <w:p w14:paraId="0CCE968D" w14:textId="77777777" w:rsidR="003C3E8C" w:rsidRPr="003B066F" w:rsidRDefault="003C3E8C" w:rsidP="00967877">
            <w:pPr>
              <w:spacing w:line="240" w:lineRule="atLeast"/>
              <w:jc w:val="center"/>
              <w:rPr>
                <w:rFonts w:cs="Times New Roman"/>
              </w:rPr>
            </w:pPr>
            <w:r w:rsidRPr="003B066F">
              <w:rPr>
                <w:rFonts w:cs="Times New Roman"/>
              </w:rPr>
              <w:t>17</w:t>
            </w:r>
          </w:p>
        </w:tc>
        <w:tc>
          <w:tcPr>
            <w:tcW w:w="2126" w:type="dxa"/>
            <w:vAlign w:val="center"/>
          </w:tcPr>
          <w:p w14:paraId="0CCE968E" w14:textId="77777777" w:rsidR="003C3E8C" w:rsidRPr="003B066F" w:rsidRDefault="003C3E8C" w:rsidP="00967877">
            <w:pPr>
              <w:jc w:val="both"/>
              <w:rPr>
                <w:rFonts w:cs="Times New Roman"/>
                <w:color w:val="000000"/>
              </w:rPr>
            </w:pPr>
            <w:r w:rsidRPr="003B066F">
              <w:rPr>
                <w:rFonts w:cs="Times New Roman"/>
                <w:color w:val="000000"/>
              </w:rPr>
              <w:t>災害敏感區</w:t>
            </w:r>
          </w:p>
        </w:tc>
        <w:tc>
          <w:tcPr>
            <w:tcW w:w="1821" w:type="dxa"/>
            <w:vAlign w:val="center"/>
          </w:tcPr>
          <w:p w14:paraId="0CCE968F" w14:textId="77777777" w:rsidR="003C3E8C" w:rsidRPr="003B066F" w:rsidRDefault="003C3E8C" w:rsidP="00967877">
            <w:pPr>
              <w:jc w:val="both"/>
              <w:rPr>
                <w:rFonts w:cs="Times New Roman"/>
                <w:color w:val="000000"/>
              </w:rPr>
            </w:pPr>
            <w:r w:rsidRPr="003B066F">
              <w:rPr>
                <w:rFonts w:cs="Times New Roman"/>
                <w:color w:val="000000"/>
              </w:rPr>
              <w:t>經濟部中央地調所</w:t>
            </w:r>
          </w:p>
        </w:tc>
        <w:tc>
          <w:tcPr>
            <w:tcW w:w="2019" w:type="dxa"/>
            <w:tcMar>
              <w:top w:w="0" w:type="dxa"/>
              <w:left w:w="28" w:type="dxa"/>
              <w:bottom w:w="0" w:type="dxa"/>
              <w:right w:w="28" w:type="dxa"/>
            </w:tcMar>
            <w:vAlign w:val="center"/>
          </w:tcPr>
          <w:p w14:paraId="0CCE9690" w14:textId="77777777" w:rsidR="003C3E8C" w:rsidRPr="003B066F" w:rsidRDefault="003C3E8C" w:rsidP="00967877">
            <w:pPr>
              <w:jc w:val="both"/>
              <w:rPr>
                <w:rFonts w:cs="Times New Roman"/>
                <w:color w:val="000000"/>
              </w:rPr>
            </w:pPr>
            <w:r w:rsidRPr="003B066F">
              <w:rPr>
                <w:rFonts w:cs="Times New Roman"/>
                <w:color w:val="000000"/>
              </w:rPr>
              <w:t>崩塌地</w:t>
            </w:r>
          </w:p>
        </w:tc>
        <w:tc>
          <w:tcPr>
            <w:tcW w:w="2551" w:type="dxa"/>
            <w:vAlign w:val="center"/>
          </w:tcPr>
          <w:p w14:paraId="0CCE9691" w14:textId="77777777" w:rsidR="003C3E8C" w:rsidRPr="003B066F" w:rsidRDefault="003C3E8C" w:rsidP="00967877">
            <w:pPr>
              <w:jc w:val="both"/>
              <w:rPr>
                <w:rFonts w:cs="Times New Roman"/>
                <w:color w:val="000000"/>
              </w:rPr>
            </w:pPr>
            <w:r w:rsidRPr="003B066F">
              <w:rPr>
                <w:rFonts w:cs="Times New Roman"/>
                <w:color w:val="000000"/>
              </w:rPr>
              <w:t>「地質法」</w:t>
            </w:r>
          </w:p>
        </w:tc>
        <w:tc>
          <w:tcPr>
            <w:tcW w:w="5123" w:type="dxa"/>
            <w:vAlign w:val="center"/>
          </w:tcPr>
          <w:p w14:paraId="0CCE9692" w14:textId="77777777" w:rsidR="003C3E8C" w:rsidRPr="003B066F" w:rsidRDefault="003C3E8C" w:rsidP="00967877">
            <w:pPr>
              <w:jc w:val="both"/>
              <w:rPr>
                <w:rFonts w:cs="Times New Roman"/>
                <w:color w:val="000000"/>
              </w:rPr>
            </w:pPr>
            <w:r w:rsidRPr="003B066F">
              <w:rPr>
                <w:rFonts w:cs="Times New Roman"/>
                <w:color w:val="000000"/>
              </w:rPr>
              <w:t>地調所</w:t>
            </w:r>
            <w:r w:rsidRPr="003B066F">
              <w:rPr>
                <w:rFonts w:cs="Times New Roman"/>
                <w:color w:val="000000"/>
              </w:rPr>
              <w:t>-</w:t>
            </w:r>
            <w:r w:rsidRPr="003B066F">
              <w:rPr>
                <w:rFonts w:cs="Times New Roman"/>
                <w:color w:val="000000"/>
              </w:rPr>
              <w:t>地質資料整合查詢</w:t>
            </w:r>
          </w:p>
          <w:p w14:paraId="0CCE9693" w14:textId="77777777" w:rsidR="003C3E8C" w:rsidRPr="003B066F" w:rsidRDefault="003C3E8C" w:rsidP="00967877">
            <w:pPr>
              <w:jc w:val="both"/>
              <w:rPr>
                <w:rFonts w:cs="Times New Roman"/>
                <w:color w:val="000000"/>
              </w:rPr>
            </w:pPr>
            <w:r w:rsidRPr="003B066F">
              <w:rPr>
                <w:rFonts w:cs="Times New Roman"/>
                <w:color w:val="000000"/>
              </w:rPr>
              <w:t>(http://gis.moeacgs.gov.tw/gwh/gsb97-1/sys8/index.cfm)</w:t>
            </w:r>
          </w:p>
        </w:tc>
      </w:tr>
      <w:tr w:rsidR="003C3E8C" w:rsidRPr="003B066F" w14:paraId="0CCE969C" w14:textId="77777777" w:rsidTr="003C3E8C">
        <w:trPr>
          <w:cantSplit/>
          <w:jc w:val="center"/>
        </w:trPr>
        <w:tc>
          <w:tcPr>
            <w:tcW w:w="545" w:type="dxa"/>
            <w:vAlign w:val="center"/>
          </w:tcPr>
          <w:p w14:paraId="0CCE9695" w14:textId="77777777" w:rsidR="003C3E8C" w:rsidRPr="003B066F" w:rsidRDefault="003C3E8C" w:rsidP="00967877">
            <w:pPr>
              <w:spacing w:line="240" w:lineRule="atLeast"/>
              <w:jc w:val="center"/>
              <w:rPr>
                <w:rFonts w:cs="Times New Roman"/>
              </w:rPr>
            </w:pPr>
            <w:r w:rsidRPr="003B066F">
              <w:rPr>
                <w:rFonts w:cs="Times New Roman"/>
              </w:rPr>
              <w:lastRenderedPageBreak/>
              <w:t>18</w:t>
            </w:r>
          </w:p>
        </w:tc>
        <w:tc>
          <w:tcPr>
            <w:tcW w:w="2126" w:type="dxa"/>
            <w:vAlign w:val="center"/>
          </w:tcPr>
          <w:p w14:paraId="0CCE9696" w14:textId="77777777" w:rsidR="003C3E8C" w:rsidRPr="003B066F" w:rsidRDefault="003C3E8C" w:rsidP="00967877">
            <w:pPr>
              <w:jc w:val="both"/>
              <w:rPr>
                <w:rFonts w:cs="Times New Roman"/>
                <w:color w:val="000000"/>
              </w:rPr>
            </w:pPr>
            <w:r w:rsidRPr="003B066F">
              <w:rPr>
                <w:rFonts w:cs="Times New Roman"/>
                <w:color w:val="000000"/>
              </w:rPr>
              <w:t>災害敏感區</w:t>
            </w:r>
          </w:p>
        </w:tc>
        <w:tc>
          <w:tcPr>
            <w:tcW w:w="1821" w:type="dxa"/>
            <w:vAlign w:val="center"/>
          </w:tcPr>
          <w:p w14:paraId="0CCE9697" w14:textId="77777777" w:rsidR="003C3E8C" w:rsidRPr="003B066F" w:rsidRDefault="003C3E8C" w:rsidP="00967877">
            <w:pPr>
              <w:jc w:val="both"/>
              <w:rPr>
                <w:rFonts w:cs="Times New Roman"/>
                <w:color w:val="000000"/>
              </w:rPr>
            </w:pPr>
            <w:r w:rsidRPr="003B066F">
              <w:rPr>
                <w:rFonts w:cs="Times New Roman"/>
                <w:color w:val="000000"/>
              </w:rPr>
              <w:t>經濟部中央地調所</w:t>
            </w:r>
          </w:p>
        </w:tc>
        <w:tc>
          <w:tcPr>
            <w:tcW w:w="2019" w:type="dxa"/>
            <w:tcMar>
              <w:top w:w="0" w:type="dxa"/>
              <w:left w:w="28" w:type="dxa"/>
              <w:bottom w:w="0" w:type="dxa"/>
              <w:right w:w="28" w:type="dxa"/>
            </w:tcMar>
            <w:vAlign w:val="center"/>
          </w:tcPr>
          <w:p w14:paraId="0CCE9698" w14:textId="77777777" w:rsidR="003C3E8C" w:rsidRPr="003B066F" w:rsidRDefault="003C3E8C" w:rsidP="00967877">
            <w:pPr>
              <w:jc w:val="both"/>
              <w:rPr>
                <w:rFonts w:cs="Times New Roman"/>
                <w:color w:val="000000"/>
              </w:rPr>
            </w:pPr>
            <w:r w:rsidRPr="003B066F">
              <w:rPr>
                <w:rFonts w:cs="Times New Roman"/>
                <w:color w:val="000000"/>
              </w:rPr>
              <w:t>順向坡</w:t>
            </w:r>
          </w:p>
        </w:tc>
        <w:tc>
          <w:tcPr>
            <w:tcW w:w="2551" w:type="dxa"/>
            <w:vAlign w:val="center"/>
          </w:tcPr>
          <w:p w14:paraId="0CCE9699" w14:textId="77777777" w:rsidR="003C3E8C" w:rsidRPr="003B066F" w:rsidRDefault="003C3E8C" w:rsidP="00967877">
            <w:pPr>
              <w:jc w:val="both"/>
              <w:rPr>
                <w:rFonts w:cs="Times New Roman"/>
                <w:color w:val="000000"/>
              </w:rPr>
            </w:pPr>
            <w:r w:rsidRPr="003B066F">
              <w:rPr>
                <w:rFonts w:cs="Times New Roman"/>
                <w:color w:val="000000"/>
              </w:rPr>
              <w:t>「地質法」</w:t>
            </w:r>
          </w:p>
        </w:tc>
        <w:tc>
          <w:tcPr>
            <w:tcW w:w="5123" w:type="dxa"/>
            <w:vAlign w:val="center"/>
          </w:tcPr>
          <w:p w14:paraId="0CCE969A" w14:textId="77777777" w:rsidR="003C3E8C" w:rsidRPr="003B066F" w:rsidRDefault="003C3E8C" w:rsidP="00967877">
            <w:pPr>
              <w:jc w:val="both"/>
              <w:rPr>
                <w:rFonts w:cs="Times New Roman"/>
                <w:color w:val="000000"/>
              </w:rPr>
            </w:pPr>
            <w:r w:rsidRPr="003B066F">
              <w:rPr>
                <w:rFonts w:cs="Times New Roman"/>
                <w:color w:val="000000"/>
              </w:rPr>
              <w:t>地調所</w:t>
            </w:r>
            <w:r w:rsidRPr="003B066F">
              <w:rPr>
                <w:rFonts w:cs="Times New Roman"/>
                <w:color w:val="000000"/>
              </w:rPr>
              <w:t>-</w:t>
            </w:r>
            <w:r w:rsidRPr="003B066F">
              <w:rPr>
                <w:rFonts w:cs="Times New Roman"/>
                <w:color w:val="000000"/>
              </w:rPr>
              <w:t>地質資料整合查詢</w:t>
            </w:r>
          </w:p>
          <w:p w14:paraId="0CCE969B" w14:textId="77777777" w:rsidR="003C3E8C" w:rsidRPr="003B066F" w:rsidRDefault="003C3E8C" w:rsidP="00967877">
            <w:pPr>
              <w:jc w:val="both"/>
              <w:rPr>
                <w:rFonts w:cs="Times New Roman"/>
                <w:color w:val="000000"/>
              </w:rPr>
            </w:pPr>
            <w:r w:rsidRPr="003B066F">
              <w:rPr>
                <w:rFonts w:cs="Times New Roman"/>
                <w:color w:val="000000"/>
              </w:rPr>
              <w:t>(http://gis.moeacgs.gov.tw/gwh/gsb97-1/sys8/index.cfm)</w:t>
            </w:r>
          </w:p>
        </w:tc>
      </w:tr>
      <w:tr w:rsidR="003C3E8C" w:rsidRPr="003B066F" w14:paraId="0CCE96A3" w14:textId="77777777" w:rsidTr="003C3E8C">
        <w:trPr>
          <w:cantSplit/>
          <w:jc w:val="center"/>
        </w:trPr>
        <w:tc>
          <w:tcPr>
            <w:tcW w:w="545" w:type="dxa"/>
            <w:vAlign w:val="center"/>
          </w:tcPr>
          <w:p w14:paraId="0CCE969D" w14:textId="77777777" w:rsidR="003C3E8C" w:rsidRPr="003B066F" w:rsidRDefault="003C3E8C" w:rsidP="00967877">
            <w:pPr>
              <w:spacing w:line="240" w:lineRule="atLeast"/>
              <w:jc w:val="center"/>
              <w:rPr>
                <w:rFonts w:cs="Times New Roman"/>
              </w:rPr>
            </w:pPr>
            <w:r w:rsidRPr="003B066F">
              <w:rPr>
                <w:rFonts w:cs="Times New Roman"/>
              </w:rPr>
              <w:t>19</w:t>
            </w:r>
          </w:p>
        </w:tc>
        <w:tc>
          <w:tcPr>
            <w:tcW w:w="2126" w:type="dxa"/>
            <w:vAlign w:val="center"/>
          </w:tcPr>
          <w:p w14:paraId="0CCE969E" w14:textId="77777777" w:rsidR="003C3E8C" w:rsidRPr="003B066F" w:rsidRDefault="003C3E8C" w:rsidP="00967877">
            <w:pPr>
              <w:jc w:val="both"/>
              <w:rPr>
                <w:rFonts w:cs="Times New Roman"/>
                <w:color w:val="000000"/>
              </w:rPr>
            </w:pPr>
            <w:r w:rsidRPr="003B066F">
              <w:rPr>
                <w:rFonts w:cs="Times New Roman"/>
                <w:color w:val="000000"/>
              </w:rPr>
              <w:t>災害敏感區</w:t>
            </w:r>
          </w:p>
        </w:tc>
        <w:tc>
          <w:tcPr>
            <w:tcW w:w="1821" w:type="dxa"/>
            <w:vAlign w:val="center"/>
          </w:tcPr>
          <w:p w14:paraId="0CCE969F" w14:textId="77777777" w:rsidR="003C3E8C" w:rsidRPr="003B066F" w:rsidRDefault="003C3E8C" w:rsidP="00967877">
            <w:pPr>
              <w:jc w:val="both"/>
              <w:rPr>
                <w:rFonts w:cs="Times New Roman"/>
                <w:color w:val="000000"/>
              </w:rPr>
            </w:pPr>
            <w:r w:rsidRPr="003B066F">
              <w:rPr>
                <w:rFonts w:cs="Times New Roman"/>
                <w:color w:val="000000"/>
              </w:rPr>
              <w:t>行政院農業委員會水土保持局</w:t>
            </w:r>
          </w:p>
        </w:tc>
        <w:tc>
          <w:tcPr>
            <w:tcW w:w="2019" w:type="dxa"/>
            <w:tcMar>
              <w:top w:w="0" w:type="dxa"/>
              <w:left w:w="28" w:type="dxa"/>
              <w:bottom w:w="0" w:type="dxa"/>
              <w:right w:w="28" w:type="dxa"/>
            </w:tcMar>
            <w:vAlign w:val="center"/>
          </w:tcPr>
          <w:p w14:paraId="0CCE96A0" w14:textId="77777777" w:rsidR="003C3E8C" w:rsidRPr="003B066F" w:rsidRDefault="003C3E8C" w:rsidP="00967877">
            <w:pPr>
              <w:jc w:val="both"/>
              <w:rPr>
                <w:rFonts w:cs="Times New Roman"/>
                <w:color w:val="000000"/>
              </w:rPr>
            </w:pPr>
            <w:r w:rsidRPr="003B066F">
              <w:rPr>
                <w:rFonts w:cs="Times New Roman"/>
                <w:color w:val="000000"/>
              </w:rPr>
              <w:t>特定水土保持區</w:t>
            </w:r>
          </w:p>
        </w:tc>
        <w:tc>
          <w:tcPr>
            <w:tcW w:w="2551" w:type="dxa"/>
            <w:vAlign w:val="center"/>
          </w:tcPr>
          <w:p w14:paraId="0CCE96A1" w14:textId="77777777" w:rsidR="003C3E8C" w:rsidRPr="003B066F" w:rsidRDefault="003C3E8C" w:rsidP="00967877">
            <w:pPr>
              <w:jc w:val="both"/>
              <w:rPr>
                <w:rFonts w:cs="Times New Roman"/>
                <w:color w:val="000000"/>
              </w:rPr>
            </w:pPr>
            <w:r w:rsidRPr="003B066F">
              <w:rPr>
                <w:rFonts w:cs="Times New Roman"/>
                <w:color w:val="000000"/>
              </w:rPr>
              <w:t>「水土保持法」</w:t>
            </w:r>
            <w:r w:rsidRPr="003B066F">
              <w:rPr>
                <w:rFonts w:cs="Times New Roman"/>
                <w:color w:val="000000"/>
              </w:rPr>
              <w:t>§16</w:t>
            </w:r>
          </w:p>
        </w:tc>
        <w:tc>
          <w:tcPr>
            <w:tcW w:w="5123" w:type="dxa"/>
            <w:vAlign w:val="center"/>
          </w:tcPr>
          <w:p w14:paraId="0CCE96A2" w14:textId="77777777" w:rsidR="003C3E8C" w:rsidRPr="003B066F" w:rsidRDefault="003C3E8C" w:rsidP="00967877">
            <w:pPr>
              <w:jc w:val="both"/>
              <w:rPr>
                <w:rFonts w:cs="Times New Roman"/>
                <w:color w:val="000000"/>
              </w:rPr>
            </w:pPr>
            <w:r w:rsidRPr="003B066F">
              <w:rPr>
                <w:rFonts w:cs="Times New Roman"/>
                <w:color w:val="000000"/>
              </w:rPr>
              <w:t>水土保持局</w:t>
            </w:r>
            <w:r w:rsidRPr="003B066F">
              <w:rPr>
                <w:rFonts w:cs="Times New Roman"/>
                <w:color w:val="000000"/>
              </w:rPr>
              <w:t>-</w:t>
            </w:r>
            <w:r w:rsidRPr="003B066F">
              <w:rPr>
                <w:rFonts w:cs="Times New Roman"/>
                <w:color w:val="000000"/>
              </w:rPr>
              <w:t>地理資料倉儲中心</w:t>
            </w:r>
          </w:p>
        </w:tc>
      </w:tr>
      <w:tr w:rsidR="003C3E8C" w:rsidRPr="003B066F" w14:paraId="0CCE96AC" w14:textId="77777777" w:rsidTr="003C3E8C">
        <w:trPr>
          <w:cantSplit/>
          <w:jc w:val="center"/>
        </w:trPr>
        <w:tc>
          <w:tcPr>
            <w:tcW w:w="545" w:type="dxa"/>
            <w:vAlign w:val="center"/>
          </w:tcPr>
          <w:p w14:paraId="0CCE96A4" w14:textId="77777777" w:rsidR="003C3E8C" w:rsidRPr="003B066F" w:rsidRDefault="003C3E8C" w:rsidP="00967877">
            <w:pPr>
              <w:spacing w:line="240" w:lineRule="atLeast"/>
              <w:jc w:val="center"/>
              <w:rPr>
                <w:rFonts w:cs="Times New Roman"/>
              </w:rPr>
            </w:pPr>
            <w:r w:rsidRPr="003B066F">
              <w:rPr>
                <w:rFonts w:cs="Times New Roman"/>
              </w:rPr>
              <w:t>20</w:t>
            </w:r>
          </w:p>
        </w:tc>
        <w:tc>
          <w:tcPr>
            <w:tcW w:w="2126" w:type="dxa"/>
            <w:vAlign w:val="center"/>
          </w:tcPr>
          <w:p w14:paraId="0CCE96A5" w14:textId="77777777" w:rsidR="003C3E8C" w:rsidRPr="003B066F" w:rsidRDefault="003C3E8C" w:rsidP="00967877">
            <w:pPr>
              <w:jc w:val="both"/>
              <w:rPr>
                <w:rFonts w:cs="Times New Roman"/>
                <w:color w:val="000000"/>
              </w:rPr>
            </w:pPr>
            <w:r w:rsidRPr="003B066F">
              <w:rPr>
                <w:rFonts w:cs="Times New Roman"/>
                <w:color w:val="000000"/>
              </w:rPr>
              <w:t>災害敏感區</w:t>
            </w:r>
          </w:p>
        </w:tc>
        <w:tc>
          <w:tcPr>
            <w:tcW w:w="1821" w:type="dxa"/>
            <w:vAlign w:val="center"/>
          </w:tcPr>
          <w:p w14:paraId="0CCE96A6" w14:textId="77777777" w:rsidR="003C3E8C" w:rsidRPr="003B066F" w:rsidRDefault="003C3E8C" w:rsidP="00967877">
            <w:pPr>
              <w:jc w:val="both"/>
              <w:rPr>
                <w:rFonts w:cs="Times New Roman"/>
                <w:color w:val="000000"/>
              </w:rPr>
            </w:pPr>
            <w:r w:rsidRPr="003B066F">
              <w:rPr>
                <w:rFonts w:cs="Times New Roman"/>
                <w:color w:val="000000"/>
              </w:rPr>
              <w:t>行政院農業委員會水土保持局</w:t>
            </w:r>
          </w:p>
        </w:tc>
        <w:tc>
          <w:tcPr>
            <w:tcW w:w="2019" w:type="dxa"/>
            <w:tcMar>
              <w:top w:w="0" w:type="dxa"/>
              <w:left w:w="28" w:type="dxa"/>
              <w:bottom w:w="0" w:type="dxa"/>
              <w:right w:w="28" w:type="dxa"/>
            </w:tcMar>
            <w:vAlign w:val="center"/>
          </w:tcPr>
          <w:p w14:paraId="0CCE96A7" w14:textId="77777777" w:rsidR="003C3E8C" w:rsidRPr="003B066F" w:rsidRDefault="003C3E8C" w:rsidP="00967877">
            <w:pPr>
              <w:jc w:val="both"/>
              <w:rPr>
                <w:rFonts w:cs="Times New Roman"/>
                <w:color w:val="000000"/>
              </w:rPr>
            </w:pPr>
            <w:r w:rsidRPr="003B066F">
              <w:rPr>
                <w:rFonts w:cs="Times New Roman"/>
                <w:color w:val="000000"/>
              </w:rPr>
              <w:t>土石流潛勢溪流</w:t>
            </w:r>
          </w:p>
        </w:tc>
        <w:tc>
          <w:tcPr>
            <w:tcW w:w="2551" w:type="dxa"/>
            <w:vAlign w:val="center"/>
          </w:tcPr>
          <w:p w14:paraId="0CCE96A8" w14:textId="77777777" w:rsidR="003C3E8C" w:rsidRPr="003B066F" w:rsidRDefault="003C3E8C" w:rsidP="00967877">
            <w:pPr>
              <w:jc w:val="both"/>
              <w:rPr>
                <w:rFonts w:cs="Times New Roman"/>
                <w:color w:val="000000"/>
              </w:rPr>
            </w:pPr>
            <w:r w:rsidRPr="003B066F">
              <w:rPr>
                <w:rFonts w:cs="Times New Roman"/>
                <w:color w:val="000000"/>
              </w:rPr>
              <w:t>「土石流災害潛勢資料公開辦法」</w:t>
            </w:r>
          </w:p>
        </w:tc>
        <w:tc>
          <w:tcPr>
            <w:tcW w:w="5123" w:type="dxa"/>
            <w:vAlign w:val="center"/>
          </w:tcPr>
          <w:p w14:paraId="0CCE96A9" w14:textId="77777777" w:rsidR="003C3E8C" w:rsidRPr="003B066F" w:rsidRDefault="003C3E8C" w:rsidP="00967877">
            <w:pPr>
              <w:jc w:val="both"/>
              <w:rPr>
                <w:rFonts w:cs="Times New Roman"/>
                <w:color w:val="000000"/>
              </w:rPr>
            </w:pPr>
            <w:r w:rsidRPr="003B066F">
              <w:rPr>
                <w:rFonts w:cs="Times New Roman"/>
                <w:color w:val="000000"/>
              </w:rPr>
              <w:t>TGOS</w:t>
            </w:r>
          </w:p>
          <w:p w14:paraId="0CCE96AA" w14:textId="77777777" w:rsidR="003C3E8C" w:rsidRPr="003B066F" w:rsidRDefault="003C3E8C" w:rsidP="00967877">
            <w:pPr>
              <w:jc w:val="both"/>
              <w:rPr>
                <w:rFonts w:cs="Times New Roman"/>
                <w:color w:val="000000"/>
              </w:rPr>
            </w:pPr>
            <w:r w:rsidRPr="003B066F">
              <w:rPr>
                <w:rFonts w:cs="Times New Roman"/>
                <w:color w:val="000000"/>
              </w:rPr>
              <w:t>(http://tgos.nat.gov.tw/tgos/Web/TGOS_Home.aspx)</w:t>
            </w:r>
          </w:p>
          <w:p w14:paraId="0CCE96AB" w14:textId="77777777" w:rsidR="003C3E8C" w:rsidRPr="003B066F" w:rsidRDefault="003C3E8C" w:rsidP="00967877">
            <w:pPr>
              <w:jc w:val="both"/>
              <w:rPr>
                <w:rFonts w:cs="Times New Roman"/>
                <w:color w:val="000000"/>
              </w:rPr>
            </w:pPr>
            <w:r w:rsidRPr="003B066F">
              <w:rPr>
                <w:rFonts w:cs="Times New Roman"/>
                <w:color w:val="000000"/>
              </w:rPr>
              <w:t>/</w:t>
            </w:r>
            <w:r w:rsidRPr="003B066F">
              <w:rPr>
                <w:rFonts w:cs="Times New Roman"/>
                <w:color w:val="000000"/>
              </w:rPr>
              <w:t>水土保持局</w:t>
            </w:r>
            <w:r w:rsidRPr="003B066F">
              <w:rPr>
                <w:rFonts w:cs="Times New Roman"/>
                <w:color w:val="000000"/>
              </w:rPr>
              <w:t>-</w:t>
            </w:r>
            <w:r w:rsidRPr="003B066F">
              <w:rPr>
                <w:rFonts w:cs="Times New Roman"/>
                <w:color w:val="000000"/>
              </w:rPr>
              <w:t>地理資料倉儲中心</w:t>
            </w:r>
          </w:p>
        </w:tc>
      </w:tr>
    </w:tbl>
    <w:p w14:paraId="0CCE96AD" w14:textId="77777777" w:rsidR="003C3E8C" w:rsidRPr="003B066F" w:rsidRDefault="003C3E8C" w:rsidP="003C3E8C">
      <w:pPr>
        <w:rPr>
          <w:rFonts w:cs="Times New Roman"/>
        </w:rPr>
      </w:pPr>
    </w:p>
    <w:p w14:paraId="0CCE96AE" w14:textId="77777777" w:rsidR="003C3E8C" w:rsidRPr="003B066F" w:rsidRDefault="003C3E8C" w:rsidP="003C3E8C">
      <w:pPr>
        <w:rPr>
          <w:rFonts w:cs="Times New Roman"/>
        </w:rPr>
        <w:sectPr w:rsidR="003C3E8C" w:rsidRPr="003B066F" w:rsidSect="003C3E8C">
          <w:headerReference w:type="default" r:id="rId87"/>
          <w:pgSz w:w="16838" w:h="11906" w:orient="landscape"/>
          <w:pgMar w:top="1797" w:right="1440" w:bottom="1797" w:left="1440" w:header="709" w:footer="992" w:gutter="0"/>
          <w:cols w:space="425"/>
          <w:docGrid w:type="linesAndChars" w:linePitch="360"/>
        </w:sectPr>
      </w:pPr>
    </w:p>
    <w:tbl>
      <w:tblPr>
        <w:tblW w:w="91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1E0" w:firstRow="1" w:lastRow="1" w:firstColumn="1" w:lastColumn="1" w:noHBand="0" w:noVBand="0"/>
      </w:tblPr>
      <w:tblGrid>
        <w:gridCol w:w="2150"/>
        <w:gridCol w:w="2323"/>
        <w:gridCol w:w="1240"/>
        <w:gridCol w:w="3445"/>
      </w:tblGrid>
      <w:tr w:rsidR="003C3E8C" w:rsidRPr="003B066F" w14:paraId="0CCE96B1" w14:textId="77777777" w:rsidTr="00967877">
        <w:trPr>
          <w:trHeight w:val="312"/>
          <w:jc w:val="center"/>
        </w:trPr>
        <w:tc>
          <w:tcPr>
            <w:tcW w:w="2150" w:type="dxa"/>
            <w:vAlign w:val="center"/>
          </w:tcPr>
          <w:p w14:paraId="0CCE96AF" w14:textId="77777777" w:rsidR="003C3E8C" w:rsidRPr="003B066F" w:rsidRDefault="003C3E8C" w:rsidP="00967877">
            <w:pPr>
              <w:jc w:val="center"/>
              <w:rPr>
                <w:rFonts w:cs="Times New Roman"/>
              </w:rPr>
            </w:pPr>
            <w:r w:rsidRPr="003B066F">
              <w:rPr>
                <w:rFonts w:cs="Times New Roman"/>
              </w:rPr>
              <w:lastRenderedPageBreak/>
              <w:t>會議名稱</w:t>
            </w:r>
          </w:p>
        </w:tc>
        <w:tc>
          <w:tcPr>
            <w:tcW w:w="7008" w:type="dxa"/>
            <w:gridSpan w:val="3"/>
          </w:tcPr>
          <w:p w14:paraId="0CCE96B0" w14:textId="0EBA3B09" w:rsidR="003C3E8C" w:rsidRPr="003B066F" w:rsidRDefault="00967877" w:rsidP="00967877">
            <w:pPr>
              <w:rPr>
                <w:rFonts w:cs="Times New Roman"/>
              </w:rPr>
            </w:pPr>
            <w:r w:rsidRPr="003B066F">
              <w:rPr>
                <w:rFonts w:cs="Times New Roman"/>
              </w:rPr>
              <w:t>九月份</w:t>
            </w:r>
            <w:r w:rsidR="003C3E8C" w:rsidRPr="003B066F">
              <w:rPr>
                <w:rFonts w:cs="Times New Roman"/>
              </w:rPr>
              <w:t>工作會議</w:t>
            </w:r>
            <w:r w:rsidR="00896098">
              <w:rPr>
                <w:rFonts w:cs="Times New Roman" w:hint="eastAsia"/>
              </w:rPr>
              <w:t>1</w:t>
            </w:r>
          </w:p>
        </w:tc>
      </w:tr>
      <w:tr w:rsidR="003C3E8C" w:rsidRPr="003B066F" w14:paraId="0CCE96B6" w14:textId="77777777" w:rsidTr="00967877">
        <w:trPr>
          <w:trHeight w:val="312"/>
          <w:jc w:val="center"/>
        </w:trPr>
        <w:tc>
          <w:tcPr>
            <w:tcW w:w="2150" w:type="dxa"/>
            <w:vAlign w:val="center"/>
          </w:tcPr>
          <w:p w14:paraId="0CCE96B2" w14:textId="77777777" w:rsidR="003C3E8C" w:rsidRPr="003B066F" w:rsidRDefault="003C3E8C" w:rsidP="00967877">
            <w:pPr>
              <w:jc w:val="center"/>
              <w:rPr>
                <w:rFonts w:cs="Times New Roman"/>
              </w:rPr>
            </w:pPr>
            <w:r w:rsidRPr="003B066F">
              <w:rPr>
                <w:rFonts w:cs="Times New Roman"/>
              </w:rPr>
              <w:t>日　　期</w:t>
            </w:r>
          </w:p>
        </w:tc>
        <w:tc>
          <w:tcPr>
            <w:tcW w:w="2323" w:type="dxa"/>
          </w:tcPr>
          <w:p w14:paraId="0CCE96B3" w14:textId="77777777" w:rsidR="003C3E8C" w:rsidRPr="003B066F" w:rsidRDefault="003C3E8C" w:rsidP="00967877">
            <w:pPr>
              <w:rPr>
                <w:rFonts w:cs="Times New Roman"/>
              </w:rPr>
            </w:pPr>
            <w:r w:rsidRPr="003B066F">
              <w:rPr>
                <w:rFonts w:cs="Times New Roman"/>
              </w:rPr>
              <w:t>2013/9/4</w:t>
            </w:r>
          </w:p>
        </w:tc>
        <w:tc>
          <w:tcPr>
            <w:tcW w:w="1240" w:type="dxa"/>
          </w:tcPr>
          <w:p w14:paraId="0CCE96B4" w14:textId="77777777" w:rsidR="003C3E8C" w:rsidRPr="003B066F" w:rsidRDefault="003C3E8C" w:rsidP="00967877">
            <w:pPr>
              <w:jc w:val="center"/>
              <w:rPr>
                <w:rFonts w:cs="Times New Roman"/>
              </w:rPr>
            </w:pPr>
            <w:r w:rsidRPr="003B066F">
              <w:rPr>
                <w:rFonts w:cs="Times New Roman"/>
              </w:rPr>
              <w:t>地　　點</w:t>
            </w:r>
          </w:p>
        </w:tc>
        <w:tc>
          <w:tcPr>
            <w:tcW w:w="3445" w:type="dxa"/>
          </w:tcPr>
          <w:p w14:paraId="0CCE96B5" w14:textId="77777777" w:rsidR="003C3E8C" w:rsidRPr="003B066F" w:rsidRDefault="003C3E8C" w:rsidP="00967877">
            <w:pPr>
              <w:rPr>
                <w:rFonts w:cs="Times New Roman"/>
              </w:rPr>
            </w:pPr>
            <w:r w:rsidRPr="003B066F">
              <w:rPr>
                <w:rFonts w:cs="Times New Roman"/>
              </w:rPr>
              <w:t>台地中心</w:t>
            </w:r>
            <w:r w:rsidRPr="003B066F">
              <w:rPr>
                <w:rFonts w:cs="Times New Roman"/>
              </w:rPr>
              <w:t>201</w:t>
            </w:r>
            <w:r w:rsidRPr="003B066F">
              <w:rPr>
                <w:rFonts w:cs="Times New Roman"/>
              </w:rPr>
              <w:t>會議室</w:t>
            </w:r>
          </w:p>
        </w:tc>
      </w:tr>
      <w:tr w:rsidR="003C3E8C" w:rsidRPr="003B066F" w14:paraId="0CCE96B9" w14:textId="77777777" w:rsidTr="00967877">
        <w:trPr>
          <w:trHeight w:val="312"/>
          <w:jc w:val="center"/>
        </w:trPr>
        <w:tc>
          <w:tcPr>
            <w:tcW w:w="2150" w:type="dxa"/>
            <w:vAlign w:val="center"/>
          </w:tcPr>
          <w:p w14:paraId="0CCE96B7" w14:textId="77777777" w:rsidR="003C3E8C" w:rsidRPr="003B066F" w:rsidRDefault="003C3E8C" w:rsidP="00967877">
            <w:pPr>
              <w:jc w:val="center"/>
              <w:rPr>
                <w:rFonts w:cs="Times New Roman"/>
              </w:rPr>
            </w:pPr>
            <w:r w:rsidRPr="003B066F">
              <w:rPr>
                <w:rFonts w:cs="Times New Roman"/>
              </w:rPr>
              <w:t>應出席人員</w:t>
            </w:r>
          </w:p>
        </w:tc>
        <w:tc>
          <w:tcPr>
            <w:tcW w:w="7008" w:type="dxa"/>
            <w:gridSpan w:val="3"/>
          </w:tcPr>
          <w:p w14:paraId="0CCE96B8" w14:textId="77777777" w:rsidR="003C3E8C" w:rsidRPr="003B066F" w:rsidRDefault="003C3E8C" w:rsidP="00967877">
            <w:pPr>
              <w:rPr>
                <w:rFonts w:cs="Times New Roman"/>
              </w:rPr>
            </w:pPr>
            <w:r w:rsidRPr="003B066F">
              <w:rPr>
                <w:rFonts w:cs="Times New Roman"/>
                <w:bCs/>
              </w:rPr>
              <w:t>逢甲大學</w:t>
            </w:r>
          </w:p>
        </w:tc>
      </w:tr>
      <w:tr w:rsidR="003C3E8C" w:rsidRPr="003B066F" w14:paraId="0CCE96BC" w14:textId="77777777" w:rsidTr="00967877">
        <w:trPr>
          <w:trHeight w:val="312"/>
          <w:jc w:val="center"/>
        </w:trPr>
        <w:tc>
          <w:tcPr>
            <w:tcW w:w="2150" w:type="dxa"/>
            <w:vAlign w:val="center"/>
          </w:tcPr>
          <w:p w14:paraId="0CCE96BA" w14:textId="77777777" w:rsidR="003C3E8C" w:rsidRPr="003B066F" w:rsidRDefault="003C3E8C" w:rsidP="00967877">
            <w:pPr>
              <w:wordWrap w:val="0"/>
              <w:jc w:val="center"/>
              <w:rPr>
                <w:rFonts w:cs="Times New Roman"/>
              </w:rPr>
            </w:pPr>
            <w:r w:rsidRPr="003B066F">
              <w:rPr>
                <w:rFonts w:cs="Times New Roman"/>
              </w:rPr>
              <w:t>委託單位出席人員</w:t>
            </w:r>
          </w:p>
        </w:tc>
        <w:tc>
          <w:tcPr>
            <w:tcW w:w="7008" w:type="dxa"/>
            <w:gridSpan w:val="3"/>
          </w:tcPr>
          <w:p w14:paraId="0CCE96BB" w14:textId="77777777" w:rsidR="003C3E8C" w:rsidRPr="003B066F" w:rsidRDefault="003C3E8C" w:rsidP="003C3E8C">
            <w:pPr>
              <w:rPr>
                <w:rFonts w:cs="Times New Roman"/>
              </w:rPr>
            </w:pPr>
            <w:r w:rsidRPr="003B066F">
              <w:rPr>
                <w:rFonts w:cs="Times New Roman"/>
                <w:bCs/>
              </w:rPr>
              <w:t>臺地中心</w:t>
            </w:r>
          </w:p>
        </w:tc>
      </w:tr>
      <w:tr w:rsidR="003C3E8C" w:rsidRPr="003B066F" w14:paraId="0CCE96BF" w14:textId="77777777" w:rsidTr="00967877">
        <w:trPr>
          <w:trHeight w:val="312"/>
          <w:jc w:val="center"/>
        </w:trPr>
        <w:tc>
          <w:tcPr>
            <w:tcW w:w="2150" w:type="dxa"/>
            <w:vAlign w:val="center"/>
          </w:tcPr>
          <w:p w14:paraId="0CCE96BD" w14:textId="77777777" w:rsidR="003C3E8C" w:rsidRPr="003B066F" w:rsidRDefault="003C3E8C" w:rsidP="00967877">
            <w:pPr>
              <w:jc w:val="center"/>
              <w:rPr>
                <w:rFonts w:cs="Times New Roman"/>
              </w:rPr>
            </w:pPr>
            <w:r w:rsidRPr="003B066F">
              <w:rPr>
                <w:rFonts w:cs="Times New Roman"/>
              </w:rPr>
              <w:t>缺席人員</w:t>
            </w:r>
          </w:p>
        </w:tc>
        <w:tc>
          <w:tcPr>
            <w:tcW w:w="7008" w:type="dxa"/>
            <w:gridSpan w:val="3"/>
          </w:tcPr>
          <w:p w14:paraId="0CCE96BE" w14:textId="77777777" w:rsidR="003C3E8C" w:rsidRPr="003B066F" w:rsidRDefault="003C3E8C" w:rsidP="00967877">
            <w:pPr>
              <w:rPr>
                <w:rFonts w:cs="Times New Roman"/>
              </w:rPr>
            </w:pPr>
          </w:p>
        </w:tc>
      </w:tr>
      <w:tr w:rsidR="003C3E8C" w:rsidRPr="003B066F" w14:paraId="0CCE96C3" w14:textId="77777777" w:rsidTr="00967877">
        <w:trPr>
          <w:trHeight w:val="312"/>
          <w:jc w:val="center"/>
        </w:trPr>
        <w:tc>
          <w:tcPr>
            <w:tcW w:w="2150" w:type="dxa"/>
            <w:vAlign w:val="center"/>
          </w:tcPr>
          <w:p w14:paraId="0CCE96C0" w14:textId="77777777" w:rsidR="003C3E8C" w:rsidRPr="003B066F" w:rsidRDefault="003C3E8C" w:rsidP="00967877">
            <w:pPr>
              <w:jc w:val="center"/>
              <w:rPr>
                <w:rFonts w:cs="Times New Roman"/>
              </w:rPr>
            </w:pPr>
            <w:r w:rsidRPr="003B066F">
              <w:rPr>
                <w:rFonts w:cs="Times New Roman"/>
              </w:rPr>
              <w:t>溝通方式</w:t>
            </w:r>
          </w:p>
        </w:tc>
        <w:tc>
          <w:tcPr>
            <w:tcW w:w="7008" w:type="dxa"/>
            <w:gridSpan w:val="3"/>
          </w:tcPr>
          <w:p w14:paraId="0CCE96C1" w14:textId="77777777" w:rsidR="003C3E8C" w:rsidRPr="003B066F" w:rsidRDefault="003C3E8C" w:rsidP="00967877">
            <w:pPr>
              <w:rPr>
                <w:rFonts w:cs="Times New Roman"/>
              </w:rPr>
            </w:pPr>
            <w:r w:rsidRPr="003B066F">
              <w:rPr>
                <w:rFonts w:cs="Times New Roman"/>
                <w:b/>
              </w:rPr>
              <w:sym w:font="Wingdings" w:char="F0FE"/>
            </w:r>
            <w:r w:rsidRPr="003B066F">
              <w:rPr>
                <w:rFonts w:cs="Times New Roman"/>
              </w:rPr>
              <w:t xml:space="preserve">會議　</w:t>
            </w:r>
            <w:r w:rsidRPr="003B066F">
              <w:rPr>
                <w:rFonts w:cs="Times New Roman"/>
                <w:b/>
              </w:rPr>
              <w:sym w:font="Wingdings" w:char="F0A8"/>
            </w:r>
            <w:r w:rsidRPr="003B066F">
              <w:rPr>
                <w:rFonts w:cs="Times New Roman"/>
              </w:rPr>
              <w:t>電子郵件</w:t>
            </w:r>
            <w:r w:rsidRPr="003B066F">
              <w:rPr>
                <w:rFonts w:cs="Times New Roman"/>
              </w:rPr>
              <w:t xml:space="preserve">  </w:t>
            </w:r>
            <w:r w:rsidRPr="003B066F">
              <w:rPr>
                <w:rFonts w:cs="Times New Roman"/>
                <w:b/>
              </w:rPr>
              <w:sym w:font="Wingdings" w:char="F0A8"/>
            </w:r>
            <w:r w:rsidRPr="003B066F">
              <w:rPr>
                <w:rFonts w:cs="Times New Roman"/>
              </w:rPr>
              <w:t>電話</w:t>
            </w:r>
            <w:r w:rsidRPr="003B066F">
              <w:rPr>
                <w:rFonts w:cs="Times New Roman"/>
              </w:rPr>
              <w:t xml:space="preserve">   </w:t>
            </w:r>
            <w:r w:rsidRPr="003B066F">
              <w:rPr>
                <w:rFonts w:cs="Times New Roman"/>
                <w:b/>
              </w:rPr>
              <w:sym w:font="Wingdings" w:char="F0A8"/>
            </w:r>
            <w:r w:rsidRPr="003B066F">
              <w:rPr>
                <w:rFonts w:cs="Times New Roman"/>
              </w:rPr>
              <w:t>面訪</w:t>
            </w:r>
            <w:r w:rsidRPr="003B066F">
              <w:rPr>
                <w:rFonts w:cs="Times New Roman"/>
              </w:rPr>
              <w:t xml:space="preserve">   </w:t>
            </w:r>
            <w:r w:rsidRPr="003B066F">
              <w:rPr>
                <w:rFonts w:cs="Times New Roman"/>
                <w:b/>
              </w:rPr>
              <w:sym w:font="Wingdings" w:char="F0A8"/>
            </w:r>
            <w:r w:rsidRPr="003B066F">
              <w:rPr>
                <w:rFonts w:cs="Times New Roman"/>
              </w:rPr>
              <w:t>公文</w:t>
            </w:r>
            <w:r w:rsidRPr="003B066F">
              <w:rPr>
                <w:rFonts w:cs="Times New Roman"/>
              </w:rPr>
              <w:t xml:space="preserve">   </w:t>
            </w:r>
            <w:r w:rsidRPr="003B066F">
              <w:rPr>
                <w:rFonts w:cs="Times New Roman"/>
                <w:b/>
              </w:rPr>
              <w:sym w:font="Wingdings" w:char="F0A8"/>
            </w:r>
            <w:r w:rsidRPr="003B066F">
              <w:rPr>
                <w:rFonts w:cs="Times New Roman"/>
              </w:rPr>
              <w:t>IM</w:t>
            </w:r>
          </w:p>
          <w:p w14:paraId="0CCE96C2" w14:textId="77777777" w:rsidR="003C3E8C" w:rsidRPr="003B066F" w:rsidRDefault="003C3E8C" w:rsidP="00967877">
            <w:pPr>
              <w:rPr>
                <w:rFonts w:cs="Times New Roman"/>
                <w:b/>
              </w:rPr>
            </w:pPr>
            <w:r w:rsidRPr="003B066F">
              <w:rPr>
                <w:rFonts w:cs="Times New Roman"/>
                <w:b/>
              </w:rPr>
              <w:sym w:font="Wingdings" w:char="F0A8"/>
            </w:r>
            <w:r w:rsidRPr="003B066F">
              <w:rPr>
                <w:rFonts w:cs="Times New Roman"/>
                <w:color w:val="000000" w:themeColor="text1"/>
              </w:rPr>
              <w:t>里程碑會議</w:t>
            </w:r>
            <w:r w:rsidRPr="003B066F">
              <w:rPr>
                <w:rFonts w:cs="Times New Roman"/>
                <w:color w:val="000000" w:themeColor="text1"/>
              </w:rPr>
              <w:t xml:space="preserve"> ________</w:t>
            </w:r>
          </w:p>
        </w:tc>
      </w:tr>
      <w:tr w:rsidR="003C3E8C" w:rsidRPr="003B066F" w14:paraId="0CCE96C5" w14:textId="77777777" w:rsidTr="00967877">
        <w:trPr>
          <w:trHeight w:val="312"/>
          <w:jc w:val="center"/>
        </w:trPr>
        <w:tc>
          <w:tcPr>
            <w:tcW w:w="9158" w:type="dxa"/>
            <w:gridSpan w:val="4"/>
          </w:tcPr>
          <w:p w14:paraId="0CCE96C4" w14:textId="77777777" w:rsidR="003C3E8C" w:rsidRPr="003B066F" w:rsidRDefault="003C3E8C" w:rsidP="00967877">
            <w:pPr>
              <w:tabs>
                <w:tab w:val="left" w:pos="2119"/>
                <w:tab w:val="center" w:pos="4452"/>
              </w:tabs>
              <w:rPr>
                <w:rFonts w:cs="Times New Roman"/>
                <w:b/>
              </w:rPr>
            </w:pPr>
            <w:r w:rsidRPr="003B066F">
              <w:rPr>
                <w:rFonts w:cs="Times New Roman"/>
                <w:b/>
              </w:rPr>
              <w:tab/>
            </w:r>
            <w:r w:rsidRPr="003B066F">
              <w:rPr>
                <w:rFonts w:cs="Times New Roman"/>
                <w:b/>
              </w:rPr>
              <w:tab/>
            </w:r>
            <w:r w:rsidRPr="003B066F">
              <w:rPr>
                <w:rFonts w:cs="Times New Roman"/>
                <w:b/>
              </w:rPr>
              <w:t>會議內容</w:t>
            </w:r>
          </w:p>
        </w:tc>
      </w:tr>
      <w:tr w:rsidR="003C3E8C" w:rsidRPr="003B066F" w14:paraId="0CCE96D0" w14:textId="77777777" w:rsidTr="00967877">
        <w:trPr>
          <w:trHeight w:val="28"/>
          <w:jc w:val="center"/>
        </w:trPr>
        <w:tc>
          <w:tcPr>
            <w:tcW w:w="9158" w:type="dxa"/>
            <w:gridSpan w:val="4"/>
          </w:tcPr>
          <w:p w14:paraId="0CCE96C6" w14:textId="77777777" w:rsidR="003C3E8C" w:rsidRPr="003B066F" w:rsidRDefault="003C3E8C" w:rsidP="003C3E8C">
            <w:pPr>
              <w:adjustRightInd/>
              <w:snapToGrid/>
              <w:rPr>
                <w:rFonts w:cs="Times New Roman"/>
                <w:b/>
              </w:rPr>
            </w:pPr>
            <w:r w:rsidRPr="003B066F">
              <w:rPr>
                <w:rFonts w:cs="Times New Roman"/>
                <w:b/>
              </w:rPr>
              <w:t>【討論議題】</w:t>
            </w:r>
          </w:p>
          <w:p w14:paraId="0CCE96C7" w14:textId="77777777" w:rsidR="003C3E8C" w:rsidRPr="003B066F" w:rsidRDefault="003C3E8C" w:rsidP="001D2E7B">
            <w:pPr>
              <w:pStyle w:val="af6"/>
              <w:numPr>
                <w:ilvl w:val="0"/>
                <w:numId w:val="10"/>
              </w:numPr>
              <w:adjustRightInd/>
              <w:snapToGrid/>
              <w:ind w:leftChars="0"/>
              <w:rPr>
                <w:rFonts w:cs="Times New Roman"/>
              </w:rPr>
            </w:pPr>
            <w:r w:rsidRPr="003B066F">
              <w:rPr>
                <w:rFonts w:cs="Times New Roman"/>
              </w:rPr>
              <w:t>需要將本計畫開發的環境敏感地區模組</w:t>
            </w:r>
            <w:r w:rsidRPr="003B066F">
              <w:rPr>
                <w:rFonts w:cs="Times New Roman"/>
              </w:rPr>
              <w:t>API</w:t>
            </w:r>
            <w:r w:rsidRPr="003B066F">
              <w:rPr>
                <w:rFonts w:cs="Times New Roman"/>
              </w:rPr>
              <w:t>，部署於臺地中心某一台伺服器，該伺服器需要能存取其他單位或是</w:t>
            </w:r>
            <w:r w:rsidRPr="003B066F">
              <w:rPr>
                <w:rFonts w:cs="Times New Roman"/>
              </w:rPr>
              <w:t>TGOS cloud</w:t>
            </w:r>
            <w:r w:rsidRPr="003B066F">
              <w:rPr>
                <w:rFonts w:cs="Times New Roman"/>
              </w:rPr>
              <w:t>的</w:t>
            </w:r>
            <w:r w:rsidRPr="003B066F">
              <w:rPr>
                <w:rFonts w:cs="Times New Roman"/>
              </w:rPr>
              <w:t>WMS</w:t>
            </w:r>
            <w:r w:rsidRPr="003B066F">
              <w:rPr>
                <w:rFonts w:cs="Times New Roman"/>
              </w:rPr>
              <w:t>＼</w:t>
            </w:r>
            <w:r w:rsidRPr="003B066F">
              <w:rPr>
                <w:rFonts w:cs="Times New Roman"/>
              </w:rPr>
              <w:t>WMTS</w:t>
            </w:r>
            <w:r w:rsidRPr="003B066F">
              <w:rPr>
                <w:rFonts w:cs="Times New Roman"/>
              </w:rPr>
              <w:t>＼</w:t>
            </w:r>
            <w:r w:rsidRPr="003B066F">
              <w:rPr>
                <w:rFonts w:cs="Times New Roman"/>
              </w:rPr>
              <w:t>WFS</w:t>
            </w:r>
            <w:r w:rsidRPr="003B066F">
              <w:rPr>
                <w:rFonts w:cs="Times New Roman"/>
              </w:rPr>
              <w:t>服務。是否可提供一台伺服器安裝環境敏感地區模組</w:t>
            </w:r>
            <w:r w:rsidRPr="003B066F">
              <w:rPr>
                <w:rFonts w:cs="Times New Roman"/>
              </w:rPr>
              <w:t>API</w:t>
            </w:r>
            <w:r w:rsidRPr="003B066F">
              <w:rPr>
                <w:rFonts w:cs="Times New Roman"/>
              </w:rPr>
              <w:t>，並且提供遠端存取？</w:t>
            </w:r>
          </w:p>
          <w:p w14:paraId="0CCE96C8" w14:textId="77777777" w:rsidR="003C3E8C" w:rsidRPr="003B066F" w:rsidRDefault="003C3E8C" w:rsidP="001D2E7B">
            <w:pPr>
              <w:pStyle w:val="af6"/>
              <w:numPr>
                <w:ilvl w:val="0"/>
                <w:numId w:val="10"/>
              </w:numPr>
              <w:adjustRightInd/>
              <w:snapToGrid/>
              <w:ind w:leftChars="0"/>
              <w:rPr>
                <w:rFonts w:cs="Times New Roman"/>
              </w:rPr>
            </w:pPr>
            <w:r w:rsidRPr="003B066F">
              <w:rPr>
                <w:rFonts w:cs="Times New Roman"/>
              </w:rPr>
              <w:t>由於環境敏感地區查詢模組需要整合到國土資訊系統成果網，目前規劃的整合方式畫面如下圖所示。需要在該網頁新增兩個</w:t>
            </w:r>
            <w:r w:rsidRPr="003B066F">
              <w:rPr>
                <w:rFonts w:cs="Times New Roman"/>
              </w:rPr>
              <w:t>icon</w:t>
            </w:r>
            <w:r w:rsidRPr="003B066F">
              <w:rPr>
                <w:rFonts w:cs="Times New Roman"/>
              </w:rPr>
              <w:t>，一個是圖層套疊，另一個是環域分析功能。採用以另開視窗方式進行功能操作。上述功能是採</w:t>
            </w:r>
            <w:r w:rsidRPr="003B066F">
              <w:rPr>
                <w:rFonts w:cs="Times New Roman"/>
              </w:rPr>
              <w:t>Javascript</w:t>
            </w:r>
            <w:r w:rsidRPr="003B066F">
              <w:rPr>
                <w:rFonts w:cs="Times New Roman"/>
              </w:rPr>
              <w:t>設計開發，未來成果網僅需</w:t>
            </w:r>
            <w:r w:rsidRPr="003B066F">
              <w:rPr>
                <w:rFonts w:cs="Times New Roman"/>
              </w:rPr>
              <w:t>included Javascript</w:t>
            </w:r>
            <w:r w:rsidRPr="003B066F">
              <w:rPr>
                <w:rFonts w:cs="Times New Roman"/>
              </w:rPr>
              <w:t>即可。想確認這樣的整合方式是否可行</w:t>
            </w:r>
            <w:r w:rsidRPr="003B066F">
              <w:rPr>
                <w:rFonts w:cs="Times New Roman"/>
              </w:rPr>
              <w:t>?</w:t>
            </w:r>
          </w:p>
          <w:p w14:paraId="0CCE96C9" w14:textId="77777777" w:rsidR="003C3E8C" w:rsidRPr="003B066F" w:rsidRDefault="003C3E8C" w:rsidP="001D2E7B">
            <w:pPr>
              <w:pStyle w:val="af6"/>
              <w:numPr>
                <w:ilvl w:val="0"/>
                <w:numId w:val="10"/>
              </w:numPr>
              <w:adjustRightInd/>
              <w:snapToGrid/>
              <w:ind w:leftChars="0"/>
              <w:rPr>
                <w:rFonts w:cs="Times New Roman"/>
              </w:rPr>
            </w:pPr>
            <w:r w:rsidRPr="003B066F">
              <w:rPr>
                <w:rFonts w:cs="Times New Roman"/>
              </w:rPr>
              <w:t>本計畫部分功能（如下圖所示）會跟圖台操作有關，本團隊會先研究圖台與本計畫所開發功能的</w:t>
            </w:r>
            <w:r w:rsidRPr="003B066F">
              <w:rPr>
                <w:rFonts w:cs="Times New Roman"/>
              </w:rPr>
              <w:t>input\output</w:t>
            </w:r>
            <w:r w:rsidRPr="003B066F">
              <w:rPr>
                <w:rFonts w:cs="Times New Roman"/>
              </w:rPr>
              <w:t>介面，會沿用既有圖台操作的方法，不會異動既有圖台操作為原則，該部分技術上是否可行？</w:t>
            </w:r>
          </w:p>
          <w:p w14:paraId="0CCE96CA" w14:textId="77777777" w:rsidR="003C3E8C" w:rsidRPr="003B066F" w:rsidRDefault="003C3E8C" w:rsidP="001D2E7B">
            <w:pPr>
              <w:pStyle w:val="af6"/>
              <w:numPr>
                <w:ilvl w:val="0"/>
                <w:numId w:val="10"/>
              </w:numPr>
              <w:adjustRightInd/>
              <w:snapToGrid/>
              <w:ind w:leftChars="0"/>
              <w:rPr>
                <w:rFonts w:cs="Times New Roman"/>
              </w:rPr>
            </w:pPr>
            <w:r w:rsidRPr="003B066F">
              <w:rPr>
                <w:rFonts w:cs="Times New Roman"/>
              </w:rPr>
              <w:t>本計畫會整理一份圖資清單，該部分需要放置在要放資料庫，所以需要讀取使用既有資料庫或是採用</w:t>
            </w:r>
            <w:r w:rsidRPr="003B066F">
              <w:rPr>
                <w:rFonts w:cs="Times New Roman"/>
              </w:rPr>
              <w:t xml:space="preserve">open source </w:t>
            </w:r>
            <w:r w:rsidRPr="003B066F">
              <w:rPr>
                <w:rFonts w:cs="Times New Roman"/>
              </w:rPr>
              <w:t>資料庫軟體。</w:t>
            </w:r>
          </w:p>
          <w:p w14:paraId="0CCE96CB" w14:textId="77777777" w:rsidR="003C3E8C" w:rsidRPr="003B066F" w:rsidRDefault="003C3E8C" w:rsidP="003C3E8C">
            <w:pPr>
              <w:adjustRightInd/>
              <w:snapToGrid/>
              <w:rPr>
                <w:rFonts w:cs="Times New Roman"/>
                <w:b/>
              </w:rPr>
            </w:pPr>
            <w:r w:rsidRPr="003B066F">
              <w:rPr>
                <w:rFonts w:cs="Times New Roman"/>
                <w:b/>
              </w:rPr>
              <w:t>【會議決議】</w:t>
            </w:r>
          </w:p>
          <w:p w14:paraId="0CCE96CC" w14:textId="77777777" w:rsidR="003C3E8C" w:rsidRPr="003B066F" w:rsidRDefault="003C3E8C" w:rsidP="001D2E7B">
            <w:pPr>
              <w:pStyle w:val="af6"/>
              <w:numPr>
                <w:ilvl w:val="0"/>
                <w:numId w:val="11"/>
              </w:numPr>
              <w:adjustRightInd/>
              <w:snapToGrid/>
              <w:ind w:leftChars="0"/>
              <w:rPr>
                <w:rFonts w:cs="Times New Roman"/>
              </w:rPr>
            </w:pPr>
            <w:r w:rsidRPr="003B066F">
              <w:rPr>
                <w:rFonts w:cs="Times New Roman"/>
              </w:rPr>
              <w:t>臺地中心可提供一台虛擬機，作為安裝環境敏感地區模組</w:t>
            </w:r>
            <w:r w:rsidRPr="003B066F">
              <w:rPr>
                <w:rFonts w:cs="Times New Roman"/>
              </w:rPr>
              <w:t>API</w:t>
            </w:r>
            <w:r w:rsidRPr="003B066F">
              <w:rPr>
                <w:rFonts w:cs="Times New Roman"/>
              </w:rPr>
              <w:t>，並且提供遠端存取權限。</w:t>
            </w:r>
          </w:p>
          <w:p w14:paraId="0CCE96CD" w14:textId="77777777" w:rsidR="003C3E8C" w:rsidRPr="003B066F" w:rsidRDefault="003C3E8C" w:rsidP="001D2E7B">
            <w:pPr>
              <w:pStyle w:val="af6"/>
              <w:numPr>
                <w:ilvl w:val="0"/>
                <w:numId w:val="11"/>
              </w:numPr>
              <w:adjustRightInd/>
              <w:snapToGrid/>
              <w:ind w:leftChars="0"/>
              <w:rPr>
                <w:rFonts w:cs="Times New Roman"/>
              </w:rPr>
            </w:pPr>
            <w:r w:rsidRPr="003B066F">
              <w:rPr>
                <w:rFonts w:cs="Times New Roman"/>
              </w:rPr>
              <w:t>有關逢甲團隊所提出的技術整合議題，待臺地中心內部討論後再答覆。</w:t>
            </w:r>
          </w:p>
          <w:p w14:paraId="0CCE96CE" w14:textId="77777777" w:rsidR="003C3E8C" w:rsidRPr="003B066F" w:rsidRDefault="003C3E8C" w:rsidP="003C3E8C">
            <w:pPr>
              <w:adjustRightInd/>
              <w:snapToGrid/>
              <w:rPr>
                <w:rFonts w:cs="Times New Roman"/>
                <w:b/>
              </w:rPr>
            </w:pPr>
          </w:p>
          <w:p w14:paraId="0CCE96CF" w14:textId="77777777" w:rsidR="003C3E8C" w:rsidRPr="003B066F" w:rsidRDefault="003C3E8C" w:rsidP="003C3E8C">
            <w:pPr>
              <w:adjustRightInd/>
              <w:snapToGrid/>
              <w:rPr>
                <w:rFonts w:cs="Times New Roman"/>
                <w:b/>
              </w:rPr>
            </w:pPr>
          </w:p>
        </w:tc>
      </w:tr>
    </w:tbl>
    <w:p w14:paraId="0CCE96D1" w14:textId="77777777" w:rsidR="003C3E8C" w:rsidRPr="003B066F" w:rsidRDefault="003C3E8C" w:rsidP="003C3E8C">
      <w:pPr>
        <w:rPr>
          <w:rFonts w:cs="Times New Roman"/>
        </w:rPr>
      </w:pPr>
    </w:p>
    <w:p w14:paraId="0CCE96D2" w14:textId="77777777" w:rsidR="00967877" w:rsidRPr="003B066F" w:rsidRDefault="00967877" w:rsidP="003C3E8C">
      <w:pPr>
        <w:rPr>
          <w:rFonts w:cs="Times New Roman"/>
        </w:rPr>
      </w:pPr>
    </w:p>
    <w:p w14:paraId="7714808E" w14:textId="77777777" w:rsidR="003B066F" w:rsidRPr="003B066F" w:rsidRDefault="003B066F" w:rsidP="003C3E8C">
      <w:pPr>
        <w:rPr>
          <w:rFonts w:cs="Times New Roman"/>
        </w:rPr>
      </w:pPr>
    </w:p>
    <w:p w14:paraId="6894AF82" w14:textId="77777777" w:rsidR="003B066F" w:rsidRPr="003B066F" w:rsidRDefault="003B066F" w:rsidP="003C3E8C">
      <w:pPr>
        <w:rPr>
          <w:rFonts w:cs="Times New Roman"/>
        </w:rPr>
      </w:pPr>
    </w:p>
    <w:p w14:paraId="2B1E0C08" w14:textId="77777777" w:rsidR="003B066F" w:rsidRPr="003B066F" w:rsidRDefault="003B066F" w:rsidP="003C3E8C">
      <w:pPr>
        <w:rPr>
          <w:rFonts w:cs="Times New Roman"/>
        </w:rPr>
      </w:pPr>
    </w:p>
    <w:p w14:paraId="3AC067C6" w14:textId="77777777" w:rsidR="003B066F" w:rsidRPr="003B066F" w:rsidRDefault="003B066F" w:rsidP="003C3E8C">
      <w:pPr>
        <w:rPr>
          <w:rFonts w:cs="Times New Roman"/>
        </w:rPr>
      </w:pPr>
    </w:p>
    <w:p w14:paraId="0259DABE" w14:textId="77777777" w:rsidR="003B066F" w:rsidRPr="003B066F" w:rsidRDefault="003B066F" w:rsidP="003C3E8C">
      <w:pPr>
        <w:rPr>
          <w:rFonts w:cs="Times New Roman"/>
        </w:rPr>
      </w:pPr>
    </w:p>
    <w:p w14:paraId="4C296D42" w14:textId="77777777" w:rsidR="003B066F" w:rsidRPr="003B066F" w:rsidRDefault="003B066F" w:rsidP="003C3E8C">
      <w:pPr>
        <w:rPr>
          <w:rFonts w:cs="Times New Roman"/>
        </w:rPr>
      </w:pPr>
    </w:p>
    <w:p w14:paraId="6C516CB2" w14:textId="77777777" w:rsidR="003B066F" w:rsidRPr="003B066F" w:rsidRDefault="003B066F" w:rsidP="003C3E8C">
      <w:pPr>
        <w:rPr>
          <w:rFonts w:cs="Times New Roman"/>
        </w:rPr>
      </w:pPr>
    </w:p>
    <w:p w14:paraId="0AC3D2D7" w14:textId="77777777" w:rsidR="003B066F" w:rsidRPr="003B066F" w:rsidRDefault="003B066F" w:rsidP="003C3E8C">
      <w:pPr>
        <w:rPr>
          <w:rFonts w:cs="Times New Roman"/>
        </w:rPr>
      </w:pPr>
    </w:p>
    <w:p w14:paraId="0CCE96D3" w14:textId="77777777" w:rsidR="00967877" w:rsidRPr="003B066F" w:rsidRDefault="00967877" w:rsidP="003C3E8C">
      <w:pPr>
        <w:rPr>
          <w:rFonts w:cs="Times New Roman"/>
        </w:rPr>
      </w:pPr>
    </w:p>
    <w:tbl>
      <w:tblPr>
        <w:tblW w:w="91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1E0" w:firstRow="1" w:lastRow="1" w:firstColumn="1" w:lastColumn="1" w:noHBand="0" w:noVBand="0"/>
      </w:tblPr>
      <w:tblGrid>
        <w:gridCol w:w="2150"/>
        <w:gridCol w:w="2323"/>
        <w:gridCol w:w="1240"/>
        <w:gridCol w:w="3445"/>
      </w:tblGrid>
      <w:tr w:rsidR="003B066F" w:rsidRPr="003B066F" w14:paraId="75325B27" w14:textId="77777777" w:rsidTr="003B066F">
        <w:trPr>
          <w:trHeight w:val="312"/>
          <w:jc w:val="center"/>
        </w:trPr>
        <w:tc>
          <w:tcPr>
            <w:tcW w:w="2150" w:type="dxa"/>
            <w:vAlign w:val="center"/>
          </w:tcPr>
          <w:p w14:paraId="00517D6E" w14:textId="77777777" w:rsidR="003B066F" w:rsidRPr="003B066F" w:rsidRDefault="003B066F" w:rsidP="003B066F">
            <w:pPr>
              <w:jc w:val="center"/>
              <w:rPr>
                <w:rFonts w:cs="Times New Roman"/>
              </w:rPr>
            </w:pPr>
            <w:r w:rsidRPr="003B066F">
              <w:rPr>
                <w:rFonts w:cs="Times New Roman"/>
              </w:rPr>
              <w:t>會議名稱</w:t>
            </w:r>
          </w:p>
        </w:tc>
        <w:tc>
          <w:tcPr>
            <w:tcW w:w="7008" w:type="dxa"/>
            <w:gridSpan w:val="3"/>
          </w:tcPr>
          <w:p w14:paraId="51459357" w14:textId="19778471" w:rsidR="003B066F" w:rsidRPr="003B066F" w:rsidRDefault="003B066F" w:rsidP="003B066F">
            <w:pPr>
              <w:rPr>
                <w:rFonts w:cs="Times New Roman"/>
              </w:rPr>
            </w:pPr>
            <w:r w:rsidRPr="003B066F">
              <w:rPr>
                <w:rFonts w:cs="Times New Roman"/>
              </w:rPr>
              <w:t>九月份工作會議</w:t>
            </w:r>
            <w:r w:rsidR="00896098">
              <w:rPr>
                <w:rFonts w:cs="Times New Roman" w:hint="eastAsia"/>
              </w:rPr>
              <w:t>2</w:t>
            </w:r>
          </w:p>
        </w:tc>
      </w:tr>
      <w:tr w:rsidR="003B066F" w:rsidRPr="003B066F" w14:paraId="6414B7BA" w14:textId="77777777" w:rsidTr="003B066F">
        <w:trPr>
          <w:trHeight w:val="312"/>
          <w:jc w:val="center"/>
        </w:trPr>
        <w:tc>
          <w:tcPr>
            <w:tcW w:w="2150" w:type="dxa"/>
            <w:vAlign w:val="center"/>
          </w:tcPr>
          <w:p w14:paraId="27DFDAA2" w14:textId="77777777" w:rsidR="003B066F" w:rsidRPr="003B066F" w:rsidRDefault="003B066F" w:rsidP="003B066F">
            <w:pPr>
              <w:jc w:val="center"/>
              <w:rPr>
                <w:rFonts w:cs="Times New Roman"/>
              </w:rPr>
            </w:pPr>
            <w:r w:rsidRPr="003B066F">
              <w:rPr>
                <w:rFonts w:cs="Times New Roman"/>
              </w:rPr>
              <w:lastRenderedPageBreak/>
              <w:t>日　　期</w:t>
            </w:r>
          </w:p>
        </w:tc>
        <w:tc>
          <w:tcPr>
            <w:tcW w:w="2323" w:type="dxa"/>
          </w:tcPr>
          <w:p w14:paraId="51D34F3E" w14:textId="77777777" w:rsidR="003B066F" w:rsidRPr="003B066F" w:rsidRDefault="003B066F" w:rsidP="003B066F">
            <w:pPr>
              <w:rPr>
                <w:rFonts w:cs="Times New Roman"/>
              </w:rPr>
            </w:pPr>
            <w:r w:rsidRPr="003B066F">
              <w:rPr>
                <w:rFonts w:cs="Times New Roman"/>
              </w:rPr>
              <w:t>2013/9/4</w:t>
            </w:r>
          </w:p>
        </w:tc>
        <w:tc>
          <w:tcPr>
            <w:tcW w:w="1240" w:type="dxa"/>
          </w:tcPr>
          <w:p w14:paraId="3293E7EC" w14:textId="77777777" w:rsidR="003B066F" w:rsidRPr="003B066F" w:rsidRDefault="003B066F" w:rsidP="003B066F">
            <w:pPr>
              <w:jc w:val="center"/>
              <w:rPr>
                <w:rFonts w:cs="Times New Roman"/>
              </w:rPr>
            </w:pPr>
            <w:r w:rsidRPr="003B066F">
              <w:rPr>
                <w:rFonts w:cs="Times New Roman"/>
              </w:rPr>
              <w:t>地　　點</w:t>
            </w:r>
          </w:p>
        </w:tc>
        <w:tc>
          <w:tcPr>
            <w:tcW w:w="3445" w:type="dxa"/>
          </w:tcPr>
          <w:p w14:paraId="6F351FE0" w14:textId="77777777" w:rsidR="003B066F" w:rsidRPr="003B066F" w:rsidRDefault="003B066F" w:rsidP="003B066F">
            <w:pPr>
              <w:rPr>
                <w:rFonts w:cs="Times New Roman"/>
              </w:rPr>
            </w:pPr>
            <w:r w:rsidRPr="003B066F">
              <w:rPr>
                <w:rFonts w:cs="Times New Roman"/>
              </w:rPr>
              <w:t>台地中心</w:t>
            </w:r>
            <w:r w:rsidRPr="003B066F">
              <w:rPr>
                <w:rFonts w:cs="Times New Roman"/>
              </w:rPr>
              <w:t>201</w:t>
            </w:r>
            <w:r w:rsidRPr="003B066F">
              <w:rPr>
                <w:rFonts w:cs="Times New Roman"/>
              </w:rPr>
              <w:t>會議室</w:t>
            </w:r>
          </w:p>
        </w:tc>
      </w:tr>
      <w:tr w:rsidR="003B066F" w:rsidRPr="003B066F" w14:paraId="1D6D3836" w14:textId="77777777" w:rsidTr="003B066F">
        <w:trPr>
          <w:trHeight w:val="312"/>
          <w:jc w:val="center"/>
        </w:trPr>
        <w:tc>
          <w:tcPr>
            <w:tcW w:w="2150" w:type="dxa"/>
            <w:vAlign w:val="center"/>
          </w:tcPr>
          <w:p w14:paraId="09D95562" w14:textId="77777777" w:rsidR="003B066F" w:rsidRPr="003B066F" w:rsidRDefault="003B066F" w:rsidP="003B066F">
            <w:pPr>
              <w:jc w:val="center"/>
              <w:rPr>
                <w:rFonts w:cs="Times New Roman"/>
              </w:rPr>
            </w:pPr>
            <w:r w:rsidRPr="003B066F">
              <w:rPr>
                <w:rFonts w:cs="Times New Roman"/>
              </w:rPr>
              <w:t>應出席人員</w:t>
            </w:r>
          </w:p>
        </w:tc>
        <w:tc>
          <w:tcPr>
            <w:tcW w:w="7008" w:type="dxa"/>
            <w:gridSpan w:val="3"/>
          </w:tcPr>
          <w:p w14:paraId="71AD38E9" w14:textId="77777777" w:rsidR="003B066F" w:rsidRPr="003B066F" w:rsidRDefault="003B066F" w:rsidP="003B066F">
            <w:pPr>
              <w:rPr>
                <w:rFonts w:cs="Times New Roman"/>
              </w:rPr>
            </w:pPr>
            <w:r w:rsidRPr="003B066F">
              <w:rPr>
                <w:rFonts w:cs="Times New Roman"/>
                <w:bCs/>
              </w:rPr>
              <w:t>逢甲大學</w:t>
            </w:r>
          </w:p>
        </w:tc>
      </w:tr>
      <w:tr w:rsidR="003B066F" w:rsidRPr="003B066F" w14:paraId="2455FEF1" w14:textId="77777777" w:rsidTr="003B066F">
        <w:trPr>
          <w:trHeight w:val="312"/>
          <w:jc w:val="center"/>
        </w:trPr>
        <w:tc>
          <w:tcPr>
            <w:tcW w:w="2150" w:type="dxa"/>
            <w:vAlign w:val="center"/>
          </w:tcPr>
          <w:p w14:paraId="021222F2" w14:textId="77777777" w:rsidR="003B066F" w:rsidRPr="003B066F" w:rsidRDefault="003B066F" w:rsidP="003B066F">
            <w:pPr>
              <w:wordWrap w:val="0"/>
              <w:jc w:val="center"/>
              <w:rPr>
                <w:rFonts w:cs="Times New Roman"/>
              </w:rPr>
            </w:pPr>
            <w:r w:rsidRPr="003B066F">
              <w:rPr>
                <w:rFonts w:cs="Times New Roman"/>
              </w:rPr>
              <w:t>委託單位出席人員</w:t>
            </w:r>
          </w:p>
        </w:tc>
        <w:tc>
          <w:tcPr>
            <w:tcW w:w="7008" w:type="dxa"/>
            <w:gridSpan w:val="3"/>
          </w:tcPr>
          <w:p w14:paraId="0CD361A7" w14:textId="585FD3CD" w:rsidR="003B066F" w:rsidRPr="003B066F" w:rsidRDefault="003B066F" w:rsidP="003B066F">
            <w:pPr>
              <w:rPr>
                <w:rFonts w:cs="Times New Roman"/>
              </w:rPr>
            </w:pPr>
            <w:r w:rsidRPr="003B066F">
              <w:rPr>
                <w:rFonts w:cs="Times New Roman"/>
                <w:bCs/>
              </w:rPr>
              <w:t>TGOS Cloud</w:t>
            </w:r>
            <w:r w:rsidRPr="003B066F">
              <w:rPr>
                <w:rFonts w:cs="Times New Roman"/>
                <w:bCs/>
              </w:rPr>
              <w:t>團隊、臺地中心</w:t>
            </w:r>
          </w:p>
        </w:tc>
      </w:tr>
      <w:tr w:rsidR="003B066F" w:rsidRPr="003B066F" w14:paraId="2C181798" w14:textId="77777777" w:rsidTr="003B066F">
        <w:trPr>
          <w:trHeight w:val="312"/>
          <w:jc w:val="center"/>
        </w:trPr>
        <w:tc>
          <w:tcPr>
            <w:tcW w:w="2150" w:type="dxa"/>
            <w:vAlign w:val="center"/>
          </w:tcPr>
          <w:p w14:paraId="122221A9" w14:textId="77777777" w:rsidR="003B066F" w:rsidRPr="003B066F" w:rsidRDefault="003B066F" w:rsidP="003B066F">
            <w:pPr>
              <w:jc w:val="center"/>
              <w:rPr>
                <w:rFonts w:cs="Times New Roman"/>
              </w:rPr>
            </w:pPr>
            <w:r w:rsidRPr="003B066F">
              <w:rPr>
                <w:rFonts w:cs="Times New Roman"/>
              </w:rPr>
              <w:t>缺席人員</w:t>
            </w:r>
          </w:p>
        </w:tc>
        <w:tc>
          <w:tcPr>
            <w:tcW w:w="7008" w:type="dxa"/>
            <w:gridSpan w:val="3"/>
          </w:tcPr>
          <w:p w14:paraId="42720AE0" w14:textId="77777777" w:rsidR="003B066F" w:rsidRPr="003B066F" w:rsidRDefault="003B066F" w:rsidP="003B066F">
            <w:pPr>
              <w:rPr>
                <w:rFonts w:cs="Times New Roman"/>
              </w:rPr>
            </w:pPr>
          </w:p>
        </w:tc>
      </w:tr>
      <w:tr w:rsidR="003B066F" w:rsidRPr="003B066F" w14:paraId="0C06961C" w14:textId="77777777" w:rsidTr="003B066F">
        <w:trPr>
          <w:trHeight w:val="312"/>
          <w:jc w:val="center"/>
        </w:trPr>
        <w:tc>
          <w:tcPr>
            <w:tcW w:w="2150" w:type="dxa"/>
            <w:vAlign w:val="center"/>
          </w:tcPr>
          <w:p w14:paraId="334DE6B4" w14:textId="77777777" w:rsidR="003B066F" w:rsidRPr="003B066F" w:rsidRDefault="003B066F" w:rsidP="003B066F">
            <w:pPr>
              <w:jc w:val="center"/>
              <w:rPr>
                <w:rFonts w:cs="Times New Roman"/>
              </w:rPr>
            </w:pPr>
            <w:r w:rsidRPr="003B066F">
              <w:rPr>
                <w:rFonts w:cs="Times New Roman"/>
              </w:rPr>
              <w:t>溝通方式</w:t>
            </w:r>
          </w:p>
        </w:tc>
        <w:tc>
          <w:tcPr>
            <w:tcW w:w="7008" w:type="dxa"/>
            <w:gridSpan w:val="3"/>
          </w:tcPr>
          <w:p w14:paraId="4E9861FA" w14:textId="77777777" w:rsidR="003B066F" w:rsidRPr="003B066F" w:rsidRDefault="003B066F" w:rsidP="003B066F">
            <w:pPr>
              <w:rPr>
                <w:rFonts w:cs="Times New Roman"/>
              </w:rPr>
            </w:pPr>
            <w:r w:rsidRPr="003B066F">
              <w:rPr>
                <w:rFonts w:cs="Times New Roman"/>
                <w:b/>
              </w:rPr>
              <w:sym w:font="Wingdings" w:char="F0FE"/>
            </w:r>
            <w:r w:rsidRPr="003B066F">
              <w:rPr>
                <w:rFonts w:cs="Times New Roman"/>
              </w:rPr>
              <w:t xml:space="preserve">會議　</w:t>
            </w:r>
            <w:r w:rsidRPr="003B066F">
              <w:rPr>
                <w:rFonts w:cs="Times New Roman"/>
                <w:b/>
              </w:rPr>
              <w:sym w:font="Wingdings" w:char="F0A8"/>
            </w:r>
            <w:r w:rsidRPr="003B066F">
              <w:rPr>
                <w:rFonts w:cs="Times New Roman"/>
              </w:rPr>
              <w:t>電子郵件</w:t>
            </w:r>
            <w:r w:rsidRPr="003B066F">
              <w:rPr>
                <w:rFonts w:cs="Times New Roman"/>
              </w:rPr>
              <w:t xml:space="preserve">  </w:t>
            </w:r>
            <w:r w:rsidRPr="003B066F">
              <w:rPr>
                <w:rFonts w:cs="Times New Roman"/>
                <w:b/>
              </w:rPr>
              <w:sym w:font="Wingdings" w:char="F0A8"/>
            </w:r>
            <w:r w:rsidRPr="003B066F">
              <w:rPr>
                <w:rFonts w:cs="Times New Roman"/>
              </w:rPr>
              <w:t>電話</w:t>
            </w:r>
            <w:r w:rsidRPr="003B066F">
              <w:rPr>
                <w:rFonts w:cs="Times New Roman"/>
              </w:rPr>
              <w:t xml:space="preserve">   </w:t>
            </w:r>
            <w:r w:rsidRPr="003B066F">
              <w:rPr>
                <w:rFonts w:cs="Times New Roman"/>
                <w:b/>
              </w:rPr>
              <w:sym w:font="Wingdings" w:char="F0A8"/>
            </w:r>
            <w:r w:rsidRPr="003B066F">
              <w:rPr>
                <w:rFonts w:cs="Times New Roman"/>
              </w:rPr>
              <w:t>面訪</w:t>
            </w:r>
            <w:r w:rsidRPr="003B066F">
              <w:rPr>
                <w:rFonts w:cs="Times New Roman"/>
              </w:rPr>
              <w:t xml:space="preserve">   </w:t>
            </w:r>
            <w:r w:rsidRPr="003B066F">
              <w:rPr>
                <w:rFonts w:cs="Times New Roman"/>
                <w:b/>
              </w:rPr>
              <w:sym w:font="Wingdings" w:char="F0A8"/>
            </w:r>
            <w:r w:rsidRPr="003B066F">
              <w:rPr>
                <w:rFonts w:cs="Times New Roman"/>
              </w:rPr>
              <w:t>公文</w:t>
            </w:r>
            <w:r w:rsidRPr="003B066F">
              <w:rPr>
                <w:rFonts w:cs="Times New Roman"/>
              </w:rPr>
              <w:t xml:space="preserve">   </w:t>
            </w:r>
            <w:r w:rsidRPr="003B066F">
              <w:rPr>
                <w:rFonts w:cs="Times New Roman"/>
                <w:b/>
              </w:rPr>
              <w:sym w:font="Wingdings" w:char="F0A8"/>
            </w:r>
            <w:r w:rsidRPr="003B066F">
              <w:rPr>
                <w:rFonts w:cs="Times New Roman"/>
              </w:rPr>
              <w:t>IM</w:t>
            </w:r>
          </w:p>
          <w:p w14:paraId="46F3A4D0" w14:textId="77777777" w:rsidR="003B066F" w:rsidRPr="003B066F" w:rsidRDefault="003B066F" w:rsidP="003B066F">
            <w:pPr>
              <w:rPr>
                <w:rFonts w:cs="Times New Roman"/>
                <w:b/>
              </w:rPr>
            </w:pPr>
            <w:r w:rsidRPr="003B066F">
              <w:rPr>
                <w:rFonts w:cs="Times New Roman"/>
                <w:b/>
              </w:rPr>
              <w:sym w:font="Wingdings" w:char="F0A8"/>
            </w:r>
            <w:r w:rsidRPr="003B066F">
              <w:rPr>
                <w:rFonts w:cs="Times New Roman"/>
                <w:color w:val="000000" w:themeColor="text1"/>
              </w:rPr>
              <w:t>里程碑會議</w:t>
            </w:r>
            <w:r w:rsidRPr="003B066F">
              <w:rPr>
                <w:rFonts w:cs="Times New Roman"/>
                <w:color w:val="000000" w:themeColor="text1"/>
              </w:rPr>
              <w:t xml:space="preserve"> ________</w:t>
            </w:r>
          </w:p>
        </w:tc>
      </w:tr>
      <w:tr w:rsidR="003B066F" w:rsidRPr="003B066F" w14:paraId="2902D68F" w14:textId="77777777" w:rsidTr="003B066F">
        <w:trPr>
          <w:trHeight w:val="312"/>
          <w:jc w:val="center"/>
        </w:trPr>
        <w:tc>
          <w:tcPr>
            <w:tcW w:w="9158" w:type="dxa"/>
            <w:gridSpan w:val="4"/>
          </w:tcPr>
          <w:p w14:paraId="73B95BC7" w14:textId="77777777" w:rsidR="003B066F" w:rsidRPr="003B066F" w:rsidRDefault="003B066F" w:rsidP="003B066F">
            <w:pPr>
              <w:tabs>
                <w:tab w:val="left" w:pos="2119"/>
                <w:tab w:val="center" w:pos="4452"/>
              </w:tabs>
              <w:rPr>
                <w:rFonts w:cs="Times New Roman"/>
                <w:b/>
              </w:rPr>
            </w:pPr>
            <w:r w:rsidRPr="003B066F">
              <w:rPr>
                <w:rFonts w:cs="Times New Roman"/>
                <w:b/>
              </w:rPr>
              <w:tab/>
            </w:r>
            <w:r w:rsidRPr="003B066F">
              <w:rPr>
                <w:rFonts w:cs="Times New Roman"/>
                <w:b/>
              </w:rPr>
              <w:tab/>
            </w:r>
            <w:r w:rsidRPr="003B066F">
              <w:rPr>
                <w:rFonts w:cs="Times New Roman"/>
                <w:b/>
              </w:rPr>
              <w:t>會議內容</w:t>
            </w:r>
          </w:p>
        </w:tc>
      </w:tr>
      <w:tr w:rsidR="003B066F" w:rsidRPr="003B066F" w14:paraId="55BE0D63" w14:textId="77777777" w:rsidTr="003B066F">
        <w:trPr>
          <w:trHeight w:val="28"/>
          <w:jc w:val="center"/>
        </w:trPr>
        <w:tc>
          <w:tcPr>
            <w:tcW w:w="9158" w:type="dxa"/>
            <w:gridSpan w:val="4"/>
          </w:tcPr>
          <w:p w14:paraId="6CEDE9C3" w14:textId="77777777" w:rsidR="003B066F" w:rsidRPr="003B066F" w:rsidRDefault="003B066F" w:rsidP="003B066F">
            <w:pPr>
              <w:adjustRightInd/>
              <w:snapToGrid/>
              <w:rPr>
                <w:rFonts w:cs="Times New Roman"/>
                <w:b/>
              </w:rPr>
            </w:pPr>
            <w:r w:rsidRPr="003B066F">
              <w:rPr>
                <w:rFonts w:cs="Times New Roman"/>
                <w:b/>
              </w:rPr>
              <w:t>【討論議題】</w:t>
            </w:r>
          </w:p>
          <w:p w14:paraId="3DEBAA8C" w14:textId="77777777" w:rsidR="003B066F" w:rsidRPr="003B066F" w:rsidRDefault="003B066F" w:rsidP="003B066F">
            <w:pPr>
              <w:pStyle w:val="af6"/>
              <w:numPr>
                <w:ilvl w:val="0"/>
                <w:numId w:val="12"/>
              </w:numPr>
              <w:adjustRightInd/>
              <w:snapToGrid/>
              <w:ind w:leftChars="0"/>
              <w:rPr>
                <w:rFonts w:cs="Times New Roman"/>
              </w:rPr>
            </w:pPr>
            <w:r w:rsidRPr="003B066F">
              <w:rPr>
                <w:rFonts w:cs="Times New Roman"/>
              </w:rPr>
              <w:t>因應「定期同步實體檔案」方式，需要在</w:t>
            </w:r>
            <w:r w:rsidRPr="003B066F">
              <w:rPr>
                <w:rFonts w:cs="Times New Roman"/>
              </w:rPr>
              <w:t>TGOS cloud</w:t>
            </w:r>
            <w:r w:rsidRPr="003B066F">
              <w:rPr>
                <w:rFonts w:cs="Times New Roman"/>
              </w:rPr>
              <w:t>某一台伺服器部署一個</w:t>
            </w:r>
            <w:r w:rsidRPr="003B066F">
              <w:rPr>
                <w:rFonts w:cs="Times New Roman"/>
              </w:rPr>
              <w:t>Web services</w:t>
            </w:r>
            <w:r w:rsidRPr="003B066F">
              <w:rPr>
                <w:rFonts w:cs="Times New Roman"/>
              </w:rPr>
              <w:t>，用來接收透過同步服務模組（</w:t>
            </w:r>
            <w:r w:rsidRPr="003B066F">
              <w:rPr>
                <w:rFonts w:cs="Times New Roman"/>
              </w:rPr>
              <w:t>Agent</w:t>
            </w:r>
            <w:r w:rsidRPr="003B066F">
              <w:rPr>
                <w:rFonts w:cs="Times New Roman"/>
              </w:rPr>
              <w:t>）上傳的</w:t>
            </w:r>
            <w:r w:rsidRPr="003B066F">
              <w:rPr>
                <w:rFonts w:cs="Times New Roman"/>
              </w:rPr>
              <w:t>shapefiles</w:t>
            </w:r>
            <w:r w:rsidRPr="003B066F">
              <w:rPr>
                <w:rFonts w:cs="Times New Roman"/>
              </w:rPr>
              <w:t>。</w:t>
            </w:r>
          </w:p>
          <w:p w14:paraId="14FA9534" w14:textId="77777777" w:rsidR="003B066F" w:rsidRPr="003B066F" w:rsidRDefault="003B066F" w:rsidP="003B066F">
            <w:pPr>
              <w:pStyle w:val="4"/>
              <w:numPr>
                <w:ilvl w:val="0"/>
                <w:numId w:val="15"/>
              </w:numPr>
              <w:spacing w:before="180" w:after="180" w:line="240" w:lineRule="auto"/>
              <w:rPr>
                <w:rFonts w:cs="Times New Roman"/>
              </w:rPr>
            </w:pPr>
            <w:r w:rsidRPr="003B066F">
              <w:rPr>
                <w:rFonts w:cs="Times New Roman"/>
                <w:b/>
              </w:rPr>
              <w:t>補充說明一</w:t>
            </w:r>
            <w:r w:rsidRPr="003B066F">
              <w:rPr>
                <w:rFonts w:cs="Times New Roman"/>
              </w:rPr>
              <w:t>：那台伺服器，要部署接受上傳</w:t>
            </w:r>
            <w:r w:rsidRPr="003B066F">
              <w:rPr>
                <w:rFonts w:cs="Times New Roman"/>
              </w:rPr>
              <w:t>shapefiles</w:t>
            </w:r>
            <w:r w:rsidRPr="003B066F">
              <w:rPr>
                <w:rFonts w:cs="Times New Roman"/>
              </w:rPr>
              <w:t>的</w:t>
            </w:r>
            <w:r w:rsidRPr="003B066F">
              <w:rPr>
                <w:rFonts w:cs="Times New Roman"/>
              </w:rPr>
              <w:t>Web services</w:t>
            </w:r>
            <w:r w:rsidRPr="003B066F">
              <w:rPr>
                <w:rFonts w:cs="Times New Roman"/>
              </w:rPr>
              <w:t>，需要允許遠端連線，讓各單位日後安裝「同步服務模組」，能把檔案上傳，視同傳到網路上的</w:t>
            </w:r>
            <w:r w:rsidRPr="003B066F">
              <w:rPr>
                <w:rFonts w:cs="Times New Roman"/>
              </w:rPr>
              <w:t>TGOS cloud</w:t>
            </w:r>
            <w:r w:rsidRPr="003B066F">
              <w:rPr>
                <w:rFonts w:cs="Times New Roman"/>
              </w:rPr>
              <w:t>裡的接收「</w:t>
            </w:r>
            <w:r w:rsidRPr="003B066F">
              <w:rPr>
                <w:rFonts w:cs="Times New Roman"/>
              </w:rPr>
              <w:t>shapefiles Web service</w:t>
            </w:r>
            <w:r w:rsidRPr="003B066F">
              <w:rPr>
                <w:rFonts w:cs="Times New Roman"/>
              </w:rPr>
              <w:t>」。</w:t>
            </w:r>
          </w:p>
          <w:p w14:paraId="6C3AA549" w14:textId="77777777" w:rsidR="003B066F" w:rsidRPr="003B066F" w:rsidRDefault="003B066F" w:rsidP="003B066F">
            <w:pPr>
              <w:pStyle w:val="4"/>
              <w:numPr>
                <w:ilvl w:val="0"/>
                <w:numId w:val="15"/>
              </w:numPr>
              <w:spacing w:before="180" w:after="180" w:line="240" w:lineRule="auto"/>
              <w:rPr>
                <w:rFonts w:cs="Times New Roman"/>
              </w:rPr>
            </w:pPr>
            <w:r w:rsidRPr="003B066F">
              <w:rPr>
                <w:rFonts w:cs="Times New Roman"/>
              </w:rPr>
              <w:tab/>
            </w:r>
            <w:r w:rsidRPr="003B066F">
              <w:rPr>
                <w:rFonts w:cs="Times New Roman"/>
                <w:b/>
              </w:rPr>
              <w:t>補充說明二</w:t>
            </w:r>
            <w:r w:rsidRPr="003B066F">
              <w:rPr>
                <w:rFonts w:cs="Times New Roman"/>
              </w:rPr>
              <w:t>：若原本的</w:t>
            </w:r>
            <w:r w:rsidRPr="003B066F">
              <w:rPr>
                <w:rFonts w:cs="Times New Roman"/>
              </w:rPr>
              <w:t>TGOS cloud</w:t>
            </w:r>
            <w:r w:rsidRPr="003B066F">
              <w:rPr>
                <w:rFonts w:cs="Times New Roman"/>
              </w:rPr>
              <w:t>本身就有</w:t>
            </w:r>
            <w:r w:rsidRPr="003B066F">
              <w:rPr>
                <w:rFonts w:cs="Times New Roman"/>
              </w:rPr>
              <w:t>Web Server</w:t>
            </w:r>
            <w:r w:rsidRPr="003B066F">
              <w:rPr>
                <w:rFonts w:cs="Times New Roman"/>
              </w:rPr>
              <w:t>，就可以利用虛擬目錄指向我們的</w:t>
            </w:r>
            <w:r w:rsidRPr="003B066F">
              <w:rPr>
                <w:rFonts w:cs="Times New Roman"/>
              </w:rPr>
              <w:t>Web service</w:t>
            </w:r>
            <w:r w:rsidRPr="003B066F">
              <w:rPr>
                <w:rFonts w:cs="Times New Roman"/>
              </w:rPr>
              <w:t>，那麼就不用額外再開</w:t>
            </w:r>
            <w:r w:rsidRPr="003B066F">
              <w:rPr>
                <w:rFonts w:cs="Times New Roman"/>
              </w:rPr>
              <w:t>Port</w:t>
            </w:r>
            <w:r w:rsidRPr="003B066F">
              <w:rPr>
                <w:rFonts w:cs="Times New Roman"/>
              </w:rPr>
              <w:t>，直接申請使用原來的</w:t>
            </w:r>
            <w:r w:rsidRPr="003B066F">
              <w:rPr>
                <w:rFonts w:cs="Times New Roman"/>
              </w:rPr>
              <w:t>Web server</w:t>
            </w:r>
            <w:r w:rsidRPr="003B066F">
              <w:rPr>
                <w:rFonts w:cs="Times New Roman"/>
              </w:rPr>
              <w:t>即可，使用的網址會加上專案名稱，例如：</w:t>
            </w:r>
            <w:hyperlink r:id="rId88" w:history="1">
              <w:r w:rsidRPr="003B066F">
                <w:rPr>
                  <w:rStyle w:val="af0"/>
                  <w:rFonts w:cs="Times New Roman"/>
                </w:rPr>
                <w:t>http://xxxxxxxxxxxx/shapefiles_upload</w:t>
              </w:r>
            </w:hyperlink>
            <w:r w:rsidRPr="003B066F">
              <w:rPr>
                <w:rFonts w:cs="Times New Roman"/>
              </w:rPr>
              <w:t>。如果原本沒有</w:t>
            </w:r>
            <w:r w:rsidRPr="003B066F">
              <w:rPr>
                <w:rFonts w:cs="Times New Roman"/>
              </w:rPr>
              <w:t>Web server</w:t>
            </w:r>
            <w:r w:rsidRPr="003B066F">
              <w:rPr>
                <w:rFonts w:cs="Times New Roman"/>
              </w:rPr>
              <w:t>伺服器，那麼會另外安裝</w:t>
            </w:r>
            <w:r w:rsidRPr="003B066F">
              <w:rPr>
                <w:rFonts w:cs="Times New Roman"/>
              </w:rPr>
              <w:t>IIS</w:t>
            </w:r>
            <w:r w:rsidRPr="003B066F">
              <w:rPr>
                <w:rFonts w:cs="Times New Roman"/>
              </w:rPr>
              <w:t>或</w:t>
            </w:r>
            <w:r w:rsidRPr="003B066F">
              <w:rPr>
                <w:rFonts w:cs="Times New Roman"/>
              </w:rPr>
              <w:t>Apache</w:t>
            </w:r>
            <w:r w:rsidRPr="003B066F">
              <w:rPr>
                <w:rFonts w:cs="Times New Roman"/>
              </w:rPr>
              <w:t>作為網頁伺服器，那麼就會開啟預設的</w:t>
            </w:r>
            <w:r w:rsidRPr="003B066F">
              <w:rPr>
                <w:rFonts w:cs="Times New Roman"/>
              </w:rPr>
              <w:t>80Port</w:t>
            </w:r>
            <w:r w:rsidRPr="003B066F">
              <w:rPr>
                <w:rFonts w:cs="Times New Roman"/>
              </w:rPr>
              <w:t>。</w:t>
            </w:r>
          </w:p>
          <w:p w14:paraId="67880A0C" w14:textId="77777777" w:rsidR="003B066F" w:rsidRPr="003B066F" w:rsidRDefault="003B066F" w:rsidP="003B066F">
            <w:pPr>
              <w:pStyle w:val="4"/>
              <w:numPr>
                <w:ilvl w:val="0"/>
                <w:numId w:val="15"/>
              </w:numPr>
              <w:spacing w:before="180" w:after="180" w:line="240" w:lineRule="auto"/>
              <w:rPr>
                <w:rFonts w:cs="Times New Roman"/>
              </w:rPr>
            </w:pPr>
            <w:r w:rsidRPr="003B066F">
              <w:rPr>
                <w:rFonts w:cs="Times New Roman"/>
              </w:rPr>
              <w:tab/>
            </w:r>
            <w:r w:rsidRPr="003B066F">
              <w:rPr>
                <w:rFonts w:cs="Times New Roman"/>
                <w:b/>
              </w:rPr>
              <w:t>補充說明三</w:t>
            </w:r>
            <w:r w:rsidRPr="003B066F">
              <w:rPr>
                <w:rFonts w:cs="Times New Roman"/>
              </w:rPr>
              <w:t>：在安全性防護上，規劃兩種方法可以檢查上傳的來源是否安全合法。</w:t>
            </w:r>
          </w:p>
          <w:p w14:paraId="20E3C09B" w14:textId="68F66F3C" w:rsidR="003B066F" w:rsidRPr="003B066F" w:rsidRDefault="003B066F" w:rsidP="003B066F">
            <w:pPr>
              <w:pStyle w:val="4"/>
              <w:numPr>
                <w:ilvl w:val="0"/>
                <w:numId w:val="0"/>
              </w:numPr>
              <w:spacing w:before="180" w:after="180" w:line="240" w:lineRule="auto"/>
              <w:ind w:left="1371"/>
              <w:rPr>
                <w:rFonts w:cs="Times New Roman"/>
              </w:rPr>
            </w:pPr>
            <w:r w:rsidRPr="003B066F">
              <w:rPr>
                <w:rFonts w:cs="Times New Roman"/>
              </w:rPr>
              <w:t>方法一：可以在程式中限制允許上傳檔案的</w:t>
            </w:r>
            <w:r w:rsidRPr="003B066F">
              <w:rPr>
                <w:rFonts w:cs="Times New Roman"/>
              </w:rPr>
              <w:t>IP</w:t>
            </w:r>
            <w:r w:rsidRPr="003B066F">
              <w:rPr>
                <w:rFonts w:cs="Times New Roman"/>
              </w:rPr>
              <w:t>位置。</w:t>
            </w:r>
          </w:p>
          <w:p w14:paraId="5C60C11D" w14:textId="50112082" w:rsidR="003B066F" w:rsidRPr="003B066F" w:rsidRDefault="003B066F" w:rsidP="003B066F">
            <w:pPr>
              <w:pStyle w:val="4"/>
              <w:numPr>
                <w:ilvl w:val="0"/>
                <w:numId w:val="0"/>
              </w:numPr>
              <w:spacing w:before="180" w:after="180" w:line="240" w:lineRule="auto"/>
              <w:ind w:left="1371"/>
              <w:rPr>
                <w:rFonts w:cs="Times New Roman"/>
              </w:rPr>
            </w:pPr>
            <w:r w:rsidRPr="003B066F">
              <w:rPr>
                <w:rFonts w:cs="Times New Roman"/>
              </w:rPr>
              <w:t>方法二：每個時間區段使用不同編碼後的上傳代碼（如每天都有不同的編碼，像</w:t>
            </w:r>
            <w:r w:rsidRPr="003B066F">
              <w:rPr>
                <w:rFonts w:cs="Times New Roman"/>
              </w:rPr>
              <w:t>2013-09-03</w:t>
            </w:r>
            <w:r w:rsidRPr="003B066F">
              <w:rPr>
                <w:rFonts w:cs="Times New Roman"/>
              </w:rPr>
              <w:t>，我們可以加入一個編碼字串組，使每天允許的上傳「密碼」都不一樣，那麼任何人只要不知道編碼規則，就無法正確的上傳檔案）。（類似</w:t>
            </w:r>
            <w:r w:rsidRPr="003B066F">
              <w:rPr>
                <w:rFonts w:cs="Times New Roman"/>
              </w:rPr>
              <w:t>Token</w:t>
            </w:r>
            <w:r w:rsidRPr="003B066F">
              <w:rPr>
                <w:rFonts w:cs="Times New Roman"/>
              </w:rPr>
              <w:t>作法）</w:t>
            </w:r>
          </w:p>
          <w:p w14:paraId="06DD6854" w14:textId="77777777" w:rsidR="003B066F" w:rsidRPr="003B066F" w:rsidRDefault="003B066F" w:rsidP="003B066F">
            <w:pPr>
              <w:pStyle w:val="4"/>
              <w:numPr>
                <w:ilvl w:val="3"/>
                <w:numId w:val="21"/>
              </w:numPr>
              <w:spacing w:before="180" w:after="180" w:line="240" w:lineRule="auto"/>
              <w:ind w:hanging="291"/>
              <w:rPr>
                <w:rFonts w:cs="Times New Roman"/>
                <w:b/>
              </w:rPr>
            </w:pPr>
            <w:r w:rsidRPr="003B066F">
              <w:rPr>
                <w:rFonts w:cs="Times New Roman"/>
                <w:b/>
              </w:rPr>
              <w:t>討論議題</w:t>
            </w:r>
            <w:r w:rsidRPr="003B066F">
              <w:rPr>
                <w:rFonts w:cs="Times New Roman"/>
                <w:b/>
              </w:rPr>
              <w:t>1-1</w:t>
            </w:r>
            <w:r w:rsidRPr="003B066F">
              <w:rPr>
                <w:rFonts w:cs="Times New Roman"/>
                <w:b/>
              </w:rPr>
              <w:t>：在</w:t>
            </w:r>
            <w:r w:rsidRPr="003B066F">
              <w:rPr>
                <w:rFonts w:cs="Times New Roman"/>
                <w:b/>
              </w:rPr>
              <w:t>TGOS cloud</w:t>
            </w:r>
            <w:r w:rsidRPr="003B066F">
              <w:rPr>
                <w:rFonts w:cs="Times New Roman"/>
                <w:b/>
              </w:rPr>
              <w:t>安裝一個</w:t>
            </w:r>
            <w:r w:rsidRPr="003B066F">
              <w:rPr>
                <w:rFonts w:cs="Times New Roman"/>
                <w:b/>
              </w:rPr>
              <w:t>Web Services</w:t>
            </w:r>
            <w:r w:rsidRPr="003B066F">
              <w:rPr>
                <w:rFonts w:cs="Times New Roman"/>
                <w:b/>
              </w:rPr>
              <w:t>技術可行性？</w:t>
            </w:r>
          </w:p>
          <w:p w14:paraId="76F81C7A" w14:textId="77777777" w:rsidR="003B066F" w:rsidRPr="003B066F" w:rsidRDefault="003B066F" w:rsidP="003B066F">
            <w:pPr>
              <w:pStyle w:val="4"/>
              <w:numPr>
                <w:ilvl w:val="3"/>
                <w:numId w:val="21"/>
              </w:numPr>
              <w:spacing w:before="180" w:after="180" w:line="240" w:lineRule="auto"/>
              <w:ind w:hanging="291"/>
              <w:rPr>
                <w:rFonts w:cs="Times New Roman"/>
                <w:b/>
              </w:rPr>
            </w:pPr>
            <w:r w:rsidRPr="003B066F">
              <w:rPr>
                <w:rFonts w:cs="Times New Roman"/>
                <w:b/>
              </w:rPr>
              <w:t>討論議題</w:t>
            </w:r>
            <w:r w:rsidRPr="003B066F">
              <w:rPr>
                <w:rFonts w:cs="Times New Roman"/>
                <w:b/>
              </w:rPr>
              <w:t>1-2</w:t>
            </w:r>
            <w:r w:rsidRPr="003B066F">
              <w:rPr>
                <w:rFonts w:cs="Times New Roman"/>
                <w:b/>
              </w:rPr>
              <w:t>：需要將</w:t>
            </w:r>
            <w:r w:rsidRPr="003B066F">
              <w:rPr>
                <w:rFonts w:cs="Times New Roman"/>
                <w:b/>
              </w:rPr>
              <w:t>shapefiles</w:t>
            </w:r>
            <w:r w:rsidRPr="003B066F">
              <w:rPr>
                <w:rFonts w:cs="Times New Roman"/>
                <w:b/>
              </w:rPr>
              <w:t>匯入資料庫，同時也需要有資料庫能建立上傳</w:t>
            </w:r>
            <w:r w:rsidRPr="003B066F">
              <w:rPr>
                <w:rFonts w:cs="Times New Roman"/>
                <w:b/>
              </w:rPr>
              <w:t>log</w:t>
            </w:r>
            <w:r w:rsidRPr="003B066F">
              <w:rPr>
                <w:rFonts w:cs="Times New Roman"/>
                <w:b/>
              </w:rPr>
              <w:t>等記錄，建議用既有資料庫或是用</w:t>
            </w:r>
            <w:r w:rsidRPr="003B066F">
              <w:rPr>
                <w:rFonts w:cs="Times New Roman"/>
                <w:b/>
              </w:rPr>
              <w:t>open source DB</w:t>
            </w:r>
            <w:r w:rsidRPr="003B066F">
              <w:rPr>
                <w:rFonts w:cs="Times New Roman"/>
                <w:b/>
              </w:rPr>
              <w:t>。</w:t>
            </w:r>
          </w:p>
          <w:p w14:paraId="27697CD7" w14:textId="77777777" w:rsidR="003B066F" w:rsidRPr="003B066F" w:rsidRDefault="003B066F" w:rsidP="003B066F">
            <w:pPr>
              <w:pStyle w:val="4"/>
              <w:numPr>
                <w:ilvl w:val="0"/>
                <w:numId w:val="0"/>
              </w:numPr>
              <w:spacing w:before="180" w:after="180" w:line="240" w:lineRule="auto"/>
              <w:ind w:left="709"/>
              <w:rPr>
                <w:rFonts w:cs="Times New Roman"/>
                <w:b/>
              </w:rPr>
            </w:pPr>
            <w:r w:rsidRPr="003B066F">
              <w:rPr>
                <w:rFonts w:cs="Times New Roman"/>
                <w:b/>
                <w:noProof/>
              </w:rPr>
              <w:lastRenderedPageBreak/>
              <w:drawing>
                <wp:inline distT="0" distB="0" distL="0" distR="0" wp14:anchorId="14E71C26" wp14:editId="012FA1B2">
                  <wp:extent cx="4572000" cy="3721039"/>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0538" cy="3719849"/>
                          </a:xfrm>
                          <a:prstGeom prst="rect">
                            <a:avLst/>
                          </a:prstGeom>
                          <a:noFill/>
                        </pic:spPr>
                      </pic:pic>
                    </a:graphicData>
                  </a:graphic>
                </wp:inline>
              </w:drawing>
            </w:r>
          </w:p>
          <w:p w14:paraId="60E189C3" w14:textId="77777777" w:rsidR="003B066F" w:rsidRPr="000542E5" w:rsidRDefault="003B066F" w:rsidP="003B066F">
            <w:pPr>
              <w:pStyle w:val="af6"/>
              <w:numPr>
                <w:ilvl w:val="0"/>
                <w:numId w:val="12"/>
              </w:numPr>
              <w:adjustRightInd/>
              <w:snapToGrid/>
              <w:ind w:leftChars="0"/>
            </w:pPr>
            <w:r w:rsidRPr="000542E5">
              <w:rPr>
                <w:rFonts w:hint="eastAsia"/>
              </w:rPr>
              <w:t>因應</w:t>
            </w:r>
            <w:r w:rsidRPr="000542E5">
              <w:t>「直接</w:t>
            </w:r>
            <w:r w:rsidRPr="003B066F">
              <w:rPr>
                <w:rFonts w:cs="Times New Roman"/>
              </w:rPr>
              <w:t>提供</w:t>
            </w:r>
            <w:r w:rsidRPr="000542E5">
              <w:t>實體檔案」方式，需要在</w:t>
            </w:r>
            <w:r w:rsidRPr="000542E5">
              <w:t>TGOS cloud</w:t>
            </w:r>
            <w:r w:rsidRPr="000542E5">
              <w:t>發布</w:t>
            </w:r>
            <w:r w:rsidRPr="000542E5">
              <w:t>WMS</w:t>
            </w:r>
            <w:r w:rsidRPr="000542E5">
              <w:rPr>
                <w:rFonts w:hint="eastAsia"/>
              </w:rPr>
              <w:t>。目前規劃是擬採用</w:t>
            </w:r>
            <w:r w:rsidRPr="000542E5">
              <w:rPr>
                <w:rFonts w:hint="eastAsia"/>
              </w:rPr>
              <w:t>open source(</w:t>
            </w:r>
            <w:r w:rsidRPr="000542E5">
              <w:rPr>
                <w:rFonts w:hint="eastAsia"/>
              </w:rPr>
              <w:t>如</w:t>
            </w:r>
            <w:r w:rsidRPr="000542E5">
              <w:rPr>
                <w:rFonts w:hint="eastAsia"/>
              </w:rPr>
              <w:t>map server)</w:t>
            </w:r>
            <w:r w:rsidRPr="000542E5">
              <w:rPr>
                <w:rFonts w:hint="eastAsia"/>
              </w:rPr>
              <w:t>自動發布</w:t>
            </w:r>
            <w:r w:rsidRPr="000542E5">
              <w:rPr>
                <w:rFonts w:hint="eastAsia"/>
              </w:rPr>
              <w:t>WMS</w:t>
            </w:r>
            <w:r w:rsidRPr="000542E5">
              <w:rPr>
                <w:rFonts w:hint="eastAsia"/>
              </w:rPr>
              <w:t>。</w:t>
            </w:r>
          </w:p>
          <w:p w14:paraId="476ED74E" w14:textId="77777777" w:rsidR="003B066F" w:rsidRPr="000542E5" w:rsidRDefault="003B066F" w:rsidP="003B066F">
            <w:pPr>
              <w:pStyle w:val="4"/>
              <w:numPr>
                <w:ilvl w:val="3"/>
                <w:numId w:val="21"/>
              </w:numPr>
              <w:spacing w:before="180" w:after="180" w:line="240" w:lineRule="auto"/>
              <w:ind w:hanging="291"/>
              <w:rPr>
                <w:b/>
              </w:rPr>
            </w:pPr>
            <w:r w:rsidRPr="000542E5">
              <w:rPr>
                <w:rFonts w:hint="eastAsia"/>
                <w:b/>
              </w:rPr>
              <w:t>討論議題</w:t>
            </w:r>
            <w:r w:rsidRPr="000542E5">
              <w:rPr>
                <w:rFonts w:hint="eastAsia"/>
                <w:b/>
              </w:rPr>
              <w:t>2-1</w:t>
            </w:r>
            <w:r w:rsidRPr="000542E5">
              <w:rPr>
                <w:rFonts w:hint="eastAsia"/>
                <w:b/>
              </w:rPr>
              <w:t>：</w:t>
            </w:r>
            <w:r w:rsidRPr="000542E5">
              <w:rPr>
                <w:b/>
              </w:rPr>
              <w:t>在</w:t>
            </w:r>
            <w:r w:rsidRPr="003B066F">
              <w:rPr>
                <w:rFonts w:cs="Times New Roman"/>
                <w:b/>
              </w:rPr>
              <w:t>TGOS</w:t>
            </w:r>
            <w:r w:rsidRPr="000542E5">
              <w:rPr>
                <w:b/>
              </w:rPr>
              <w:t xml:space="preserve"> cloud</w:t>
            </w:r>
            <w:r w:rsidRPr="000542E5">
              <w:rPr>
                <w:rFonts w:hint="eastAsia"/>
                <w:b/>
              </w:rPr>
              <w:t>安裝</w:t>
            </w:r>
            <w:r w:rsidRPr="000542E5">
              <w:rPr>
                <w:rFonts w:hint="eastAsia"/>
                <w:b/>
              </w:rPr>
              <w:t>open source(</w:t>
            </w:r>
            <w:r w:rsidRPr="000542E5">
              <w:rPr>
                <w:rFonts w:hint="eastAsia"/>
                <w:b/>
              </w:rPr>
              <w:t>如</w:t>
            </w:r>
            <w:r w:rsidRPr="000542E5">
              <w:rPr>
                <w:rFonts w:hint="eastAsia"/>
                <w:b/>
              </w:rPr>
              <w:t xml:space="preserve">map server) </w:t>
            </w:r>
            <w:r w:rsidRPr="000542E5">
              <w:rPr>
                <w:rFonts w:hint="eastAsia"/>
                <w:b/>
              </w:rPr>
              <w:t>技術可行性？</w:t>
            </w:r>
          </w:p>
          <w:p w14:paraId="0246A089" w14:textId="677A064F" w:rsidR="003B066F" w:rsidRPr="000542E5" w:rsidRDefault="003B066F" w:rsidP="003B066F">
            <w:pPr>
              <w:pStyle w:val="af6"/>
              <w:numPr>
                <w:ilvl w:val="0"/>
                <w:numId w:val="12"/>
              </w:numPr>
              <w:adjustRightInd/>
              <w:snapToGrid/>
              <w:ind w:leftChars="0"/>
            </w:pPr>
            <w:r w:rsidRPr="000542E5">
              <w:rPr>
                <w:rFonts w:hint="eastAsia"/>
              </w:rPr>
              <w:t>因應</w:t>
            </w:r>
            <w:r w:rsidRPr="000542E5">
              <w:t>「直接提供實體檔案」方式，需要在</w:t>
            </w:r>
            <w:r w:rsidRPr="000542E5">
              <w:t>TGOS cloud</w:t>
            </w:r>
            <w:r w:rsidRPr="000542E5">
              <w:t>發布</w:t>
            </w:r>
            <w:r w:rsidRPr="000542E5">
              <w:t>WMTS</w:t>
            </w:r>
            <w:r w:rsidRPr="000542E5">
              <w:t>。</w:t>
            </w:r>
          </w:p>
          <w:p w14:paraId="6A894909" w14:textId="77777777" w:rsidR="003B066F" w:rsidRPr="000542E5" w:rsidRDefault="003B066F" w:rsidP="003B066F">
            <w:pPr>
              <w:pStyle w:val="4"/>
              <w:numPr>
                <w:ilvl w:val="3"/>
                <w:numId w:val="21"/>
              </w:numPr>
              <w:spacing w:before="180" w:after="180" w:line="240" w:lineRule="auto"/>
              <w:ind w:hanging="291"/>
              <w:rPr>
                <w:b/>
              </w:rPr>
            </w:pPr>
            <w:r w:rsidRPr="000542E5">
              <w:rPr>
                <w:rFonts w:hint="eastAsia"/>
                <w:b/>
              </w:rPr>
              <w:t>討論議題</w:t>
            </w:r>
            <w:r w:rsidRPr="000542E5">
              <w:rPr>
                <w:rFonts w:hint="eastAsia"/>
                <w:b/>
              </w:rPr>
              <w:t>3-1</w:t>
            </w:r>
            <w:r w:rsidRPr="000542E5">
              <w:rPr>
                <w:rFonts w:hint="eastAsia"/>
                <w:b/>
              </w:rPr>
              <w:t>：由</w:t>
            </w:r>
            <w:r w:rsidRPr="000542E5">
              <w:rPr>
                <w:b/>
              </w:rPr>
              <w:t>TGOS cloud</w:t>
            </w:r>
            <w:r w:rsidRPr="000542E5">
              <w:rPr>
                <w:rFonts w:hint="eastAsia"/>
                <w:b/>
              </w:rPr>
              <w:t>代為發布圖磚服務可行性？</w:t>
            </w:r>
          </w:p>
          <w:p w14:paraId="2FC3D0FD" w14:textId="6AA980E2" w:rsidR="003B066F" w:rsidRDefault="003B066F" w:rsidP="003B066F">
            <w:pPr>
              <w:pStyle w:val="af6"/>
              <w:numPr>
                <w:ilvl w:val="0"/>
                <w:numId w:val="12"/>
              </w:numPr>
              <w:adjustRightInd/>
              <w:snapToGrid/>
              <w:ind w:leftChars="0"/>
            </w:pPr>
            <w:r w:rsidRPr="000542E5">
              <w:rPr>
                <w:rFonts w:hint="eastAsia"/>
              </w:rPr>
              <w:t>因應</w:t>
            </w:r>
            <w:r w:rsidRPr="000542E5">
              <w:t>「直接提供實體檔案」方式，需要在</w:t>
            </w:r>
            <w:r w:rsidRPr="000542E5">
              <w:t>TGOS cloud</w:t>
            </w:r>
            <w:r w:rsidRPr="000542E5">
              <w:t>發布</w:t>
            </w:r>
            <w:r w:rsidRPr="000542E5">
              <w:t>WFS</w:t>
            </w:r>
            <w:r w:rsidRPr="000542E5">
              <w:t>。</w:t>
            </w:r>
          </w:p>
          <w:p w14:paraId="063547EA" w14:textId="77777777" w:rsidR="003B066F" w:rsidRPr="000542E5" w:rsidRDefault="003B066F" w:rsidP="003B066F">
            <w:pPr>
              <w:pStyle w:val="4"/>
              <w:numPr>
                <w:ilvl w:val="3"/>
                <w:numId w:val="21"/>
              </w:numPr>
              <w:spacing w:before="180" w:after="180" w:line="240" w:lineRule="auto"/>
              <w:ind w:hanging="291"/>
              <w:rPr>
                <w:b/>
              </w:rPr>
            </w:pPr>
            <w:r w:rsidRPr="000542E5">
              <w:rPr>
                <w:rFonts w:hint="eastAsia"/>
                <w:b/>
              </w:rPr>
              <w:t>討論議題</w:t>
            </w:r>
            <w:r>
              <w:rPr>
                <w:rFonts w:hint="eastAsia"/>
                <w:b/>
              </w:rPr>
              <w:t>4</w:t>
            </w:r>
            <w:r w:rsidRPr="000542E5">
              <w:rPr>
                <w:rFonts w:hint="eastAsia"/>
                <w:b/>
              </w:rPr>
              <w:t>-1</w:t>
            </w:r>
            <w:r w:rsidRPr="000542E5">
              <w:rPr>
                <w:rFonts w:hint="eastAsia"/>
                <w:b/>
              </w:rPr>
              <w:t>：</w:t>
            </w:r>
            <w:r w:rsidRPr="000542E5">
              <w:rPr>
                <w:b/>
              </w:rPr>
              <w:t>在</w:t>
            </w:r>
            <w:r w:rsidRPr="000542E5">
              <w:rPr>
                <w:b/>
              </w:rPr>
              <w:t>TGOS cloud</w:t>
            </w:r>
            <w:r w:rsidRPr="000542E5">
              <w:rPr>
                <w:rFonts w:hint="eastAsia"/>
                <w:b/>
              </w:rPr>
              <w:t>安裝</w:t>
            </w:r>
            <w:r w:rsidRPr="000542E5">
              <w:rPr>
                <w:rFonts w:hint="eastAsia"/>
                <w:b/>
              </w:rPr>
              <w:t>open source(</w:t>
            </w:r>
            <w:r w:rsidRPr="000542E5">
              <w:rPr>
                <w:rFonts w:hint="eastAsia"/>
                <w:b/>
              </w:rPr>
              <w:t>如</w:t>
            </w:r>
            <w:r w:rsidRPr="000542E5">
              <w:rPr>
                <w:rFonts w:hint="eastAsia"/>
                <w:b/>
              </w:rPr>
              <w:t xml:space="preserve">map server) </w:t>
            </w:r>
            <w:r w:rsidRPr="000542E5">
              <w:rPr>
                <w:rFonts w:hint="eastAsia"/>
                <w:b/>
              </w:rPr>
              <w:t>技術可行性？</w:t>
            </w:r>
          </w:p>
          <w:p w14:paraId="451492DB" w14:textId="3DB1B0A4" w:rsidR="003B066F" w:rsidRPr="000542E5" w:rsidRDefault="003B066F" w:rsidP="003B066F">
            <w:pPr>
              <w:pStyle w:val="af6"/>
              <w:numPr>
                <w:ilvl w:val="0"/>
                <w:numId w:val="12"/>
              </w:numPr>
              <w:adjustRightInd/>
              <w:snapToGrid/>
              <w:ind w:leftChars="0"/>
            </w:pPr>
            <w:r w:rsidRPr="000542E5">
              <w:rPr>
                <w:rFonts w:hint="eastAsia"/>
              </w:rPr>
              <w:t>因應</w:t>
            </w:r>
            <w:r w:rsidRPr="000542E5">
              <w:t>「詮釋資料發布」，討論詮釋資料發布處理方式，如是由各單位管理者帳號登入或是提供一個經建會承辦帳號代為發布詮釋資料。</w:t>
            </w:r>
          </w:p>
          <w:p w14:paraId="19083684" w14:textId="4152B3E6" w:rsidR="003B066F" w:rsidRPr="003B066F" w:rsidRDefault="003B066F" w:rsidP="003B066F">
            <w:pPr>
              <w:pStyle w:val="4"/>
              <w:numPr>
                <w:ilvl w:val="3"/>
                <w:numId w:val="21"/>
              </w:numPr>
              <w:spacing w:before="180" w:after="180" w:line="240" w:lineRule="auto"/>
              <w:ind w:hanging="291"/>
              <w:rPr>
                <w:rFonts w:cs="Times New Roman"/>
                <w:b/>
              </w:rPr>
            </w:pPr>
            <w:r w:rsidRPr="000542E5">
              <w:rPr>
                <w:rFonts w:hint="eastAsia"/>
                <w:b/>
              </w:rPr>
              <w:t>討論議題</w:t>
            </w:r>
            <w:r>
              <w:rPr>
                <w:rFonts w:hint="eastAsia"/>
                <w:b/>
              </w:rPr>
              <w:t>5</w:t>
            </w:r>
            <w:r w:rsidRPr="000542E5">
              <w:rPr>
                <w:rFonts w:hint="eastAsia"/>
                <w:b/>
              </w:rPr>
              <w:t>-1</w:t>
            </w:r>
            <w:r w:rsidRPr="000542E5">
              <w:rPr>
                <w:rFonts w:hint="eastAsia"/>
                <w:b/>
              </w:rPr>
              <w:t>：</w:t>
            </w:r>
            <w:r w:rsidRPr="00107504">
              <w:rPr>
                <w:b/>
              </w:rPr>
              <w:t>是由各單位管理者帳號登入或是提供一個經建會承辦帳號代為發布詮釋資料</w:t>
            </w:r>
            <w:r w:rsidRPr="00107504">
              <w:rPr>
                <w:rFonts w:hint="eastAsia"/>
                <w:b/>
              </w:rPr>
              <w:t>？</w:t>
            </w:r>
          </w:p>
          <w:p w14:paraId="642453E4" w14:textId="77777777" w:rsidR="003B066F" w:rsidRPr="003B066F" w:rsidRDefault="003B066F" w:rsidP="003B066F">
            <w:pPr>
              <w:adjustRightInd/>
              <w:snapToGrid/>
              <w:rPr>
                <w:rFonts w:cs="Times New Roman"/>
                <w:b/>
              </w:rPr>
            </w:pPr>
            <w:r w:rsidRPr="003B066F">
              <w:rPr>
                <w:rFonts w:cs="Times New Roman"/>
                <w:b/>
              </w:rPr>
              <w:t>【會議決議】</w:t>
            </w:r>
          </w:p>
          <w:p w14:paraId="208CB6DF" w14:textId="77777777" w:rsidR="003B066F" w:rsidRPr="003B066F" w:rsidRDefault="003B066F" w:rsidP="003B066F">
            <w:pPr>
              <w:pStyle w:val="af6"/>
              <w:numPr>
                <w:ilvl w:val="0"/>
                <w:numId w:val="26"/>
              </w:numPr>
              <w:adjustRightInd/>
              <w:snapToGrid/>
              <w:ind w:leftChars="0"/>
              <w:rPr>
                <w:rFonts w:cs="Times New Roman"/>
              </w:rPr>
            </w:pPr>
            <w:r w:rsidRPr="003B066F">
              <w:rPr>
                <w:rFonts w:cs="Times New Roman" w:hint="eastAsia"/>
              </w:rPr>
              <w:t>目前</w:t>
            </w:r>
            <w:r w:rsidRPr="003B066F">
              <w:rPr>
                <w:rFonts w:cs="Times New Roman" w:hint="eastAsia"/>
              </w:rPr>
              <w:t>TGOS Cloud</w:t>
            </w:r>
            <w:r w:rsidRPr="003B066F">
              <w:rPr>
                <w:rFonts w:cs="Times New Roman" w:hint="eastAsia"/>
              </w:rPr>
              <w:t>架設於中華電信之</w:t>
            </w:r>
            <w:r w:rsidRPr="003B066F">
              <w:rPr>
                <w:rFonts w:cs="Times New Roman" w:hint="eastAsia"/>
              </w:rPr>
              <w:t>HiCloud</w:t>
            </w:r>
            <w:r w:rsidRPr="003B066F">
              <w:rPr>
                <w:rFonts w:cs="Times New Roman" w:hint="eastAsia"/>
              </w:rPr>
              <w:t>環境，為未來正式營運的系統，涉及大量壓力測試需求、服務水準協定等要求、資安</w:t>
            </w:r>
            <w:r w:rsidRPr="003B066F">
              <w:rPr>
                <w:rFonts w:cs="Times New Roman" w:hint="eastAsia"/>
              </w:rPr>
              <w:t>(</w:t>
            </w:r>
            <w:r w:rsidRPr="003B066F">
              <w:rPr>
                <w:rFonts w:cs="Times New Roman" w:hint="eastAsia"/>
              </w:rPr>
              <w:t>例如由誰來部署程式？</w:t>
            </w:r>
            <w:r w:rsidRPr="003B066F">
              <w:rPr>
                <w:rFonts w:cs="Times New Roman" w:hint="eastAsia"/>
              </w:rPr>
              <w:t>)</w:t>
            </w:r>
            <w:r w:rsidRPr="003B066F">
              <w:rPr>
                <w:rFonts w:cs="Times New Roman" w:hint="eastAsia"/>
              </w:rPr>
              <w:t>等議題，遠端連線時，皆是透過跳板電腦進行程式維護作業。建議可考慮以測試機來進行測試，但是是否可使用測試機，仍需要再與中華電信討論後答覆。</w:t>
            </w:r>
          </w:p>
          <w:p w14:paraId="51503A2A" w14:textId="77777777" w:rsidR="003B066F" w:rsidRPr="003B066F" w:rsidRDefault="003B066F" w:rsidP="003B066F">
            <w:pPr>
              <w:pStyle w:val="af6"/>
              <w:numPr>
                <w:ilvl w:val="0"/>
                <w:numId w:val="26"/>
              </w:numPr>
              <w:adjustRightInd/>
              <w:snapToGrid/>
              <w:ind w:leftChars="0"/>
              <w:rPr>
                <w:rFonts w:cs="Times New Roman"/>
              </w:rPr>
            </w:pPr>
            <w:r w:rsidRPr="003B066F">
              <w:rPr>
                <w:rFonts w:cs="Times New Roman" w:hint="eastAsia"/>
              </w:rPr>
              <w:t>目前</w:t>
            </w:r>
            <w:r w:rsidRPr="003B066F">
              <w:rPr>
                <w:rFonts w:cs="Times New Roman" w:hint="eastAsia"/>
              </w:rPr>
              <w:t>TGOS Cloud</w:t>
            </w:r>
            <w:r w:rsidRPr="003B066F">
              <w:rPr>
                <w:rFonts w:cs="Times New Roman" w:hint="eastAsia"/>
              </w:rPr>
              <w:t>架設於中華電信之</w:t>
            </w:r>
            <w:r w:rsidRPr="003B066F">
              <w:rPr>
                <w:rFonts w:cs="Times New Roman" w:hint="eastAsia"/>
              </w:rPr>
              <w:t>HiCloud</w:t>
            </w:r>
            <w:r w:rsidRPr="003B066F">
              <w:rPr>
                <w:rFonts w:cs="Times New Roman" w:hint="eastAsia"/>
              </w:rPr>
              <w:t>環境共計有</w:t>
            </w:r>
            <w:r w:rsidRPr="003B066F">
              <w:rPr>
                <w:rFonts w:cs="Times New Roman" w:hint="eastAsia"/>
              </w:rPr>
              <w:t>12</w:t>
            </w:r>
            <w:r w:rsidRPr="003B066F">
              <w:rPr>
                <w:rFonts w:cs="Times New Roman" w:hint="eastAsia"/>
              </w:rPr>
              <w:t>台伺服器，其中</w:t>
            </w:r>
            <w:r w:rsidRPr="003B066F">
              <w:rPr>
                <w:rFonts w:cs="Times New Roman" w:hint="eastAsia"/>
              </w:rPr>
              <w:t>2</w:t>
            </w:r>
            <w:r w:rsidRPr="003B066F">
              <w:rPr>
                <w:rFonts w:cs="Times New Roman" w:hint="eastAsia"/>
              </w:rPr>
              <w:t>台屬於</w:t>
            </w:r>
            <w:r w:rsidRPr="003B066F">
              <w:rPr>
                <w:rFonts w:cs="Times New Roman" w:hint="eastAsia"/>
              </w:rPr>
              <w:t>TGOS</w:t>
            </w:r>
            <w:r w:rsidRPr="003B066F">
              <w:rPr>
                <w:rFonts w:cs="Times New Roman" w:hint="eastAsia"/>
              </w:rPr>
              <w:t>代為發布</w:t>
            </w:r>
            <w:r w:rsidRPr="003B066F">
              <w:rPr>
                <w:rFonts w:cs="Times New Roman" w:hint="eastAsia"/>
              </w:rPr>
              <w:t>WMS</w:t>
            </w:r>
            <w:r w:rsidRPr="003B066F">
              <w:rPr>
                <w:rFonts w:cs="Times New Roman" w:hint="eastAsia"/>
              </w:rPr>
              <w:t>使用；</w:t>
            </w:r>
            <w:r w:rsidRPr="003B066F">
              <w:rPr>
                <w:rFonts w:cs="Times New Roman" w:hint="eastAsia"/>
              </w:rPr>
              <w:t>TGOS Cloud</w:t>
            </w:r>
            <w:r w:rsidRPr="003B066F">
              <w:rPr>
                <w:rFonts w:cs="Times New Roman" w:hint="eastAsia"/>
              </w:rPr>
              <w:t>採用</w:t>
            </w:r>
            <w:r w:rsidRPr="003B066F">
              <w:rPr>
                <w:rFonts w:cs="Times New Roman" w:hint="eastAsia"/>
              </w:rPr>
              <w:t>SuperGIS server</w:t>
            </w:r>
            <w:r w:rsidRPr="003B066F">
              <w:rPr>
                <w:rFonts w:cs="Times New Roman" w:hint="eastAsia"/>
              </w:rPr>
              <w:t>軟體進行</w:t>
            </w:r>
            <w:r w:rsidRPr="003B066F">
              <w:rPr>
                <w:rFonts w:cs="Times New Roman" w:hint="eastAsia"/>
              </w:rPr>
              <w:t>WMS</w:t>
            </w:r>
            <w:r w:rsidRPr="003B066F">
              <w:rPr>
                <w:rFonts w:cs="Times New Roman" w:hint="eastAsia"/>
              </w:rPr>
              <w:lastRenderedPageBreak/>
              <w:t>與</w:t>
            </w:r>
            <w:r w:rsidRPr="003B066F">
              <w:rPr>
                <w:rFonts w:cs="Times New Roman" w:hint="eastAsia"/>
              </w:rPr>
              <w:t>WMTS</w:t>
            </w:r>
            <w:r w:rsidRPr="003B066F">
              <w:rPr>
                <w:rFonts w:cs="Times New Roman" w:hint="eastAsia"/>
              </w:rPr>
              <w:t>發布，而</w:t>
            </w:r>
            <w:r w:rsidRPr="003B066F">
              <w:rPr>
                <w:rFonts w:cs="Times New Roman" w:hint="eastAsia"/>
              </w:rPr>
              <w:t>TGOS</w:t>
            </w:r>
            <w:r w:rsidRPr="003B066F">
              <w:rPr>
                <w:rFonts w:cs="Times New Roman" w:hint="eastAsia"/>
              </w:rPr>
              <w:t>代為發布</w:t>
            </w:r>
            <w:r w:rsidRPr="003B066F">
              <w:rPr>
                <w:rFonts w:cs="Times New Roman" w:hint="eastAsia"/>
              </w:rPr>
              <w:t>WMS</w:t>
            </w:r>
            <w:r w:rsidRPr="003B066F">
              <w:rPr>
                <w:rFonts w:cs="Times New Roman" w:hint="eastAsia"/>
              </w:rPr>
              <w:t>所採用的軟體為</w:t>
            </w:r>
            <w:r w:rsidRPr="003B066F">
              <w:rPr>
                <w:rFonts w:cs="Times New Roman" w:hint="eastAsia"/>
              </w:rPr>
              <w:t>GeoServer</w:t>
            </w:r>
            <w:r w:rsidRPr="003B066F">
              <w:rPr>
                <w:rFonts w:cs="Times New Roman" w:hint="eastAsia"/>
              </w:rPr>
              <w:t>軟體；資料庫軟體為</w:t>
            </w:r>
            <w:r w:rsidRPr="003B066F">
              <w:rPr>
                <w:rFonts w:cs="Times New Roman" w:hint="eastAsia"/>
              </w:rPr>
              <w:t>MS SQL Server</w:t>
            </w:r>
            <w:r w:rsidRPr="003B066F">
              <w:rPr>
                <w:rFonts w:cs="Times New Roman" w:hint="eastAsia"/>
              </w:rPr>
              <w:t>，目前只有一套。目前在資料備份會有一週三次的</w:t>
            </w:r>
            <w:r w:rsidRPr="003B066F">
              <w:rPr>
                <w:rFonts w:cs="Times New Roman" w:hint="eastAsia"/>
              </w:rPr>
              <w:t>Snapshot</w:t>
            </w:r>
            <w:r w:rsidRPr="003B066F">
              <w:rPr>
                <w:rFonts w:cs="Times New Roman" w:hint="eastAsia"/>
              </w:rPr>
              <w:t>備份。</w:t>
            </w:r>
          </w:p>
          <w:p w14:paraId="0DD43D18" w14:textId="77777777" w:rsidR="003B066F" w:rsidRPr="003B066F" w:rsidRDefault="003B066F" w:rsidP="003B066F">
            <w:pPr>
              <w:pStyle w:val="af6"/>
              <w:numPr>
                <w:ilvl w:val="0"/>
                <w:numId w:val="26"/>
              </w:numPr>
              <w:adjustRightInd/>
              <w:snapToGrid/>
              <w:ind w:leftChars="0"/>
              <w:rPr>
                <w:rFonts w:cs="Times New Roman"/>
              </w:rPr>
            </w:pPr>
            <w:r w:rsidRPr="003B066F">
              <w:rPr>
                <w:rFonts w:cs="Times New Roman" w:hint="eastAsia"/>
              </w:rPr>
              <w:t>在目前</w:t>
            </w:r>
            <w:r w:rsidRPr="003B066F">
              <w:rPr>
                <w:rFonts w:cs="Times New Roman" w:hint="eastAsia"/>
              </w:rPr>
              <w:t>TGOS Cloud</w:t>
            </w:r>
            <w:r w:rsidRPr="003B066F">
              <w:rPr>
                <w:rFonts w:cs="Times New Roman" w:hint="eastAsia"/>
              </w:rPr>
              <w:t>環境中，有</w:t>
            </w:r>
            <w:r w:rsidRPr="003B066F">
              <w:rPr>
                <w:rFonts w:cs="Times New Roman" w:hint="eastAsia"/>
              </w:rPr>
              <w:t>Load Balance</w:t>
            </w:r>
            <w:r w:rsidRPr="003B066F">
              <w:rPr>
                <w:rFonts w:cs="Times New Roman" w:hint="eastAsia"/>
              </w:rPr>
              <w:t>設備，會自動分派任務到後端的電腦群（圖磚發布電腦群、</w:t>
            </w:r>
            <w:r w:rsidRPr="003B066F">
              <w:rPr>
                <w:rFonts w:cs="Times New Roman" w:hint="eastAsia"/>
              </w:rPr>
              <w:t>WMS</w:t>
            </w:r>
            <w:r w:rsidRPr="003B066F">
              <w:rPr>
                <w:rFonts w:cs="Times New Roman" w:hint="eastAsia"/>
              </w:rPr>
              <w:t>發布電腦群、路徑分析電腦），建議後續開發時要納入考慮。</w:t>
            </w:r>
          </w:p>
          <w:p w14:paraId="22388169" w14:textId="77777777" w:rsidR="003B066F" w:rsidRPr="003B066F" w:rsidRDefault="003B066F" w:rsidP="003B066F">
            <w:pPr>
              <w:pStyle w:val="af6"/>
              <w:numPr>
                <w:ilvl w:val="0"/>
                <w:numId w:val="26"/>
              </w:numPr>
              <w:adjustRightInd/>
              <w:snapToGrid/>
              <w:ind w:leftChars="0"/>
              <w:rPr>
                <w:rFonts w:cs="Times New Roman"/>
              </w:rPr>
            </w:pPr>
            <w:r w:rsidRPr="003B066F">
              <w:rPr>
                <w:rFonts w:cs="Times New Roman" w:hint="eastAsia"/>
              </w:rPr>
              <w:t>以</w:t>
            </w:r>
            <w:r w:rsidRPr="003B066F">
              <w:rPr>
                <w:rFonts w:cs="Times New Roman" w:hint="eastAsia"/>
              </w:rPr>
              <w:t>SuperGIS server</w:t>
            </w:r>
            <w:r w:rsidRPr="003B066F">
              <w:rPr>
                <w:rFonts w:cs="Times New Roman" w:hint="eastAsia"/>
              </w:rPr>
              <w:t>軟體進行</w:t>
            </w:r>
            <w:r w:rsidRPr="003B066F">
              <w:rPr>
                <w:rFonts w:cs="Times New Roman" w:hint="eastAsia"/>
              </w:rPr>
              <w:t>WMS</w:t>
            </w:r>
            <w:r w:rsidRPr="003B066F">
              <w:rPr>
                <w:rFonts w:cs="Times New Roman" w:hint="eastAsia"/>
              </w:rPr>
              <w:t>、</w:t>
            </w:r>
            <w:r w:rsidRPr="003B066F">
              <w:rPr>
                <w:rFonts w:cs="Times New Roman" w:hint="eastAsia"/>
              </w:rPr>
              <w:t>WFS</w:t>
            </w:r>
            <w:r w:rsidRPr="003B066F">
              <w:rPr>
                <w:rFonts w:cs="Times New Roman" w:hint="eastAsia"/>
              </w:rPr>
              <w:t>或是</w:t>
            </w:r>
            <w:r w:rsidRPr="003B066F">
              <w:rPr>
                <w:rFonts w:cs="Times New Roman" w:hint="eastAsia"/>
              </w:rPr>
              <w:t>WMTS</w:t>
            </w:r>
            <w:r w:rsidRPr="003B066F">
              <w:rPr>
                <w:rFonts w:cs="Times New Roman" w:hint="eastAsia"/>
              </w:rPr>
              <w:t>服務，需要透過手動操作發布服務，但發布之後會有</w:t>
            </w:r>
            <w:r w:rsidRPr="003B066F">
              <w:rPr>
                <w:rFonts w:cs="Times New Roman" w:hint="eastAsia"/>
              </w:rPr>
              <w:t>Web</w:t>
            </w:r>
            <w:r w:rsidRPr="003B066F">
              <w:rPr>
                <w:rFonts w:cs="Times New Roman" w:hint="eastAsia"/>
              </w:rPr>
              <w:t>版的管理介面，進行服務的開啟與關閉，細節建議可再與崧旭確認。</w:t>
            </w:r>
          </w:p>
          <w:p w14:paraId="6CC95BC1" w14:textId="77777777" w:rsidR="003B066F" w:rsidRPr="003B066F" w:rsidRDefault="003B066F" w:rsidP="003B066F">
            <w:pPr>
              <w:pStyle w:val="af6"/>
              <w:numPr>
                <w:ilvl w:val="0"/>
                <w:numId w:val="26"/>
              </w:numPr>
              <w:adjustRightInd/>
              <w:snapToGrid/>
              <w:ind w:leftChars="0"/>
              <w:rPr>
                <w:rFonts w:cs="Times New Roman"/>
              </w:rPr>
            </w:pPr>
            <w:r w:rsidRPr="003B066F">
              <w:rPr>
                <w:rFonts w:cs="Times New Roman" w:hint="eastAsia"/>
              </w:rPr>
              <w:t>若要在安裝</w:t>
            </w:r>
            <w:r w:rsidRPr="003B066F">
              <w:rPr>
                <w:rFonts w:cs="Times New Roman" w:hint="eastAsia"/>
              </w:rPr>
              <w:t>TGOS Cloud</w:t>
            </w:r>
            <w:r w:rsidRPr="003B066F">
              <w:rPr>
                <w:rFonts w:cs="Times New Roman" w:hint="eastAsia"/>
              </w:rPr>
              <w:t>的</w:t>
            </w:r>
            <w:r w:rsidRPr="003B066F">
              <w:rPr>
                <w:rFonts w:cs="Times New Roman" w:hint="eastAsia"/>
              </w:rPr>
              <w:t>WMS</w:t>
            </w:r>
            <w:r w:rsidRPr="003B066F">
              <w:rPr>
                <w:rFonts w:cs="Times New Roman" w:hint="eastAsia"/>
              </w:rPr>
              <w:t>發布電腦群安裝</w:t>
            </w:r>
            <w:r w:rsidRPr="003B066F">
              <w:rPr>
                <w:rFonts w:cs="Times New Roman" w:hint="eastAsia"/>
              </w:rPr>
              <w:t>open source gis</w:t>
            </w:r>
            <w:r w:rsidRPr="003B066F">
              <w:rPr>
                <w:rFonts w:cs="Times New Roman" w:hint="eastAsia"/>
              </w:rPr>
              <w:t>軟體，請先確認兩種軟體是否會有衝突。</w:t>
            </w:r>
          </w:p>
          <w:p w14:paraId="03D1E750" w14:textId="77777777" w:rsidR="003B066F" w:rsidRPr="003B066F" w:rsidRDefault="003B066F" w:rsidP="003B066F">
            <w:pPr>
              <w:pStyle w:val="af6"/>
              <w:numPr>
                <w:ilvl w:val="0"/>
                <w:numId w:val="26"/>
              </w:numPr>
              <w:adjustRightInd/>
              <w:snapToGrid/>
              <w:ind w:leftChars="0"/>
              <w:rPr>
                <w:rFonts w:cs="Times New Roman"/>
              </w:rPr>
            </w:pPr>
            <w:r w:rsidRPr="003B066F">
              <w:rPr>
                <w:rFonts w:cs="Times New Roman" w:hint="eastAsia"/>
              </w:rPr>
              <w:t>以往</w:t>
            </w:r>
            <w:r w:rsidRPr="003B066F">
              <w:rPr>
                <w:rFonts w:cs="Times New Roman" w:hint="eastAsia"/>
              </w:rPr>
              <w:t>TGOS</w:t>
            </w:r>
            <w:r w:rsidRPr="003B066F">
              <w:rPr>
                <w:rFonts w:cs="Times New Roman" w:hint="eastAsia"/>
              </w:rPr>
              <w:t>代為發布</w:t>
            </w:r>
            <w:r w:rsidRPr="003B066F">
              <w:rPr>
                <w:rFonts w:cs="Times New Roman" w:hint="eastAsia"/>
              </w:rPr>
              <w:t>WMS</w:t>
            </w:r>
            <w:r w:rsidRPr="003B066F">
              <w:rPr>
                <w:rFonts w:cs="Times New Roman" w:hint="eastAsia"/>
              </w:rPr>
              <w:t>服務，即使由各單位提供實體檔案，由</w:t>
            </w:r>
            <w:r w:rsidRPr="003B066F">
              <w:rPr>
                <w:rFonts w:cs="Times New Roman" w:hint="eastAsia"/>
              </w:rPr>
              <w:t>TGOS</w:t>
            </w:r>
            <w:r w:rsidRPr="003B066F">
              <w:rPr>
                <w:rFonts w:cs="Times New Roman" w:hint="eastAsia"/>
              </w:rPr>
              <w:t>進行後續處理。目前在</w:t>
            </w:r>
            <w:r w:rsidRPr="003B066F">
              <w:rPr>
                <w:rFonts w:cs="Times New Roman" w:hint="eastAsia"/>
              </w:rPr>
              <w:t>TGOS</w:t>
            </w:r>
            <w:r w:rsidRPr="003B066F">
              <w:rPr>
                <w:rFonts w:cs="Times New Roman" w:hint="eastAsia"/>
              </w:rPr>
              <w:t>平台提供的圖資查詢結果，從其</w:t>
            </w:r>
            <w:r w:rsidRPr="003B066F">
              <w:rPr>
                <w:rFonts w:cs="Times New Roman" w:hint="eastAsia"/>
              </w:rPr>
              <w:t>WMS</w:t>
            </w:r>
            <w:r w:rsidRPr="003B066F">
              <w:rPr>
                <w:rFonts w:cs="Times New Roman" w:hint="eastAsia"/>
              </w:rPr>
              <w:t>網址即可知道是否由</w:t>
            </w:r>
            <w:r w:rsidRPr="003B066F">
              <w:rPr>
                <w:rFonts w:cs="Times New Roman" w:hint="eastAsia"/>
              </w:rPr>
              <w:t>TGOS</w:t>
            </w:r>
            <w:r w:rsidRPr="003B066F">
              <w:rPr>
                <w:rFonts w:cs="Times New Roman" w:hint="eastAsia"/>
              </w:rPr>
              <w:t>代為發布。</w:t>
            </w:r>
          </w:p>
          <w:p w14:paraId="26A3A6A1" w14:textId="77777777" w:rsidR="003B066F" w:rsidRPr="003B066F" w:rsidRDefault="003B066F" w:rsidP="003B066F">
            <w:pPr>
              <w:pStyle w:val="af6"/>
              <w:numPr>
                <w:ilvl w:val="0"/>
                <w:numId w:val="26"/>
              </w:numPr>
              <w:adjustRightInd/>
              <w:snapToGrid/>
              <w:ind w:leftChars="0"/>
              <w:rPr>
                <w:rFonts w:cs="Times New Roman"/>
              </w:rPr>
            </w:pPr>
            <w:r w:rsidRPr="003B066F">
              <w:rPr>
                <w:rFonts w:cs="Times New Roman" w:hint="eastAsia"/>
              </w:rPr>
              <w:t>WMTS</w:t>
            </w:r>
            <w:r w:rsidRPr="003B066F">
              <w:rPr>
                <w:rFonts w:cs="Times New Roman" w:hint="eastAsia"/>
              </w:rPr>
              <w:t>服務發布時，需要先進行專案檔的建立，包含顏色的設定等。</w:t>
            </w:r>
          </w:p>
          <w:p w14:paraId="6F3C3BA9" w14:textId="77777777" w:rsidR="003B066F" w:rsidRPr="003B066F" w:rsidRDefault="003B066F" w:rsidP="003B066F">
            <w:pPr>
              <w:pStyle w:val="af6"/>
              <w:numPr>
                <w:ilvl w:val="0"/>
                <w:numId w:val="26"/>
              </w:numPr>
              <w:adjustRightInd/>
              <w:snapToGrid/>
              <w:ind w:leftChars="0"/>
              <w:rPr>
                <w:rFonts w:cs="Times New Roman"/>
              </w:rPr>
            </w:pPr>
            <w:r w:rsidRPr="003B066F">
              <w:rPr>
                <w:rFonts w:cs="Times New Roman" w:hint="eastAsia"/>
              </w:rPr>
              <w:t>在定期實體檔案同步架構，理論上可行，但建議可改由</w:t>
            </w:r>
            <w:r w:rsidRPr="003B066F">
              <w:rPr>
                <w:rFonts w:cs="Times New Roman" w:hint="eastAsia"/>
              </w:rPr>
              <w:t>TGOS Cloud</w:t>
            </w:r>
            <w:r w:rsidRPr="003B066F">
              <w:rPr>
                <w:rFonts w:cs="Times New Roman" w:hint="eastAsia"/>
              </w:rPr>
              <w:t>去抓取各單位要同步的實體檔案，並且要考慮當定期實體檔案同步架構下，詮釋資料更新作業的進行。</w:t>
            </w:r>
          </w:p>
          <w:p w14:paraId="74C9C60A" w14:textId="77777777" w:rsidR="003B066F" w:rsidRPr="003B066F" w:rsidRDefault="003B066F" w:rsidP="003B066F">
            <w:pPr>
              <w:pStyle w:val="af6"/>
              <w:numPr>
                <w:ilvl w:val="0"/>
                <w:numId w:val="26"/>
              </w:numPr>
              <w:adjustRightInd/>
              <w:snapToGrid/>
              <w:ind w:leftChars="0"/>
              <w:rPr>
                <w:rFonts w:cs="Times New Roman"/>
              </w:rPr>
            </w:pPr>
            <w:r w:rsidRPr="003B066F">
              <w:rPr>
                <w:rFonts w:cs="Times New Roman" w:hint="eastAsia"/>
              </w:rPr>
              <w:t>詮釋資料的發布，需先確認該單位是否已完成加盟節點申請，若完成加盟，即擁有詮釋資料更新維護的權限。對於目前提出的兩種方案，實務上皆可採行，唯若採用後者「提供一個經建會帳號代為發布詮釋資料」方式，則需要經建會同意，該部分涉及日後詮釋資料的維護將歸屬經建會管理。</w:t>
            </w:r>
          </w:p>
          <w:p w14:paraId="7BBF7360" w14:textId="77777777" w:rsidR="003B066F" w:rsidRPr="003B066F" w:rsidRDefault="003B066F" w:rsidP="003B066F">
            <w:pPr>
              <w:pStyle w:val="af6"/>
              <w:numPr>
                <w:ilvl w:val="0"/>
                <w:numId w:val="26"/>
              </w:numPr>
              <w:adjustRightInd/>
              <w:snapToGrid/>
              <w:ind w:leftChars="0"/>
              <w:rPr>
                <w:rFonts w:cs="Times New Roman"/>
              </w:rPr>
            </w:pPr>
            <w:r w:rsidRPr="003B066F">
              <w:rPr>
                <w:rFonts w:cs="Times New Roman" w:hint="eastAsia"/>
              </w:rPr>
              <w:t>依據目前的現況與限制條件，請逢甲團隊提出後續處理方案跟經建會報告。</w:t>
            </w:r>
          </w:p>
          <w:p w14:paraId="6E8762FB" w14:textId="78E68508" w:rsidR="003B066F" w:rsidRPr="003B066F" w:rsidRDefault="003B066F" w:rsidP="003B066F">
            <w:pPr>
              <w:pStyle w:val="af6"/>
              <w:numPr>
                <w:ilvl w:val="0"/>
                <w:numId w:val="26"/>
              </w:numPr>
              <w:adjustRightInd/>
              <w:snapToGrid/>
              <w:ind w:leftChars="0"/>
              <w:rPr>
                <w:rFonts w:cs="Times New Roman"/>
                <w:b/>
              </w:rPr>
            </w:pPr>
            <w:r w:rsidRPr="003B066F">
              <w:rPr>
                <w:rFonts w:cs="Times New Roman" w:hint="eastAsia"/>
              </w:rPr>
              <w:t>建議下次會議請台大團隊邀請中華電信一同參與。</w:t>
            </w:r>
          </w:p>
          <w:p w14:paraId="5AED1EA9" w14:textId="77777777" w:rsidR="003B066F" w:rsidRPr="003B066F" w:rsidRDefault="003B066F" w:rsidP="003B066F">
            <w:pPr>
              <w:adjustRightInd/>
              <w:snapToGrid/>
              <w:rPr>
                <w:rFonts w:cs="Times New Roman"/>
                <w:b/>
              </w:rPr>
            </w:pPr>
          </w:p>
        </w:tc>
      </w:tr>
    </w:tbl>
    <w:p w14:paraId="0CCE96D4" w14:textId="77777777" w:rsidR="00967877" w:rsidRPr="003B066F" w:rsidRDefault="00967877" w:rsidP="003C3E8C">
      <w:pPr>
        <w:rPr>
          <w:rFonts w:cs="Times New Roman"/>
        </w:rPr>
      </w:pPr>
    </w:p>
    <w:p w14:paraId="0CCE96D5" w14:textId="77777777" w:rsidR="00967877" w:rsidRPr="003B066F" w:rsidRDefault="00967877" w:rsidP="003C3E8C">
      <w:pPr>
        <w:rPr>
          <w:rFonts w:cs="Times New Roman"/>
        </w:rPr>
      </w:pPr>
    </w:p>
    <w:p w14:paraId="0CCE96D6" w14:textId="77777777" w:rsidR="00967877" w:rsidRPr="003B066F" w:rsidRDefault="00967877" w:rsidP="003C3E8C">
      <w:pPr>
        <w:rPr>
          <w:rFonts w:cs="Times New Roman"/>
        </w:rPr>
      </w:pPr>
    </w:p>
    <w:p w14:paraId="0CCE96D7" w14:textId="77777777" w:rsidR="00967877" w:rsidRPr="003B066F" w:rsidRDefault="00967877" w:rsidP="003C3E8C">
      <w:pPr>
        <w:rPr>
          <w:rFonts w:cs="Times New Roman"/>
        </w:rPr>
      </w:pPr>
    </w:p>
    <w:p w14:paraId="0CCE96D8" w14:textId="77777777" w:rsidR="00967877" w:rsidRPr="003B066F" w:rsidRDefault="00967877" w:rsidP="003C3E8C">
      <w:pPr>
        <w:rPr>
          <w:rFonts w:cs="Times New Roman"/>
        </w:rPr>
      </w:pPr>
    </w:p>
    <w:p w14:paraId="0CCE96D9" w14:textId="77777777" w:rsidR="00967877" w:rsidRPr="003B066F" w:rsidRDefault="00967877" w:rsidP="003C3E8C">
      <w:pPr>
        <w:rPr>
          <w:rFonts w:cs="Times New Roman"/>
        </w:rPr>
      </w:pPr>
    </w:p>
    <w:p w14:paraId="0CCE96DA" w14:textId="77777777" w:rsidR="00967877" w:rsidRPr="003B066F" w:rsidRDefault="00967877" w:rsidP="003C3E8C">
      <w:pPr>
        <w:rPr>
          <w:rFonts w:cs="Times New Roman"/>
        </w:rPr>
      </w:pPr>
    </w:p>
    <w:p w14:paraId="0CCE96DB" w14:textId="77777777" w:rsidR="00967877" w:rsidRDefault="00967877" w:rsidP="003C3E8C">
      <w:pPr>
        <w:rPr>
          <w:rFonts w:cs="Times New Roman"/>
        </w:rPr>
      </w:pPr>
    </w:p>
    <w:p w14:paraId="1920910F" w14:textId="77777777" w:rsidR="00896098" w:rsidRDefault="00896098" w:rsidP="003C3E8C">
      <w:pPr>
        <w:rPr>
          <w:rFonts w:cs="Times New Roman"/>
        </w:rPr>
      </w:pPr>
    </w:p>
    <w:p w14:paraId="1169B429" w14:textId="77777777" w:rsidR="00896098" w:rsidRDefault="00896098" w:rsidP="003C3E8C">
      <w:pPr>
        <w:rPr>
          <w:rFonts w:cs="Times New Roman"/>
        </w:rPr>
      </w:pPr>
    </w:p>
    <w:p w14:paraId="1F3135DB" w14:textId="77777777" w:rsidR="00896098" w:rsidRDefault="00896098" w:rsidP="003C3E8C">
      <w:pPr>
        <w:rPr>
          <w:rFonts w:cs="Times New Roman"/>
        </w:rPr>
      </w:pPr>
    </w:p>
    <w:p w14:paraId="76AD8D4B" w14:textId="77777777" w:rsidR="009818A5" w:rsidRDefault="009818A5" w:rsidP="003C3E8C">
      <w:pPr>
        <w:rPr>
          <w:rFonts w:cs="Times New Roman"/>
        </w:rPr>
      </w:pPr>
    </w:p>
    <w:p w14:paraId="7B12741F" w14:textId="77777777" w:rsidR="009818A5" w:rsidRDefault="009818A5" w:rsidP="003C3E8C">
      <w:pPr>
        <w:rPr>
          <w:rFonts w:cs="Times New Roman"/>
        </w:rPr>
      </w:pPr>
    </w:p>
    <w:p w14:paraId="0DFDCF76" w14:textId="77777777" w:rsidR="009818A5" w:rsidRPr="003B066F" w:rsidRDefault="009818A5" w:rsidP="003C3E8C">
      <w:pPr>
        <w:rPr>
          <w:rFonts w:cs="Times New Roman"/>
        </w:rPr>
      </w:pPr>
    </w:p>
    <w:tbl>
      <w:tblPr>
        <w:tblW w:w="91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1E0" w:firstRow="1" w:lastRow="1" w:firstColumn="1" w:lastColumn="1" w:noHBand="0" w:noVBand="0"/>
      </w:tblPr>
      <w:tblGrid>
        <w:gridCol w:w="2150"/>
        <w:gridCol w:w="2323"/>
        <w:gridCol w:w="1240"/>
        <w:gridCol w:w="3445"/>
      </w:tblGrid>
      <w:tr w:rsidR="00967877" w:rsidRPr="003B066F" w14:paraId="0CCE96DE" w14:textId="77777777" w:rsidTr="00967877">
        <w:trPr>
          <w:trHeight w:val="312"/>
          <w:jc w:val="center"/>
        </w:trPr>
        <w:tc>
          <w:tcPr>
            <w:tcW w:w="2150" w:type="dxa"/>
            <w:vAlign w:val="center"/>
          </w:tcPr>
          <w:p w14:paraId="0CCE96DC" w14:textId="77777777" w:rsidR="00967877" w:rsidRPr="003B066F" w:rsidRDefault="00967877" w:rsidP="00967877">
            <w:pPr>
              <w:jc w:val="center"/>
              <w:rPr>
                <w:rFonts w:cs="Times New Roman"/>
              </w:rPr>
            </w:pPr>
            <w:r w:rsidRPr="003B066F">
              <w:rPr>
                <w:rFonts w:cs="Times New Roman"/>
              </w:rPr>
              <w:t>會議名稱</w:t>
            </w:r>
          </w:p>
        </w:tc>
        <w:tc>
          <w:tcPr>
            <w:tcW w:w="7008" w:type="dxa"/>
            <w:gridSpan w:val="3"/>
          </w:tcPr>
          <w:p w14:paraId="0CCE96DD" w14:textId="77777777" w:rsidR="00967877" w:rsidRPr="003B066F" w:rsidRDefault="00967877" w:rsidP="00967877">
            <w:pPr>
              <w:rPr>
                <w:rFonts w:cs="Times New Roman"/>
              </w:rPr>
            </w:pPr>
            <w:r w:rsidRPr="003B066F">
              <w:rPr>
                <w:rFonts w:cs="Times New Roman"/>
              </w:rPr>
              <w:t>十月份工作會議</w:t>
            </w:r>
          </w:p>
        </w:tc>
      </w:tr>
      <w:tr w:rsidR="00967877" w:rsidRPr="003B066F" w14:paraId="0CCE96E3" w14:textId="77777777" w:rsidTr="00967877">
        <w:trPr>
          <w:trHeight w:val="312"/>
          <w:jc w:val="center"/>
        </w:trPr>
        <w:tc>
          <w:tcPr>
            <w:tcW w:w="2150" w:type="dxa"/>
            <w:vAlign w:val="center"/>
          </w:tcPr>
          <w:p w14:paraId="0CCE96DF" w14:textId="77777777" w:rsidR="00967877" w:rsidRPr="003B066F" w:rsidRDefault="00967877" w:rsidP="00967877">
            <w:pPr>
              <w:jc w:val="center"/>
              <w:rPr>
                <w:rFonts w:cs="Times New Roman"/>
              </w:rPr>
            </w:pPr>
            <w:r w:rsidRPr="003B066F">
              <w:rPr>
                <w:rFonts w:cs="Times New Roman"/>
              </w:rPr>
              <w:t>日　　期</w:t>
            </w:r>
          </w:p>
        </w:tc>
        <w:tc>
          <w:tcPr>
            <w:tcW w:w="2323" w:type="dxa"/>
          </w:tcPr>
          <w:p w14:paraId="0CCE96E0" w14:textId="77777777" w:rsidR="00967877" w:rsidRPr="003B066F" w:rsidRDefault="00967877" w:rsidP="00967877">
            <w:pPr>
              <w:rPr>
                <w:rFonts w:cs="Times New Roman"/>
              </w:rPr>
            </w:pPr>
            <w:r w:rsidRPr="003B066F">
              <w:rPr>
                <w:rFonts w:cs="Times New Roman"/>
              </w:rPr>
              <w:t>2013/10/23</w:t>
            </w:r>
          </w:p>
        </w:tc>
        <w:tc>
          <w:tcPr>
            <w:tcW w:w="1240" w:type="dxa"/>
          </w:tcPr>
          <w:p w14:paraId="0CCE96E1" w14:textId="77777777" w:rsidR="00967877" w:rsidRPr="003B066F" w:rsidRDefault="00967877" w:rsidP="00967877">
            <w:pPr>
              <w:jc w:val="center"/>
              <w:rPr>
                <w:rFonts w:cs="Times New Roman"/>
              </w:rPr>
            </w:pPr>
            <w:r w:rsidRPr="003B066F">
              <w:rPr>
                <w:rFonts w:cs="Times New Roman"/>
              </w:rPr>
              <w:t>地　　點</w:t>
            </w:r>
          </w:p>
        </w:tc>
        <w:tc>
          <w:tcPr>
            <w:tcW w:w="3445" w:type="dxa"/>
          </w:tcPr>
          <w:p w14:paraId="0CCE96E2" w14:textId="77777777" w:rsidR="00967877" w:rsidRPr="003B066F" w:rsidRDefault="00967877" w:rsidP="00967877">
            <w:pPr>
              <w:rPr>
                <w:rFonts w:cs="Times New Roman"/>
              </w:rPr>
            </w:pPr>
            <w:r w:rsidRPr="003B066F">
              <w:rPr>
                <w:rFonts w:cs="Times New Roman"/>
              </w:rPr>
              <w:t>經建會</w:t>
            </w:r>
          </w:p>
        </w:tc>
      </w:tr>
      <w:tr w:rsidR="00967877" w:rsidRPr="003B066F" w14:paraId="0CCE96E6" w14:textId="77777777" w:rsidTr="00967877">
        <w:trPr>
          <w:trHeight w:val="312"/>
          <w:jc w:val="center"/>
        </w:trPr>
        <w:tc>
          <w:tcPr>
            <w:tcW w:w="2150" w:type="dxa"/>
            <w:vAlign w:val="center"/>
          </w:tcPr>
          <w:p w14:paraId="0CCE96E4" w14:textId="77777777" w:rsidR="00967877" w:rsidRPr="003B066F" w:rsidRDefault="00967877" w:rsidP="00967877">
            <w:pPr>
              <w:jc w:val="center"/>
              <w:rPr>
                <w:rFonts w:cs="Times New Roman"/>
              </w:rPr>
            </w:pPr>
            <w:r w:rsidRPr="003B066F">
              <w:rPr>
                <w:rFonts w:cs="Times New Roman"/>
              </w:rPr>
              <w:lastRenderedPageBreak/>
              <w:t>應出席人員</w:t>
            </w:r>
          </w:p>
        </w:tc>
        <w:tc>
          <w:tcPr>
            <w:tcW w:w="7008" w:type="dxa"/>
            <w:gridSpan w:val="3"/>
          </w:tcPr>
          <w:p w14:paraId="0CCE96E5" w14:textId="77777777" w:rsidR="00967877" w:rsidRPr="003B066F" w:rsidRDefault="00967877" w:rsidP="00967877">
            <w:pPr>
              <w:rPr>
                <w:rFonts w:cs="Times New Roman"/>
              </w:rPr>
            </w:pPr>
            <w:r w:rsidRPr="003B066F">
              <w:rPr>
                <w:rFonts w:cs="Times New Roman"/>
              </w:rPr>
              <w:t>衷嵐焜、黃碧慧、陳奕靜</w:t>
            </w:r>
          </w:p>
        </w:tc>
      </w:tr>
      <w:tr w:rsidR="00967877" w:rsidRPr="003B066F" w14:paraId="0CCE96E9" w14:textId="77777777" w:rsidTr="00967877">
        <w:trPr>
          <w:trHeight w:val="312"/>
          <w:jc w:val="center"/>
        </w:trPr>
        <w:tc>
          <w:tcPr>
            <w:tcW w:w="2150" w:type="dxa"/>
            <w:vAlign w:val="center"/>
          </w:tcPr>
          <w:p w14:paraId="0CCE96E7" w14:textId="77777777" w:rsidR="00967877" w:rsidRPr="003B066F" w:rsidRDefault="00967877" w:rsidP="00967877">
            <w:pPr>
              <w:wordWrap w:val="0"/>
              <w:jc w:val="center"/>
              <w:rPr>
                <w:rFonts w:cs="Times New Roman"/>
              </w:rPr>
            </w:pPr>
            <w:r w:rsidRPr="003B066F">
              <w:rPr>
                <w:rFonts w:cs="Times New Roman"/>
              </w:rPr>
              <w:t>委託單位出席人員</w:t>
            </w:r>
          </w:p>
        </w:tc>
        <w:tc>
          <w:tcPr>
            <w:tcW w:w="7008" w:type="dxa"/>
            <w:gridSpan w:val="3"/>
          </w:tcPr>
          <w:p w14:paraId="0CCE96E8" w14:textId="77777777" w:rsidR="00967877" w:rsidRPr="003B066F" w:rsidRDefault="00967877" w:rsidP="00967877">
            <w:pPr>
              <w:rPr>
                <w:rFonts w:cs="Times New Roman"/>
              </w:rPr>
            </w:pPr>
            <w:r w:rsidRPr="003B066F">
              <w:rPr>
                <w:rFonts w:cs="Times New Roman"/>
              </w:rPr>
              <w:t>陳組長、曾詠宜</w:t>
            </w:r>
          </w:p>
        </w:tc>
      </w:tr>
      <w:tr w:rsidR="00967877" w:rsidRPr="003B066F" w14:paraId="0CCE96EC" w14:textId="77777777" w:rsidTr="00967877">
        <w:trPr>
          <w:trHeight w:val="312"/>
          <w:jc w:val="center"/>
        </w:trPr>
        <w:tc>
          <w:tcPr>
            <w:tcW w:w="2150" w:type="dxa"/>
            <w:vAlign w:val="center"/>
          </w:tcPr>
          <w:p w14:paraId="0CCE96EA" w14:textId="77777777" w:rsidR="00967877" w:rsidRPr="003B066F" w:rsidRDefault="00967877" w:rsidP="00967877">
            <w:pPr>
              <w:jc w:val="center"/>
              <w:rPr>
                <w:rFonts w:cs="Times New Roman"/>
              </w:rPr>
            </w:pPr>
            <w:r w:rsidRPr="003B066F">
              <w:rPr>
                <w:rFonts w:cs="Times New Roman"/>
              </w:rPr>
              <w:t>缺席人員</w:t>
            </w:r>
          </w:p>
        </w:tc>
        <w:tc>
          <w:tcPr>
            <w:tcW w:w="7008" w:type="dxa"/>
            <w:gridSpan w:val="3"/>
          </w:tcPr>
          <w:p w14:paraId="0CCE96EB" w14:textId="77777777" w:rsidR="00967877" w:rsidRPr="003B066F" w:rsidRDefault="00967877" w:rsidP="00967877">
            <w:pPr>
              <w:rPr>
                <w:rFonts w:cs="Times New Roman"/>
              </w:rPr>
            </w:pPr>
          </w:p>
        </w:tc>
      </w:tr>
      <w:tr w:rsidR="00967877" w:rsidRPr="003B066F" w14:paraId="0CCE96F0" w14:textId="77777777" w:rsidTr="00967877">
        <w:trPr>
          <w:trHeight w:val="312"/>
          <w:jc w:val="center"/>
        </w:trPr>
        <w:tc>
          <w:tcPr>
            <w:tcW w:w="2150" w:type="dxa"/>
            <w:vAlign w:val="center"/>
          </w:tcPr>
          <w:p w14:paraId="0CCE96ED" w14:textId="77777777" w:rsidR="00967877" w:rsidRPr="003B066F" w:rsidRDefault="00967877" w:rsidP="00967877">
            <w:pPr>
              <w:jc w:val="center"/>
              <w:rPr>
                <w:rFonts w:cs="Times New Roman"/>
              </w:rPr>
            </w:pPr>
            <w:r w:rsidRPr="003B066F">
              <w:rPr>
                <w:rFonts w:cs="Times New Roman"/>
              </w:rPr>
              <w:t>溝通方式</w:t>
            </w:r>
          </w:p>
        </w:tc>
        <w:tc>
          <w:tcPr>
            <w:tcW w:w="7008" w:type="dxa"/>
            <w:gridSpan w:val="3"/>
          </w:tcPr>
          <w:p w14:paraId="0CCE96EE" w14:textId="77777777" w:rsidR="00967877" w:rsidRPr="003B066F" w:rsidRDefault="00967877" w:rsidP="00967877">
            <w:pPr>
              <w:rPr>
                <w:rFonts w:cs="Times New Roman"/>
              </w:rPr>
            </w:pPr>
            <w:r w:rsidRPr="003B066F">
              <w:rPr>
                <w:rFonts w:cs="Times New Roman"/>
                <w:b/>
              </w:rPr>
              <w:sym w:font="Wingdings" w:char="F0FE"/>
            </w:r>
            <w:r w:rsidRPr="003B066F">
              <w:rPr>
                <w:rFonts w:cs="Times New Roman"/>
              </w:rPr>
              <w:t xml:space="preserve">會議　</w:t>
            </w:r>
            <w:r w:rsidRPr="003B066F">
              <w:rPr>
                <w:rFonts w:cs="Times New Roman"/>
                <w:b/>
              </w:rPr>
              <w:sym w:font="Wingdings" w:char="F0A8"/>
            </w:r>
            <w:r w:rsidRPr="003B066F">
              <w:rPr>
                <w:rFonts w:cs="Times New Roman"/>
              </w:rPr>
              <w:t>電子郵件</w:t>
            </w:r>
            <w:r w:rsidRPr="003B066F">
              <w:rPr>
                <w:rFonts w:cs="Times New Roman"/>
              </w:rPr>
              <w:t xml:space="preserve">  </w:t>
            </w:r>
            <w:r w:rsidRPr="003B066F">
              <w:rPr>
                <w:rFonts w:cs="Times New Roman"/>
                <w:b/>
              </w:rPr>
              <w:sym w:font="Wingdings" w:char="F0A8"/>
            </w:r>
            <w:r w:rsidRPr="003B066F">
              <w:rPr>
                <w:rFonts w:cs="Times New Roman"/>
              </w:rPr>
              <w:t>電話</w:t>
            </w:r>
            <w:r w:rsidRPr="003B066F">
              <w:rPr>
                <w:rFonts w:cs="Times New Roman"/>
              </w:rPr>
              <w:t xml:space="preserve">   </w:t>
            </w:r>
            <w:r w:rsidRPr="003B066F">
              <w:rPr>
                <w:rFonts w:cs="Times New Roman"/>
                <w:b/>
              </w:rPr>
              <w:sym w:font="Wingdings" w:char="F0A8"/>
            </w:r>
            <w:r w:rsidRPr="003B066F">
              <w:rPr>
                <w:rFonts w:cs="Times New Roman"/>
              </w:rPr>
              <w:t>面訪</w:t>
            </w:r>
            <w:r w:rsidRPr="003B066F">
              <w:rPr>
                <w:rFonts w:cs="Times New Roman"/>
              </w:rPr>
              <w:t xml:space="preserve">   </w:t>
            </w:r>
            <w:r w:rsidRPr="003B066F">
              <w:rPr>
                <w:rFonts w:cs="Times New Roman"/>
                <w:b/>
              </w:rPr>
              <w:sym w:font="Wingdings" w:char="F0A8"/>
            </w:r>
            <w:r w:rsidRPr="003B066F">
              <w:rPr>
                <w:rFonts w:cs="Times New Roman"/>
              </w:rPr>
              <w:t>公文</w:t>
            </w:r>
            <w:r w:rsidRPr="003B066F">
              <w:rPr>
                <w:rFonts w:cs="Times New Roman"/>
              </w:rPr>
              <w:t xml:space="preserve">   </w:t>
            </w:r>
            <w:r w:rsidRPr="003B066F">
              <w:rPr>
                <w:rFonts w:cs="Times New Roman"/>
                <w:b/>
              </w:rPr>
              <w:sym w:font="Wingdings" w:char="F0A8"/>
            </w:r>
            <w:r w:rsidRPr="003B066F">
              <w:rPr>
                <w:rFonts w:cs="Times New Roman"/>
              </w:rPr>
              <w:t>IM</w:t>
            </w:r>
          </w:p>
          <w:p w14:paraId="0CCE96EF" w14:textId="77777777" w:rsidR="00967877" w:rsidRPr="003B066F" w:rsidRDefault="00967877" w:rsidP="00967877">
            <w:pPr>
              <w:rPr>
                <w:rFonts w:cs="Times New Roman"/>
                <w:b/>
              </w:rPr>
            </w:pPr>
            <w:r w:rsidRPr="003B066F">
              <w:rPr>
                <w:rFonts w:cs="Times New Roman"/>
                <w:b/>
              </w:rPr>
              <w:sym w:font="Wingdings" w:char="F0A8"/>
            </w:r>
            <w:r w:rsidRPr="003B066F">
              <w:rPr>
                <w:rFonts w:cs="Times New Roman"/>
                <w:color w:val="000000" w:themeColor="text1"/>
              </w:rPr>
              <w:t>里程碑會議</w:t>
            </w:r>
            <w:r w:rsidRPr="003B066F">
              <w:rPr>
                <w:rFonts w:cs="Times New Roman"/>
                <w:color w:val="000000" w:themeColor="text1"/>
              </w:rPr>
              <w:t xml:space="preserve"> ________</w:t>
            </w:r>
          </w:p>
        </w:tc>
      </w:tr>
      <w:tr w:rsidR="00967877" w:rsidRPr="003B066F" w14:paraId="0CCE96F2" w14:textId="77777777" w:rsidTr="00967877">
        <w:trPr>
          <w:trHeight w:val="312"/>
          <w:jc w:val="center"/>
        </w:trPr>
        <w:tc>
          <w:tcPr>
            <w:tcW w:w="9158" w:type="dxa"/>
            <w:gridSpan w:val="4"/>
          </w:tcPr>
          <w:p w14:paraId="0CCE96F1" w14:textId="77777777" w:rsidR="00967877" w:rsidRPr="003B066F" w:rsidRDefault="00967877" w:rsidP="00967877">
            <w:pPr>
              <w:tabs>
                <w:tab w:val="left" w:pos="2119"/>
                <w:tab w:val="center" w:pos="4452"/>
              </w:tabs>
              <w:rPr>
                <w:rFonts w:cs="Times New Roman"/>
                <w:b/>
              </w:rPr>
            </w:pPr>
            <w:r w:rsidRPr="003B066F">
              <w:rPr>
                <w:rFonts w:cs="Times New Roman"/>
                <w:b/>
              </w:rPr>
              <w:tab/>
            </w:r>
            <w:r w:rsidRPr="003B066F">
              <w:rPr>
                <w:rFonts w:cs="Times New Roman"/>
                <w:b/>
              </w:rPr>
              <w:tab/>
            </w:r>
            <w:r w:rsidRPr="003B066F">
              <w:rPr>
                <w:rFonts w:cs="Times New Roman"/>
                <w:b/>
              </w:rPr>
              <w:t>會議內容</w:t>
            </w:r>
          </w:p>
        </w:tc>
      </w:tr>
      <w:tr w:rsidR="00967877" w:rsidRPr="003B066F" w14:paraId="0CCE9708" w14:textId="77777777" w:rsidTr="00967877">
        <w:trPr>
          <w:trHeight w:val="28"/>
          <w:jc w:val="center"/>
        </w:trPr>
        <w:tc>
          <w:tcPr>
            <w:tcW w:w="9158" w:type="dxa"/>
            <w:gridSpan w:val="4"/>
          </w:tcPr>
          <w:p w14:paraId="0CCE96F3" w14:textId="77777777" w:rsidR="00967877" w:rsidRPr="003B066F" w:rsidRDefault="00967877" w:rsidP="00967877">
            <w:pPr>
              <w:adjustRightInd/>
              <w:snapToGrid/>
              <w:rPr>
                <w:rFonts w:cs="Times New Roman"/>
                <w:b/>
              </w:rPr>
            </w:pPr>
            <w:r w:rsidRPr="003B066F">
              <w:rPr>
                <w:rFonts w:cs="Times New Roman"/>
                <w:b/>
              </w:rPr>
              <w:t>【</w:t>
            </w:r>
            <w:r w:rsidR="000F207B" w:rsidRPr="003B066F">
              <w:rPr>
                <w:rFonts w:cs="Times New Roman"/>
                <w:b/>
              </w:rPr>
              <w:t>報告事項</w:t>
            </w:r>
            <w:r w:rsidRPr="003B066F">
              <w:rPr>
                <w:rFonts w:cs="Times New Roman"/>
                <w:b/>
              </w:rPr>
              <w:t>】</w:t>
            </w:r>
          </w:p>
          <w:p w14:paraId="0CCE96F4" w14:textId="77777777" w:rsidR="00967877" w:rsidRPr="003B066F" w:rsidRDefault="000F207B" w:rsidP="001D2E7B">
            <w:pPr>
              <w:pStyle w:val="af6"/>
              <w:numPr>
                <w:ilvl w:val="0"/>
                <w:numId w:val="12"/>
              </w:numPr>
              <w:adjustRightInd/>
              <w:snapToGrid/>
              <w:ind w:leftChars="0"/>
              <w:rPr>
                <w:rFonts w:cs="Times New Roman"/>
              </w:rPr>
            </w:pPr>
            <w:r w:rsidRPr="003B066F">
              <w:rPr>
                <w:rFonts w:cs="Times New Roman"/>
              </w:rPr>
              <w:t>圖資服務取得進度報告及相關議題討論</w:t>
            </w:r>
          </w:p>
          <w:p w14:paraId="0CCE96F5" w14:textId="77777777" w:rsidR="00967877" w:rsidRPr="003B066F" w:rsidRDefault="000F207B" w:rsidP="001D2E7B">
            <w:pPr>
              <w:pStyle w:val="af6"/>
              <w:numPr>
                <w:ilvl w:val="0"/>
                <w:numId w:val="12"/>
              </w:numPr>
              <w:adjustRightInd/>
              <w:snapToGrid/>
              <w:ind w:leftChars="0"/>
              <w:rPr>
                <w:rFonts w:cs="Times New Roman"/>
              </w:rPr>
            </w:pPr>
            <w:r w:rsidRPr="003B066F">
              <w:rPr>
                <w:rFonts w:cs="Times New Roman"/>
              </w:rPr>
              <w:t>環境敏感地區模組</w:t>
            </w:r>
            <w:r w:rsidRPr="003B066F">
              <w:rPr>
                <w:rFonts w:cs="Times New Roman"/>
              </w:rPr>
              <w:t>API</w:t>
            </w:r>
            <w:r w:rsidRPr="003B066F">
              <w:rPr>
                <w:rFonts w:cs="Times New Roman"/>
              </w:rPr>
              <w:t>進度報告</w:t>
            </w:r>
          </w:p>
          <w:p w14:paraId="0CCE96F6" w14:textId="77777777" w:rsidR="000F207B" w:rsidRPr="003B066F" w:rsidRDefault="000F207B" w:rsidP="001D2E7B">
            <w:pPr>
              <w:pStyle w:val="af6"/>
              <w:numPr>
                <w:ilvl w:val="0"/>
                <w:numId w:val="12"/>
              </w:numPr>
              <w:adjustRightInd/>
              <w:snapToGrid/>
              <w:ind w:leftChars="0"/>
              <w:rPr>
                <w:rFonts w:cs="Times New Roman"/>
              </w:rPr>
            </w:pPr>
            <w:r w:rsidRPr="003B066F">
              <w:rPr>
                <w:rFonts w:cs="Times New Roman"/>
              </w:rPr>
              <w:t>環境敏感地區查詢模組規劃進度</w:t>
            </w:r>
          </w:p>
          <w:p w14:paraId="0CCE96F7" w14:textId="77777777" w:rsidR="000F207B" w:rsidRPr="003B066F" w:rsidRDefault="000F207B" w:rsidP="000F207B">
            <w:pPr>
              <w:adjustRightInd/>
              <w:snapToGrid/>
              <w:rPr>
                <w:rFonts w:cs="Times New Roman"/>
                <w:b/>
              </w:rPr>
            </w:pPr>
            <w:r w:rsidRPr="003B066F">
              <w:rPr>
                <w:rFonts w:cs="Times New Roman"/>
                <w:b/>
              </w:rPr>
              <w:t>【討論議題</w:t>
            </w:r>
            <w:r w:rsidRPr="003B066F">
              <w:rPr>
                <w:rFonts w:cs="Times New Roman"/>
                <w:b/>
              </w:rPr>
              <w:t>/</w:t>
            </w:r>
            <w:r w:rsidRPr="003B066F">
              <w:rPr>
                <w:rFonts w:cs="Times New Roman"/>
                <w:b/>
              </w:rPr>
              <w:t>需協助事項及決議】</w:t>
            </w:r>
          </w:p>
          <w:p w14:paraId="0CCE96F8" w14:textId="77777777" w:rsidR="000F207B" w:rsidRPr="003B066F" w:rsidRDefault="000F207B" w:rsidP="001D2E7B">
            <w:pPr>
              <w:pStyle w:val="af6"/>
              <w:numPr>
                <w:ilvl w:val="0"/>
                <w:numId w:val="12"/>
              </w:numPr>
              <w:adjustRightInd/>
              <w:snapToGrid/>
              <w:ind w:leftChars="0"/>
              <w:rPr>
                <w:rFonts w:cs="Times New Roman"/>
              </w:rPr>
            </w:pPr>
            <w:r w:rsidRPr="003B066F">
              <w:rPr>
                <w:rFonts w:cs="Times New Roman"/>
              </w:rPr>
              <w:t>【議題】有關「結案時需針對本計畫環境敏感地區圖資網路應用及相關機關行政流程改善提出建議（至少包括內政部營建署、內政部資訊中心及圖資產製</w:t>
            </w:r>
            <w:r w:rsidRPr="003B066F">
              <w:rPr>
                <w:rFonts w:cs="Times New Roman"/>
              </w:rPr>
              <w:t>/</w:t>
            </w:r>
            <w:r w:rsidRPr="003B066F">
              <w:rPr>
                <w:rFonts w:cs="Times New Roman"/>
              </w:rPr>
              <w:t>主管機關），並研提未來發展圖資網路應用發展建議報告。」此工作項目需求進一步討論。</w:t>
            </w:r>
          </w:p>
          <w:p w14:paraId="0CCE96F9" w14:textId="77777777" w:rsidR="000F207B" w:rsidRPr="003B066F" w:rsidRDefault="000F207B" w:rsidP="001D2E7B">
            <w:pPr>
              <w:pStyle w:val="af6"/>
              <w:numPr>
                <w:ilvl w:val="1"/>
                <w:numId w:val="12"/>
              </w:numPr>
              <w:adjustRightInd/>
              <w:snapToGrid/>
              <w:ind w:leftChars="0"/>
              <w:rPr>
                <w:rFonts w:cs="Times New Roman"/>
              </w:rPr>
            </w:pPr>
            <w:r w:rsidRPr="003B066F">
              <w:rPr>
                <w:rFonts w:cs="Times New Roman"/>
              </w:rPr>
              <w:t>決議：工作項目需求即為透過此次各單位圖資服務取得了解相關申請、發佈服務程序後，提出未來對於跨單位介接程序的建議。</w:t>
            </w:r>
          </w:p>
          <w:p w14:paraId="0CCE96FA" w14:textId="77777777" w:rsidR="000F207B" w:rsidRPr="003B066F" w:rsidRDefault="000F207B" w:rsidP="001D2E7B">
            <w:pPr>
              <w:pStyle w:val="af6"/>
              <w:numPr>
                <w:ilvl w:val="0"/>
                <w:numId w:val="12"/>
              </w:numPr>
              <w:adjustRightInd/>
              <w:snapToGrid/>
              <w:ind w:leftChars="0"/>
              <w:rPr>
                <w:rFonts w:cs="Times New Roman"/>
              </w:rPr>
            </w:pPr>
            <w:r w:rsidRPr="003B066F">
              <w:rPr>
                <w:rFonts w:cs="Times New Roman"/>
              </w:rPr>
              <w:t>交通部高速鐵路工程局「鐵路兩側限建地區</w:t>
            </w:r>
            <w:r w:rsidRPr="003B066F">
              <w:rPr>
                <w:rFonts w:cs="Times New Roman"/>
              </w:rPr>
              <w:t>(</w:t>
            </w:r>
            <w:r w:rsidRPr="003B066F">
              <w:rPr>
                <w:rFonts w:cs="Times New Roman"/>
              </w:rPr>
              <w:t>高鐵限建範圍</w:t>
            </w:r>
            <w:r w:rsidRPr="003B066F">
              <w:rPr>
                <w:rFonts w:cs="Times New Roman"/>
              </w:rPr>
              <w:t>)</w:t>
            </w:r>
            <w:r w:rsidRPr="003B066F">
              <w:rPr>
                <w:rFonts w:cs="Times New Roman"/>
              </w:rPr>
              <w:t>」：資料為</w:t>
            </w:r>
            <w:r w:rsidRPr="003B066F">
              <w:rPr>
                <w:rFonts w:cs="Times New Roman"/>
              </w:rPr>
              <w:t>DWG</w:t>
            </w:r>
            <w:r w:rsidRPr="003B066F">
              <w:rPr>
                <w:rFonts w:cs="Times New Roman"/>
              </w:rPr>
              <w:t>檔案，目前正在數化為</w:t>
            </w:r>
            <w:r w:rsidRPr="003B066F">
              <w:rPr>
                <w:rFonts w:cs="Times New Roman"/>
              </w:rPr>
              <w:t>shape files</w:t>
            </w:r>
            <w:r w:rsidRPr="003B066F">
              <w:rPr>
                <w:rFonts w:cs="Times New Roman"/>
              </w:rPr>
              <w:t>檔案，預計完成時間為今年</w:t>
            </w:r>
            <w:r w:rsidRPr="003B066F">
              <w:rPr>
                <w:rFonts w:cs="Times New Roman"/>
              </w:rPr>
              <w:t>12</w:t>
            </w:r>
            <w:r w:rsidRPr="003B066F">
              <w:rPr>
                <w:rFonts w:cs="Times New Roman"/>
              </w:rPr>
              <w:t>月底，搭配其數化期程若有延遲，將可能影響本案展示，是否需要替換？</w:t>
            </w:r>
          </w:p>
          <w:p w14:paraId="0CCE96FB" w14:textId="77777777" w:rsidR="000F207B" w:rsidRPr="003B066F" w:rsidRDefault="000F207B" w:rsidP="001D2E7B">
            <w:pPr>
              <w:pStyle w:val="af6"/>
              <w:numPr>
                <w:ilvl w:val="1"/>
                <w:numId w:val="12"/>
              </w:numPr>
              <w:adjustRightInd/>
              <w:snapToGrid/>
              <w:ind w:leftChars="0"/>
              <w:rPr>
                <w:rFonts w:cs="Times New Roman"/>
              </w:rPr>
            </w:pPr>
            <w:r w:rsidRPr="003B066F">
              <w:rPr>
                <w:rFonts w:cs="Times New Roman"/>
              </w:rPr>
              <w:t>決議：圖資替換為「國家公園範圍及分區圖」，由經建會聯繫營建署後提供逢甲相關聯絡資訊</w:t>
            </w:r>
          </w:p>
          <w:p w14:paraId="0CCE96FC" w14:textId="77777777" w:rsidR="000F207B" w:rsidRPr="003B066F" w:rsidRDefault="000F207B" w:rsidP="001D2E7B">
            <w:pPr>
              <w:pStyle w:val="af6"/>
              <w:numPr>
                <w:ilvl w:val="0"/>
                <w:numId w:val="12"/>
              </w:numPr>
              <w:adjustRightInd/>
              <w:snapToGrid/>
              <w:ind w:leftChars="0"/>
              <w:rPr>
                <w:rFonts w:cs="Times New Roman"/>
              </w:rPr>
            </w:pPr>
            <w:r w:rsidRPr="003B066F">
              <w:rPr>
                <w:rFonts w:cs="Times New Roman"/>
              </w:rPr>
              <w:t>由</w:t>
            </w:r>
            <w:r w:rsidRPr="003B066F">
              <w:rPr>
                <w:rFonts w:cs="Times New Roman"/>
              </w:rPr>
              <w:t>TGOS</w:t>
            </w:r>
            <w:r w:rsidRPr="003B066F">
              <w:rPr>
                <w:rFonts w:cs="Times New Roman"/>
              </w:rPr>
              <w:t>代為</w:t>
            </w:r>
            <w:r w:rsidR="00DB0B54" w:rsidRPr="003B066F">
              <w:rPr>
                <w:rFonts w:cs="Times New Roman"/>
              </w:rPr>
              <w:t>發佈</w:t>
            </w:r>
            <w:r w:rsidRPr="003B066F">
              <w:rPr>
                <w:rFonts w:cs="Times New Roman"/>
              </w:rPr>
              <w:t>之圖資服務，需至</w:t>
            </w:r>
            <w:r w:rsidRPr="003B066F">
              <w:rPr>
                <w:rFonts w:cs="Times New Roman"/>
              </w:rPr>
              <w:t>TGOS</w:t>
            </w:r>
            <w:r w:rsidRPr="003B066F">
              <w:rPr>
                <w:rFonts w:cs="Times New Roman"/>
              </w:rPr>
              <w:t>平台註冊服務及詮釋資料，本團隊可協助完成註冊填單程序，惟須確認「詮釋資料更新權責單位及窗口、該圖資服務聯絡窗口，未來應由原圖資產製單位維護」</w:t>
            </w:r>
          </w:p>
          <w:p w14:paraId="0CCE96FD" w14:textId="77777777" w:rsidR="000F207B" w:rsidRPr="003B066F" w:rsidRDefault="000F207B" w:rsidP="001D2E7B">
            <w:pPr>
              <w:pStyle w:val="af6"/>
              <w:numPr>
                <w:ilvl w:val="1"/>
                <w:numId w:val="12"/>
              </w:numPr>
              <w:adjustRightInd/>
              <w:snapToGrid/>
              <w:ind w:leftChars="0"/>
              <w:rPr>
                <w:rFonts w:cs="Times New Roman"/>
              </w:rPr>
            </w:pPr>
            <w:r w:rsidRPr="003B066F">
              <w:rPr>
                <w:rFonts w:cs="Times New Roman"/>
              </w:rPr>
              <w:t>決議：代為</w:t>
            </w:r>
            <w:r w:rsidR="00DB0B54" w:rsidRPr="003B066F">
              <w:rPr>
                <w:rFonts w:cs="Times New Roman"/>
              </w:rPr>
              <w:t>發佈</w:t>
            </w:r>
            <w:r w:rsidRPr="003B066F">
              <w:rPr>
                <w:rFonts w:cs="Times New Roman"/>
              </w:rPr>
              <w:t>之圖資服務須回歸至權責單位註冊服務及詮釋資料</w:t>
            </w:r>
          </w:p>
          <w:p w14:paraId="0CCE96FE" w14:textId="77777777" w:rsidR="000F207B" w:rsidRPr="003B066F" w:rsidRDefault="000F207B" w:rsidP="001D2E7B">
            <w:pPr>
              <w:pStyle w:val="af6"/>
              <w:numPr>
                <w:ilvl w:val="0"/>
                <w:numId w:val="12"/>
              </w:numPr>
              <w:adjustRightInd/>
              <w:snapToGrid/>
              <w:ind w:leftChars="0"/>
              <w:rPr>
                <w:rFonts w:cs="Times New Roman"/>
              </w:rPr>
            </w:pPr>
            <w:r w:rsidRPr="003B066F">
              <w:rPr>
                <w:rFonts w:cs="Times New Roman"/>
              </w:rPr>
              <w:t>水利署回應並無「河川區域圖」，本團隊建議更換為「海堤區域（海堤位置圖）」，需請經建會再次發文申請</w:t>
            </w:r>
          </w:p>
          <w:p w14:paraId="0CCE96FF" w14:textId="77777777" w:rsidR="000F207B" w:rsidRPr="003B066F" w:rsidRDefault="000F207B" w:rsidP="001D2E7B">
            <w:pPr>
              <w:pStyle w:val="af6"/>
              <w:numPr>
                <w:ilvl w:val="1"/>
                <w:numId w:val="12"/>
              </w:numPr>
              <w:adjustRightInd/>
              <w:snapToGrid/>
              <w:ind w:leftChars="0"/>
              <w:rPr>
                <w:rFonts w:cs="Times New Roman"/>
              </w:rPr>
            </w:pPr>
            <w:r w:rsidRPr="003B066F">
              <w:rPr>
                <w:rFonts w:cs="Times New Roman"/>
              </w:rPr>
              <w:t>決議：請經建會協助發文申請</w:t>
            </w:r>
          </w:p>
          <w:p w14:paraId="0CCE9700" w14:textId="77777777" w:rsidR="000F207B" w:rsidRPr="003B066F" w:rsidRDefault="000F207B" w:rsidP="001D2E7B">
            <w:pPr>
              <w:pStyle w:val="af6"/>
              <w:numPr>
                <w:ilvl w:val="0"/>
                <w:numId w:val="12"/>
              </w:numPr>
              <w:adjustRightInd/>
              <w:snapToGrid/>
              <w:ind w:leftChars="0"/>
              <w:rPr>
                <w:rFonts w:cs="Times New Roman"/>
              </w:rPr>
            </w:pPr>
            <w:r w:rsidRPr="003B066F">
              <w:rPr>
                <w:rFonts w:cs="Times New Roman"/>
              </w:rPr>
              <w:t>本案預計由哪個業務單位進行</w:t>
            </w:r>
            <w:r w:rsidRPr="003B066F">
              <w:rPr>
                <w:rFonts w:cs="Times New Roman"/>
              </w:rPr>
              <w:t>API</w:t>
            </w:r>
            <w:r w:rsidRPr="003B066F">
              <w:rPr>
                <w:rFonts w:cs="Times New Roman"/>
              </w:rPr>
              <w:t>介接驗證？</w:t>
            </w:r>
          </w:p>
          <w:p w14:paraId="0CCE9701" w14:textId="77777777" w:rsidR="000F207B" w:rsidRPr="003B066F" w:rsidRDefault="000F207B" w:rsidP="001D2E7B">
            <w:pPr>
              <w:pStyle w:val="af6"/>
              <w:numPr>
                <w:ilvl w:val="1"/>
                <w:numId w:val="12"/>
              </w:numPr>
              <w:ind w:leftChars="0"/>
              <w:rPr>
                <w:rFonts w:cs="Times New Roman"/>
              </w:rPr>
            </w:pPr>
            <w:r w:rsidRPr="003B066F">
              <w:rPr>
                <w:rFonts w:cs="Times New Roman"/>
              </w:rPr>
              <w:t>決議：業務單位進行</w:t>
            </w:r>
            <w:r w:rsidRPr="003B066F">
              <w:rPr>
                <w:rFonts w:cs="Times New Roman"/>
              </w:rPr>
              <w:t>API</w:t>
            </w:r>
            <w:r w:rsidRPr="003B066F">
              <w:rPr>
                <w:rFonts w:cs="Times New Roman"/>
              </w:rPr>
              <w:t>介接以營建署為優先、其次可考量運研所，待經建會進一步了解業務單位狀況後與逢甲討論。</w:t>
            </w:r>
          </w:p>
          <w:p w14:paraId="0CCE9702" w14:textId="77777777" w:rsidR="000F207B" w:rsidRPr="003B066F" w:rsidRDefault="000F207B" w:rsidP="001D2E7B">
            <w:pPr>
              <w:pStyle w:val="af6"/>
              <w:numPr>
                <w:ilvl w:val="0"/>
                <w:numId w:val="12"/>
              </w:numPr>
              <w:adjustRightInd/>
              <w:snapToGrid/>
              <w:ind w:leftChars="0"/>
              <w:rPr>
                <w:rFonts w:cs="Times New Roman"/>
              </w:rPr>
            </w:pPr>
            <w:r w:rsidRPr="003B066F">
              <w:rPr>
                <w:rFonts w:cs="Times New Roman"/>
              </w:rPr>
              <w:t>API</w:t>
            </w:r>
            <w:r w:rsidRPr="003B066F">
              <w:rPr>
                <w:rFonts w:cs="Times New Roman"/>
              </w:rPr>
              <w:t>已進入開發階段，預計介接地政司地籍圖</w:t>
            </w:r>
            <w:r w:rsidRPr="003B066F">
              <w:rPr>
                <w:rFonts w:cs="Times New Roman"/>
              </w:rPr>
              <w:t>WFS</w:t>
            </w:r>
            <w:r w:rsidRPr="003B066F">
              <w:rPr>
                <w:rFonts w:cs="Times New Roman"/>
              </w:rPr>
              <w:t>、及</w:t>
            </w:r>
            <w:r w:rsidRPr="003B066F">
              <w:rPr>
                <w:rFonts w:cs="Times New Roman"/>
              </w:rPr>
              <w:t>TGOS</w:t>
            </w:r>
            <w:r w:rsidRPr="003B066F">
              <w:rPr>
                <w:rFonts w:cs="Times New Roman"/>
              </w:rPr>
              <w:t>門牌地址定位</w:t>
            </w:r>
            <w:r w:rsidRPr="003B066F">
              <w:rPr>
                <w:rFonts w:cs="Times New Roman"/>
              </w:rPr>
              <w:t>API</w:t>
            </w:r>
          </w:p>
          <w:p w14:paraId="0CCE9703" w14:textId="77777777" w:rsidR="000F207B" w:rsidRPr="003B066F" w:rsidRDefault="000F207B" w:rsidP="001D2E7B">
            <w:pPr>
              <w:pStyle w:val="af6"/>
              <w:numPr>
                <w:ilvl w:val="1"/>
                <w:numId w:val="13"/>
              </w:numPr>
              <w:adjustRightInd/>
              <w:snapToGrid/>
              <w:ind w:leftChars="0"/>
              <w:rPr>
                <w:rFonts w:cs="Times New Roman"/>
              </w:rPr>
            </w:pPr>
            <w:r w:rsidRPr="003B066F">
              <w:rPr>
                <w:rFonts w:cs="Times New Roman"/>
              </w:rPr>
              <w:t>地政司地籍圖</w:t>
            </w:r>
            <w:r w:rsidRPr="003B066F">
              <w:rPr>
                <w:rFonts w:cs="Times New Roman"/>
              </w:rPr>
              <w:t>WFS</w:t>
            </w:r>
            <w:r w:rsidRPr="003B066F">
              <w:rPr>
                <w:rFonts w:cs="Times New Roman"/>
              </w:rPr>
              <w:t>需由</w:t>
            </w:r>
            <w:r w:rsidRPr="003B066F">
              <w:rPr>
                <w:rFonts w:cs="Times New Roman"/>
              </w:rPr>
              <w:t xml:space="preserve"> </w:t>
            </w:r>
            <w:r w:rsidRPr="003B066F">
              <w:rPr>
                <w:rFonts w:cs="Times New Roman"/>
              </w:rPr>
              <w:t>貴會函文至地政司申請</w:t>
            </w:r>
          </w:p>
          <w:p w14:paraId="0CCE9704" w14:textId="77777777" w:rsidR="000F207B" w:rsidRPr="003B066F" w:rsidRDefault="000F207B" w:rsidP="001D2E7B">
            <w:pPr>
              <w:pStyle w:val="af6"/>
              <w:numPr>
                <w:ilvl w:val="1"/>
                <w:numId w:val="13"/>
              </w:numPr>
              <w:adjustRightInd/>
              <w:snapToGrid/>
              <w:ind w:leftChars="0"/>
              <w:rPr>
                <w:rFonts w:cs="Times New Roman"/>
              </w:rPr>
            </w:pPr>
            <w:r w:rsidRPr="003B066F">
              <w:rPr>
                <w:rFonts w:cs="Times New Roman"/>
              </w:rPr>
              <w:t>TGOS</w:t>
            </w:r>
            <w:r w:rsidRPr="003B066F">
              <w:rPr>
                <w:rFonts w:cs="Times New Roman"/>
              </w:rPr>
              <w:t>門牌地址定位可由本團隊申請測試版，正式版則需由</w:t>
            </w:r>
            <w:r w:rsidRPr="003B066F">
              <w:rPr>
                <w:rFonts w:cs="Times New Roman"/>
              </w:rPr>
              <w:t xml:space="preserve"> </w:t>
            </w:r>
            <w:r w:rsidRPr="003B066F">
              <w:rPr>
                <w:rFonts w:cs="Times New Roman"/>
              </w:rPr>
              <w:t>貴會協助至平台填單並發文</w:t>
            </w:r>
          </w:p>
          <w:p w14:paraId="0CCE9705" w14:textId="77777777" w:rsidR="00432CD0" w:rsidRPr="003B066F" w:rsidRDefault="00432CD0" w:rsidP="001D2E7B">
            <w:pPr>
              <w:pStyle w:val="af6"/>
              <w:numPr>
                <w:ilvl w:val="1"/>
                <w:numId w:val="12"/>
              </w:numPr>
              <w:adjustRightInd/>
              <w:snapToGrid/>
              <w:ind w:leftChars="0"/>
              <w:rPr>
                <w:rFonts w:cs="Times New Roman"/>
              </w:rPr>
            </w:pPr>
            <w:r w:rsidRPr="003B066F">
              <w:rPr>
                <w:rFonts w:cs="Times New Roman"/>
              </w:rPr>
              <w:t>決議：請經建會協助發文申請</w:t>
            </w:r>
          </w:p>
          <w:p w14:paraId="0CCE9706" w14:textId="77777777" w:rsidR="000F207B" w:rsidRPr="003B066F" w:rsidRDefault="000F207B" w:rsidP="001D2E7B">
            <w:pPr>
              <w:pStyle w:val="af6"/>
              <w:numPr>
                <w:ilvl w:val="0"/>
                <w:numId w:val="12"/>
              </w:numPr>
              <w:adjustRightInd/>
              <w:snapToGrid/>
              <w:ind w:leftChars="0"/>
              <w:rPr>
                <w:rFonts w:cs="Times New Roman"/>
              </w:rPr>
            </w:pPr>
            <w:r w:rsidRPr="003B066F">
              <w:rPr>
                <w:rFonts w:cs="Times New Roman"/>
              </w:rPr>
              <w:t>查詢模組需介接</w:t>
            </w:r>
            <w:r w:rsidRPr="003B066F">
              <w:rPr>
                <w:rFonts w:cs="Times New Roman"/>
              </w:rPr>
              <w:t xml:space="preserve"> (100)</w:t>
            </w:r>
            <w:r w:rsidRPr="003B066F">
              <w:rPr>
                <w:rFonts w:cs="Times New Roman"/>
              </w:rPr>
              <w:t>地段代碼查詢「</w:t>
            </w:r>
            <w:r w:rsidRPr="003B066F">
              <w:rPr>
                <w:rFonts w:cs="Times New Roman"/>
              </w:rPr>
              <w:t xml:space="preserve"> (100)</w:t>
            </w:r>
            <w:r w:rsidRPr="003B066F">
              <w:rPr>
                <w:rFonts w:cs="Times New Roman"/>
              </w:rPr>
              <w:t>地段代碼查詢」需由</w:t>
            </w:r>
            <w:r w:rsidRPr="003B066F">
              <w:rPr>
                <w:rFonts w:cs="Times New Roman"/>
              </w:rPr>
              <w:t xml:space="preserve"> </w:t>
            </w:r>
            <w:r w:rsidRPr="003B066F">
              <w:rPr>
                <w:rFonts w:cs="Times New Roman"/>
              </w:rPr>
              <w:t>貴會函文至地</w:t>
            </w:r>
            <w:r w:rsidRPr="003B066F">
              <w:rPr>
                <w:rFonts w:cs="Times New Roman"/>
              </w:rPr>
              <w:lastRenderedPageBreak/>
              <w:t>政司申請</w:t>
            </w:r>
          </w:p>
          <w:p w14:paraId="0CCE9707" w14:textId="77777777" w:rsidR="00967877" w:rsidRPr="003B066F" w:rsidRDefault="00432CD0" w:rsidP="001D2E7B">
            <w:pPr>
              <w:pStyle w:val="af6"/>
              <w:numPr>
                <w:ilvl w:val="1"/>
                <w:numId w:val="12"/>
              </w:numPr>
              <w:adjustRightInd/>
              <w:snapToGrid/>
              <w:ind w:leftChars="0"/>
              <w:rPr>
                <w:rFonts w:cs="Times New Roman"/>
              </w:rPr>
            </w:pPr>
            <w:r w:rsidRPr="003B066F">
              <w:rPr>
                <w:rFonts w:cs="Times New Roman"/>
              </w:rPr>
              <w:t>決議：請經建會協助發文申請</w:t>
            </w:r>
          </w:p>
        </w:tc>
      </w:tr>
    </w:tbl>
    <w:p w14:paraId="0CCE9709" w14:textId="77777777" w:rsidR="00967877" w:rsidRDefault="00967877" w:rsidP="003C3E8C">
      <w:pPr>
        <w:rPr>
          <w:rFonts w:cs="Times New Roman"/>
        </w:rPr>
      </w:pPr>
    </w:p>
    <w:p w14:paraId="381C90B2" w14:textId="77777777" w:rsidR="00A659DB" w:rsidRDefault="00A659DB" w:rsidP="003C3E8C">
      <w:pPr>
        <w:rPr>
          <w:rFonts w:cs="Times New Roman"/>
        </w:rPr>
      </w:pPr>
    </w:p>
    <w:tbl>
      <w:tblPr>
        <w:tblW w:w="91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1E0" w:firstRow="1" w:lastRow="1" w:firstColumn="1" w:lastColumn="1" w:noHBand="0" w:noVBand="0"/>
      </w:tblPr>
      <w:tblGrid>
        <w:gridCol w:w="2150"/>
        <w:gridCol w:w="2323"/>
        <w:gridCol w:w="1240"/>
        <w:gridCol w:w="3445"/>
      </w:tblGrid>
      <w:tr w:rsidR="00A659DB" w:rsidRPr="003B066F" w14:paraId="0D930D57" w14:textId="77777777" w:rsidTr="00A659DB">
        <w:trPr>
          <w:trHeight w:val="312"/>
          <w:jc w:val="center"/>
        </w:trPr>
        <w:tc>
          <w:tcPr>
            <w:tcW w:w="2150" w:type="dxa"/>
            <w:vAlign w:val="center"/>
          </w:tcPr>
          <w:p w14:paraId="6C81547F" w14:textId="77777777" w:rsidR="00A659DB" w:rsidRPr="00205454" w:rsidRDefault="00A659DB" w:rsidP="00A659DB">
            <w:pPr>
              <w:jc w:val="center"/>
              <w:rPr>
                <w:rFonts w:cs="Times New Roman"/>
              </w:rPr>
            </w:pPr>
            <w:r w:rsidRPr="00205454">
              <w:rPr>
                <w:rFonts w:cs="Times New Roman"/>
              </w:rPr>
              <w:t>會議名稱</w:t>
            </w:r>
          </w:p>
        </w:tc>
        <w:tc>
          <w:tcPr>
            <w:tcW w:w="7008" w:type="dxa"/>
            <w:gridSpan w:val="3"/>
          </w:tcPr>
          <w:p w14:paraId="38937F9A" w14:textId="7DBA9C0E" w:rsidR="00A659DB" w:rsidRPr="00205454" w:rsidRDefault="009818A5" w:rsidP="009818A5">
            <w:pPr>
              <w:rPr>
                <w:rFonts w:cs="Times New Roman"/>
              </w:rPr>
            </w:pPr>
            <w:r w:rsidRPr="00205454">
              <w:rPr>
                <w:rFonts w:cs="Times New Roman" w:hint="eastAsia"/>
              </w:rPr>
              <w:t>一</w:t>
            </w:r>
            <w:r w:rsidR="00A659DB" w:rsidRPr="00205454">
              <w:rPr>
                <w:rFonts w:cs="Times New Roman"/>
              </w:rPr>
              <w:t>月份</w:t>
            </w:r>
            <w:r w:rsidR="00A659DB" w:rsidRPr="00205454">
              <w:rPr>
                <w:rFonts w:cs="Times New Roman" w:hint="eastAsia"/>
              </w:rPr>
              <w:t>工作會議</w:t>
            </w:r>
          </w:p>
        </w:tc>
      </w:tr>
      <w:tr w:rsidR="00A659DB" w:rsidRPr="003B066F" w14:paraId="5E141564" w14:textId="77777777" w:rsidTr="00A659DB">
        <w:trPr>
          <w:trHeight w:val="312"/>
          <w:jc w:val="center"/>
        </w:trPr>
        <w:tc>
          <w:tcPr>
            <w:tcW w:w="2150" w:type="dxa"/>
            <w:vAlign w:val="center"/>
          </w:tcPr>
          <w:p w14:paraId="5D7386A4" w14:textId="77777777" w:rsidR="00A659DB" w:rsidRPr="003B066F" w:rsidRDefault="00A659DB" w:rsidP="00A659DB">
            <w:pPr>
              <w:jc w:val="center"/>
              <w:rPr>
                <w:rFonts w:cs="Times New Roman"/>
              </w:rPr>
            </w:pPr>
            <w:r w:rsidRPr="003B066F">
              <w:rPr>
                <w:rFonts w:cs="Times New Roman"/>
              </w:rPr>
              <w:t>日　　期</w:t>
            </w:r>
          </w:p>
        </w:tc>
        <w:tc>
          <w:tcPr>
            <w:tcW w:w="2323" w:type="dxa"/>
          </w:tcPr>
          <w:p w14:paraId="340118B9" w14:textId="1581464E" w:rsidR="00A659DB" w:rsidRPr="003B066F" w:rsidRDefault="00A659DB" w:rsidP="00A659DB">
            <w:pPr>
              <w:rPr>
                <w:rFonts w:cs="Times New Roman"/>
              </w:rPr>
            </w:pPr>
            <w:r w:rsidRPr="003B066F">
              <w:rPr>
                <w:rFonts w:cs="Times New Roman"/>
              </w:rPr>
              <w:t>201</w:t>
            </w:r>
            <w:r w:rsidR="009818A5">
              <w:rPr>
                <w:rFonts w:cs="Times New Roman" w:hint="eastAsia"/>
              </w:rPr>
              <w:t>4</w:t>
            </w:r>
            <w:r w:rsidRPr="003B066F">
              <w:rPr>
                <w:rFonts w:cs="Times New Roman"/>
              </w:rPr>
              <w:t>/</w:t>
            </w:r>
            <w:r w:rsidR="009818A5">
              <w:rPr>
                <w:rFonts w:cs="Times New Roman" w:hint="eastAsia"/>
              </w:rPr>
              <w:t>01</w:t>
            </w:r>
            <w:r w:rsidRPr="003B066F">
              <w:rPr>
                <w:rFonts w:cs="Times New Roman"/>
              </w:rPr>
              <w:t>/</w:t>
            </w:r>
            <w:r w:rsidR="009818A5">
              <w:rPr>
                <w:rFonts w:cs="Times New Roman" w:hint="eastAsia"/>
              </w:rPr>
              <w:t>16</w:t>
            </w:r>
          </w:p>
        </w:tc>
        <w:tc>
          <w:tcPr>
            <w:tcW w:w="1240" w:type="dxa"/>
          </w:tcPr>
          <w:p w14:paraId="291E2E33" w14:textId="77777777" w:rsidR="00A659DB" w:rsidRPr="003B066F" w:rsidRDefault="00A659DB" w:rsidP="00A659DB">
            <w:pPr>
              <w:jc w:val="center"/>
              <w:rPr>
                <w:rFonts w:cs="Times New Roman"/>
              </w:rPr>
            </w:pPr>
            <w:r w:rsidRPr="003B066F">
              <w:rPr>
                <w:rFonts w:cs="Times New Roman"/>
              </w:rPr>
              <w:t>地　　點</w:t>
            </w:r>
          </w:p>
        </w:tc>
        <w:tc>
          <w:tcPr>
            <w:tcW w:w="3445" w:type="dxa"/>
          </w:tcPr>
          <w:p w14:paraId="05DF2ED3" w14:textId="77777777" w:rsidR="00A659DB" w:rsidRPr="003B066F" w:rsidRDefault="00A659DB" w:rsidP="00A659DB">
            <w:pPr>
              <w:rPr>
                <w:rFonts w:cs="Times New Roman"/>
              </w:rPr>
            </w:pPr>
            <w:r w:rsidRPr="003B066F">
              <w:rPr>
                <w:rFonts w:cs="Times New Roman"/>
              </w:rPr>
              <w:t>經建會</w:t>
            </w:r>
          </w:p>
        </w:tc>
      </w:tr>
      <w:tr w:rsidR="00A659DB" w:rsidRPr="003B066F" w14:paraId="59E1A022" w14:textId="77777777" w:rsidTr="00A659DB">
        <w:trPr>
          <w:trHeight w:val="312"/>
          <w:jc w:val="center"/>
        </w:trPr>
        <w:tc>
          <w:tcPr>
            <w:tcW w:w="2150" w:type="dxa"/>
            <w:vAlign w:val="center"/>
          </w:tcPr>
          <w:p w14:paraId="438574C5" w14:textId="77777777" w:rsidR="00A659DB" w:rsidRPr="003B066F" w:rsidRDefault="00A659DB" w:rsidP="00A659DB">
            <w:pPr>
              <w:jc w:val="center"/>
              <w:rPr>
                <w:rFonts w:cs="Times New Roman"/>
              </w:rPr>
            </w:pPr>
            <w:r w:rsidRPr="003B066F">
              <w:rPr>
                <w:rFonts w:cs="Times New Roman"/>
              </w:rPr>
              <w:t>應出席人員</w:t>
            </w:r>
          </w:p>
        </w:tc>
        <w:tc>
          <w:tcPr>
            <w:tcW w:w="7008" w:type="dxa"/>
            <w:gridSpan w:val="3"/>
          </w:tcPr>
          <w:p w14:paraId="71DD826E" w14:textId="1E3C0189" w:rsidR="00A659DB" w:rsidRPr="003B066F" w:rsidRDefault="00A659DB" w:rsidP="00A659DB">
            <w:pPr>
              <w:rPr>
                <w:rFonts w:cs="Times New Roman"/>
              </w:rPr>
            </w:pPr>
            <w:r w:rsidRPr="003B066F">
              <w:rPr>
                <w:rFonts w:cs="Times New Roman"/>
              </w:rPr>
              <w:t>黃碧慧、陳奕靜</w:t>
            </w:r>
            <w:r w:rsidR="008E67B7">
              <w:rPr>
                <w:rFonts w:cs="Times New Roman" w:hint="eastAsia"/>
              </w:rPr>
              <w:t>、陳家豪</w:t>
            </w:r>
          </w:p>
        </w:tc>
      </w:tr>
      <w:tr w:rsidR="00A659DB" w:rsidRPr="003B066F" w14:paraId="2F26E8B3" w14:textId="77777777" w:rsidTr="00A659DB">
        <w:trPr>
          <w:trHeight w:val="312"/>
          <w:jc w:val="center"/>
        </w:trPr>
        <w:tc>
          <w:tcPr>
            <w:tcW w:w="2150" w:type="dxa"/>
            <w:vAlign w:val="center"/>
          </w:tcPr>
          <w:p w14:paraId="3FC92107" w14:textId="77777777" w:rsidR="00A659DB" w:rsidRPr="003B066F" w:rsidRDefault="00A659DB" w:rsidP="00A659DB">
            <w:pPr>
              <w:wordWrap w:val="0"/>
              <w:jc w:val="center"/>
              <w:rPr>
                <w:rFonts w:cs="Times New Roman"/>
              </w:rPr>
            </w:pPr>
            <w:r w:rsidRPr="003B066F">
              <w:rPr>
                <w:rFonts w:cs="Times New Roman"/>
              </w:rPr>
              <w:t>委託單位出席人員</w:t>
            </w:r>
          </w:p>
        </w:tc>
        <w:tc>
          <w:tcPr>
            <w:tcW w:w="7008" w:type="dxa"/>
            <w:gridSpan w:val="3"/>
          </w:tcPr>
          <w:p w14:paraId="2204D9DE" w14:textId="20F65265" w:rsidR="00A659DB" w:rsidRPr="003B066F" w:rsidRDefault="00A659DB" w:rsidP="00A659DB">
            <w:pPr>
              <w:rPr>
                <w:rFonts w:cs="Times New Roman"/>
              </w:rPr>
            </w:pPr>
            <w:r w:rsidRPr="003B066F">
              <w:rPr>
                <w:rFonts w:cs="Times New Roman"/>
              </w:rPr>
              <w:t>曾詠宜</w:t>
            </w:r>
            <w:r w:rsidR="009818A5">
              <w:rPr>
                <w:rFonts w:cs="Times New Roman" w:hint="eastAsia"/>
              </w:rPr>
              <w:t>、台地中心、營建署及營建署廠商</w:t>
            </w:r>
            <w:r w:rsidR="009818A5">
              <w:rPr>
                <w:rFonts w:cs="Times New Roman" w:hint="eastAsia"/>
              </w:rPr>
              <w:t>(</w:t>
            </w:r>
            <w:r w:rsidR="009818A5" w:rsidRPr="009818A5">
              <w:rPr>
                <w:rFonts w:cs="Times New Roman" w:hint="eastAsia"/>
              </w:rPr>
              <w:t>中華民國航空測量及遙感探測學會</w:t>
            </w:r>
            <w:r w:rsidR="009818A5">
              <w:rPr>
                <w:rFonts w:cs="Times New Roman" w:hint="eastAsia"/>
              </w:rPr>
              <w:t>)</w:t>
            </w:r>
          </w:p>
        </w:tc>
      </w:tr>
      <w:tr w:rsidR="00A659DB" w:rsidRPr="003B066F" w14:paraId="614387D8" w14:textId="77777777" w:rsidTr="00A659DB">
        <w:trPr>
          <w:trHeight w:val="312"/>
          <w:jc w:val="center"/>
        </w:trPr>
        <w:tc>
          <w:tcPr>
            <w:tcW w:w="2150" w:type="dxa"/>
            <w:vAlign w:val="center"/>
          </w:tcPr>
          <w:p w14:paraId="02B9E6B6" w14:textId="77777777" w:rsidR="00A659DB" w:rsidRPr="003B066F" w:rsidRDefault="00A659DB" w:rsidP="00A659DB">
            <w:pPr>
              <w:jc w:val="center"/>
              <w:rPr>
                <w:rFonts w:cs="Times New Roman"/>
              </w:rPr>
            </w:pPr>
            <w:r w:rsidRPr="003B066F">
              <w:rPr>
                <w:rFonts w:cs="Times New Roman"/>
              </w:rPr>
              <w:t>缺席人員</w:t>
            </w:r>
          </w:p>
        </w:tc>
        <w:tc>
          <w:tcPr>
            <w:tcW w:w="7008" w:type="dxa"/>
            <w:gridSpan w:val="3"/>
          </w:tcPr>
          <w:p w14:paraId="30D472C4" w14:textId="44A8649D" w:rsidR="00A659DB" w:rsidRPr="003B066F" w:rsidRDefault="009818A5" w:rsidP="00A659DB">
            <w:pPr>
              <w:rPr>
                <w:rFonts w:cs="Times New Roman"/>
              </w:rPr>
            </w:pPr>
            <w:r>
              <w:rPr>
                <w:rFonts w:cs="Times New Roman" w:hint="eastAsia"/>
              </w:rPr>
              <w:t>無</w:t>
            </w:r>
          </w:p>
        </w:tc>
      </w:tr>
      <w:tr w:rsidR="00A659DB" w:rsidRPr="003B066F" w14:paraId="3C7B82DA" w14:textId="77777777" w:rsidTr="00A659DB">
        <w:trPr>
          <w:trHeight w:val="312"/>
          <w:jc w:val="center"/>
        </w:trPr>
        <w:tc>
          <w:tcPr>
            <w:tcW w:w="2150" w:type="dxa"/>
            <w:vAlign w:val="center"/>
          </w:tcPr>
          <w:p w14:paraId="76BF549D" w14:textId="77777777" w:rsidR="00A659DB" w:rsidRPr="003B066F" w:rsidRDefault="00A659DB" w:rsidP="00A659DB">
            <w:pPr>
              <w:jc w:val="center"/>
              <w:rPr>
                <w:rFonts w:cs="Times New Roman"/>
              </w:rPr>
            </w:pPr>
            <w:r w:rsidRPr="003B066F">
              <w:rPr>
                <w:rFonts w:cs="Times New Roman"/>
              </w:rPr>
              <w:t>溝通方式</w:t>
            </w:r>
          </w:p>
        </w:tc>
        <w:tc>
          <w:tcPr>
            <w:tcW w:w="7008" w:type="dxa"/>
            <w:gridSpan w:val="3"/>
          </w:tcPr>
          <w:p w14:paraId="251E0180" w14:textId="77777777" w:rsidR="00A659DB" w:rsidRPr="003B066F" w:rsidRDefault="00A659DB" w:rsidP="00A659DB">
            <w:pPr>
              <w:rPr>
                <w:rFonts w:cs="Times New Roman"/>
              </w:rPr>
            </w:pPr>
            <w:r w:rsidRPr="003B066F">
              <w:rPr>
                <w:rFonts w:cs="Times New Roman"/>
                <w:b/>
              </w:rPr>
              <w:sym w:font="Wingdings" w:char="F0FE"/>
            </w:r>
            <w:r w:rsidRPr="003B066F">
              <w:rPr>
                <w:rFonts w:cs="Times New Roman"/>
              </w:rPr>
              <w:t xml:space="preserve">會議　</w:t>
            </w:r>
            <w:r w:rsidRPr="003B066F">
              <w:rPr>
                <w:rFonts w:cs="Times New Roman"/>
                <w:b/>
              </w:rPr>
              <w:sym w:font="Wingdings" w:char="F0A8"/>
            </w:r>
            <w:r w:rsidRPr="003B066F">
              <w:rPr>
                <w:rFonts w:cs="Times New Roman"/>
              </w:rPr>
              <w:t>電子郵件</w:t>
            </w:r>
            <w:r w:rsidRPr="003B066F">
              <w:rPr>
                <w:rFonts w:cs="Times New Roman"/>
              </w:rPr>
              <w:t xml:space="preserve">  </w:t>
            </w:r>
            <w:r w:rsidRPr="003B066F">
              <w:rPr>
                <w:rFonts w:cs="Times New Roman"/>
                <w:b/>
              </w:rPr>
              <w:sym w:font="Wingdings" w:char="F0A8"/>
            </w:r>
            <w:r w:rsidRPr="003B066F">
              <w:rPr>
                <w:rFonts w:cs="Times New Roman"/>
              </w:rPr>
              <w:t>電話</w:t>
            </w:r>
            <w:r w:rsidRPr="003B066F">
              <w:rPr>
                <w:rFonts w:cs="Times New Roman"/>
              </w:rPr>
              <w:t xml:space="preserve">   </w:t>
            </w:r>
            <w:r w:rsidRPr="003B066F">
              <w:rPr>
                <w:rFonts w:cs="Times New Roman"/>
                <w:b/>
              </w:rPr>
              <w:sym w:font="Wingdings" w:char="F0A8"/>
            </w:r>
            <w:r w:rsidRPr="003B066F">
              <w:rPr>
                <w:rFonts w:cs="Times New Roman"/>
              </w:rPr>
              <w:t>面訪</w:t>
            </w:r>
            <w:r w:rsidRPr="003B066F">
              <w:rPr>
                <w:rFonts w:cs="Times New Roman"/>
              </w:rPr>
              <w:t xml:space="preserve">   </w:t>
            </w:r>
            <w:r w:rsidRPr="003B066F">
              <w:rPr>
                <w:rFonts w:cs="Times New Roman"/>
                <w:b/>
              </w:rPr>
              <w:sym w:font="Wingdings" w:char="F0A8"/>
            </w:r>
            <w:r w:rsidRPr="003B066F">
              <w:rPr>
                <w:rFonts w:cs="Times New Roman"/>
              </w:rPr>
              <w:t>公文</w:t>
            </w:r>
            <w:r w:rsidRPr="003B066F">
              <w:rPr>
                <w:rFonts w:cs="Times New Roman"/>
              </w:rPr>
              <w:t xml:space="preserve">   </w:t>
            </w:r>
            <w:r w:rsidRPr="003B066F">
              <w:rPr>
                <w:rFonts w:cs="Times New Roman"/>
                <w:b/>
              </w:rPr>
              <w:sym w:font="Wingdings" w:char="F0A8"/>
            </w:r>
            <w:r w:rsidRPr="003B066F">
              <w:rPr>
                <w:rFonts w:cs="Times New Roman"/>
              </w:rPr>
              <w:t>IM</w:t>
            </w:r>
          </w:p>
          <w:p w14:paraId="0B2C45B9" w14:textId="77777777" w:rsidR="00A659DB" w:rsidRPr="003B066F" w:rsidRDefault="00A659DB" w:rsidP="00A659DB">
            <w:pPr>
              <w:rPr>
                <w:rFonts w:cs="Times New Roman"/>
                <w:b/>
              </w:rPr>
            </w:pPr>
            <w:r w:rsidRPr="003B066F">
              <w:rPr>
                <w:rFonts w:cs="Times New Roman"/>
                <w:b/>
              </w:rPr>
              <w:sym w:font="Wingdings" w:char="F0A8"/>
            </w:r>
            <w:r w:rsidRPr="003B066F">
              <w:rPr>
                <w:rFonts w:cs="Times New Roman"/>
                <w:color w:val="000000" w:themeColor="text1"/>
              </w:rPr>
              <w:t>里程碑會議</w:t>
            </w:r>
            <w:r w:rsidRPr="003B066F">
              <w:rPr>
                <w:rFonts w:cs="Times New Roman"/>
                <w:color w:val="000000" w:themeColor="text1"/>
              </w:rPr>
              <w:t xml:space="preserve"> ________</w:t>
            </w:r>
          </w:p>
        </w:tc>
      </w:tr>
      <w:tr w:rsidR="00A659DB" w:rsidRPr="003B066F" w14:paraId="681FF8BB" w14:textId="77777777" w:rsidTr="00A659DB">
        <w:trPr>
          <w:trHeight w:val="312"/>
          <w:jc w:val="center"/>
        </w:trPr>
        <w:tc>
          <w:tcPr>
            <w:tcW w:w="9158" w:type="dxa"/>
            <w:gridSpan w:val="4"/>
          </w:tcPr>
          <w:p w14:paraId="6957CB52" w14:textId="77777777" w:rsidR="00A659DB" w:rsidRPr="003B066F" w:rsidRDefault="00A659DB" w:rsidP="00A659DB">
            <w:pPr>
              <w:tabs>
                <w:tab w:val="left" w:pos="2119"/>
                <w:tab w:val="center" w:pos="4452"/>
              </w:tabs>
              <w:rPr>
                <w:rFonts w:cs="Times New Roman"/>
                <w:b/>
              </w:rPr>
            </w:pPr>
            <w:r w:rsidRPr="003B066F">
              <w:rPr>
                <w:rFonts w:cs="Times New Roman"/>
                <w:b/>
              </w:rPr>
              <w:tab/>
            </w:r>
            <w:r w:rsidRPr="003B066F">
              <w:rPr>
                <w:rFonts w:cs="Times New Roman"/>
                <w:b/>
              </w:rPr>
              <w:tab/>
            </w:r>
            <w:r w:rsidRPr="003B066F">
              <w:rPr>
                <w:rFonts w:cs="Times New Roman"/>
                <w:b/>
              </w:rPr>
              <w:t>會議內容</w:t>
            </w:r>
          </w:p>
        </w:tc>
      </w:tr>
      <w:tr w:rsidR="00A659DB" w:rsidRPr="003B066F" w14:paraId="4E34B783" w14:textId="77777777" w:rsidTr="00A659DB">
        <w:trPr>
          <w:trHeight w:val="28"/>
          <w:jc w:val="center"/>
        </w:trPr>
        <w:tc>
          <w:tcPr>
            <w:tcW w:w="9158" w:type="dxa"/>
            <w:gridSpan w:val="4"/>
          </w:tcPr>
          <w:p w14:paraId="2D960603" w14:textId="77777777" w:rsidR="00A659DB" w:rsidRPr="003B066F" w:rsidRDefault="00A659DB" w:rsidP="00A659DB">
            <w:pPr>
              <w:adjustRightInd/>
              <w:snapToGrid/>
              <w:rPr>
                <w:rFonts w:cs="Times New Roman"/>
                <w:b/>
              </w:rPr>
            </w:pPr>
            <w:r w:rsidRPr="003B066F">
              <w:rPr>
                <w:rFonts w:cs="Times New Roman"/>
                <w:b/>
              </w:rPr>
              <w:t>【報告事項】</w:t>
            </w:r>
          </w:p>
          <w:p w14:paraId="6F716007" w14:textId="72A70BA9" w:rsidR="00A659DB" w:rsidRPr="003B066F" w:rsidRDefault="009818A5" w:rsidP="009818A5">
            <w:pPr>
              <w:pStyle w:val="af6"/>
              <w:numPr>
                <w:ilvl w:val="0"/>
                <w:numId w:val="29"/>
              </w:numPr>
              <w:adjustRightInd/>
              <w:snapToGrid/>
              <w:ind w:leftChars="0"/>
              <w:rPr>
                <w:rFonts w:cs="Times New Roman"/>
              </w:rPr>
            </w:pPr>
            <w:r>
              <w:rPr>
                <w:rFonts w:cs="Times New Roman" w:hint="eastAsia"/>
              </w:rPr>
              <w:t>本案</w:t>
            </w:r>
            <w:r>
              <w:rPr>
                <w:rFonts w:cs="Times New Roman" w:hint="eastAsia"/>
              </w:rPr>
              <w:t>API</w:t>
            </w:r>
            <w:r>
              <w:rPr>
                <w:rFonts w:cs="Times New Roman" w:hint="eastAsia"/>
              </w:rPr>
              <w:t>介接使用規格書</w:t>
            </w:r>
          </w:p>
          <w:p w14:paraId="56834911" w14:textId="1112307D" w:rsidR="00A659DB" w:rsidRPr="003B066F" w:rsidRDefault="009818A5" w:rsidP="009818A5">
            <w:pPr>
              <w:pStyle w:val="af6"/>
              <w:numPr>
                <w:ilvl w:val="0"/>
                <w:numId w:val="29"/>
              </w:numPr>
              <w:adjustRightInd/>
              <w:snapToGrid/>
              <w:ind w:leftChars="0"/>
              <w:rPr>
                <w:rFonts w:cs="Times New Roman"/>
              </w:rPr>
            </w:pPr>
            <w:r>
              <w:rPr>
                <w:rFonts w:cs="Times New Roman" w:hint="eastAsia"/>
              </w:rPr>
              <w:t>討論</w:t>
            </w:r>
            <w:r>
              <w:rPr>
                <w:rFonts w:cs="Times New Roman" w:hint="eastAsia"/>
              </w:rPr>
              <w:t>API</w:t>
            </w:r>
            <w:r>
              <w:rPr>
                <w:rFonts w:cs="Times New Roman" w:hint="eastAsia"/>
              </w:rPr>
              <w:t>介接測試</w:t>
            </w:r>
          </w:p>
          <w:p w14:paraId="0596F968" w14:textId="77777777" w:rsidR="00A659DB" w:rsidRPr="003B066F" w:rsidRDefault="00A659DB" w:rsidP="00A659DB">
            <w:pPr>
              <w:adjustRightInd/>
              <w:snapToGrid/>
              <w:rPr>
                <w:rFonts w:cs="Times New Roman"/>
                <w:b/>
              </w:rPr>
            </w:pPr>
            <w:r w:rsidRPr="003B066F">
              <w:rPr>
                <w:rFonts w:cs="Times New Roman"/>
                <w:b/>
              </w:rPr>
              <w:t>【討論議題</w:t>
            </w:r>
            <w:r w:rsidRPr="003B066F">
              <w:rPr>
                <w:rFonts w:cs="Times New Roman"/>
                <w:b/>
              </w:rPr>
              <w:t>/</w:t>
            </w:r>
            <w:r w:rsidRPr="003B066F">
              <w:rPr>
                <w:rFonts w:cs="Times New Roman"/>
                <w:b/>
              </w:rPr>
              <w:t>需協助事項及決議】</w:t>
            </w:r>
          </w:p>
          <w:p w14:paraId="297413F9" w14:textId="253E9197" w:rsidR="008E67B7" w:rsidRPr="008E67B7" w:rsidRDefault="008E67B7" w:rsidP="00205454">
            <w:pPr>
              <w:pStyle w:val="af6"/>
              <w:numPr>
                <w:ilvl w:val="0"/>
                <w:numId w:val="30"/>
              </w:numPr>
              <w:adjustRightInd/>
              <w:snapToGrid/>
              <w:ind w:leftChars="0"/>
              <w:rPr>
                <w:rFonts w:cs="Times New Roman"/>
              </w:rPr>
            </w:pPr>
            <w:r w:rsidRPr="008E67B7">
              <w:rPr>
                <w:rFonts w:cs="Times New Roman" w:hint="eastAsia"/>
              </w:rPr>
              <w:t>營建署業務</w:t>
            </w:r>
            <w:r>
              <w:rPr>
                <w:rFonts w:cs="Times New Roman" w:hint="eastAsia"/>
              </w:rPr>
              <w:t>需求回饋：</w:t>
            </w:r>
            <w:r w:rsidRPr="008E67B7">
              <w:rPr>
                <w:rFonts w:cs="Times New Roman" w:hint="eastAsia"/>
              </w:rPr>
              <w:t>實務</w:t>
            </w:r>
            <w:r>
              <w:rPr>
                <w:rFonts w:cs="Times New Roman" w:hint="eastAsia"/>
              </w:rPr>
              <w:t>上</w:t>
            </w:r>
            <w:r w:rsidRPr="008E67B7">
              <w:rPr>
                <w:rFonts w:cs="Times New Roman" w:hint="eastAsia"/>
              </w:rPr>
              <w:t>需要的是幾千筆宗地去查詢</w:t>
            </w:r>
            <w:r>
              <w:rPr>
                <w:rFonts w:cs="Times New Roman" w:hint="eastAsia"/>
              </w:rPr>
              <w:t>，</w:t>
            </w:r>
            <w:r>
              <w:rPr>
                <w:rFonts w:cs="Times New Roman" w:hint="eastAsia"/>
              </w:rPr>
              <w:t>API</w:t>
            </w:r>
            <w:r>
              <w:rPr>
                <w:rFonts w:cs="Times New Roman" w:hint="eastAsia"/>
              </w:rPr>
              <w:t>是否可因應？</w:t>
            </w:r>
          </w:p>
          <w:p w14:paraId="652EFDD0" w14:textId="5AE0DCA9" w:rsidR="008E67B7" w:rsidRPr="008E67B7" w:rsidRDefault="008E67B7" w:rsidP="008E67B7">
            <w:pPr>
              <w:pStyle w:val="af6"/>
              <w:numPr>
                <w:ilvl w:val="0"/>
                <w:numId w:val="30"/>
              </w:numPr>
              <w:adjustRightInd/>
              <w:snapToGrid/>
              <w:ind w:leftChars="0"/>
              <w:rPr>
                <w:rFonts w:cs="Times New Roman"/>
              </w:rPr>
            </w:pPr>
            <w:r w:rsidRPr="008E67B7">
              <w:rPr>
                <w:rFonts w:cs="Times New Roman" w:hint="eastAsia"/>
              </w:rPr>
              <w:t>營建署業務</w:t>
            </w:r>
            <w:r>
              <w:rPr>
                <w:rFonts w:cs="Times New Roman" w:hint="eastAsia"/>
              </w:rPr>
              <w:t>需求回饋：</w:t>
            </w:r>
            <w:r w:rsidRPr="008E67B7">
              <w:rPr>
                <w:rFonts w:cs="Times New Roman" w:hint="eastAsia"/>
              </w:rPr>
              <w:t>查詢敏感地區圖資需求</w:t>
            </w:r>
            <w:r>
              <w:rPr>
                <w:rFonts w:cs="Times New Roman" w:hint="eastAsia"/>
              </w:rPr>
              <w:t>尚</w:t>
            </w:r>
            <w:r w:rsidRPr="008E67B7">
              <w:rPr>
                <w:rFonts w:cs="Times New Roman" w:hint="eastAsia"/>
              </w:rPr>
              <w:t>需權責單位、資料更新時間、需要</w:t>
            </w:r>
            <w:r w:rsidRPr="008E67B7">
              <w:rPr>
                <w:rFonts w:cs="Times New Roman" w:hint="eastAsia"/>
              </w:rPr>
              <w:t>GML</w:t>
            </w:r>
            <w:r w:rsidRPr="008E67B7">
              <w:rPr>
                <w:rFonts w:cs="Times New Roman" w:hint="eastAsia"/>
              </w:rPr>
              <w:t>的屬性資料、地籍需要批次查</w:t>
            </w:r>
          </w:p>
          <w:p w14:paraId="56CC03E8" w14:textId="517864EF" w:rsidR="008E67B7" w:rsidRPr="008E67B7" w:rsidRDefault="008E67B7" w:rsidP="008E67B7">
            <w:pPr>
              <w:pStyle w:val="af6"/>
              <w:numPr>
                <w:ilvl w:val="0"/>
                <w:numId w:val="30"/>
              </w:numPr>
              <w:adjustRightInd/>
              <w:snapToGrid/>
              <w:ind w:leftChars="0"/>
              <w:rPr>
                <w:rFonts w:cs="Times New Roman"/>
              </w:rPr>
            </w:pPr>
            <w:r w:rsidRPr="008E67B7">
              <w:rPr>
                <w:rFonts w:cs="Times New Roman" w:hint="eastAsia"/>
              </w:rPr>
              <w:t>營建署業務</w:t>
            </w:r>
            <w:r>
              <w:rPr>
                <w:rFonts w:cs="Times New Roman" w:hint="eastAsia"/>
              </w:rPr>
              <w:t>需求回饋：</w:t>
            </w:r>
            <w:r w:rsidRPr="008E67B7">
              <w:rPr>
                <w:rFonts w:cs="Times New Roman" w:hint="eastAsia"/>
              </w:rPr>
              <w:t>環境敏感圖資是</w:t>
            </w:r>
            <w:r w:rsidR="00205454">
              <w:rPr>
                <w:rFonts w:cs="Times New Roman" w:hint="eastAsia"/>
              </w:rPr>
              <w:t>否可查詢所有</w:t>
            </w:r>
            <w:r w:rsidRPr="008E67B7">
              <w:rPr>
                <w:rFonts w:cs="Times New Roman" w:hint="eastAsia"/>
              </w:rPr>
              <w:t>圖資</w:t>
            </w:r>
            <w:r w:rsidR="00205454">
              <w:rPr>
                <w:rFonts w:cs="Times New Roman" w:hint="eastAsia"/>
              </w:rPr>
              <w:t>項目</w:t>
            </w:r>
          </w:p>
          <w:p w14:paraId="02EFDAD1" w14:textId="36F7FAA0" w:rsidR="008E67B7" w:rsidRPr="008E67B7" w:rsidRDefault="00205454" w:rsidP="008E67B7">
            <w:pPr>
              <w:pStyle w:val="af6"/>
              <w:numPr>
                <w:ilvl w:val="0"/>
                <w:numId w:val="30"/>
              </w:numPr>
              <w:adjustRightInd/>
              <w:snapToGrid/>
              <w:ind w:leftChars="0"/>
              <w:rPr>
                <w:rFonts w:cs="Times New Roman"/>
              </w:rPr>
            </w:pPr>
            <w:r>
              <w:rPr>
                <w:rFonts w:cs="Times New Roman" w:hint="eastAsia"/>
              </w:rPr>
              <w:t>請逢甲團隊提供營建署</w:t>
            </w:r>
            <w:r>
              <w:rPr>
                <w:rFonts w:cs="Times New Roman" w:hint="eastAsia"/>
              </w:rPr>
              <w:t>API</w:t>
            </w:r>
            <w:r w:rsidR="008E67B7" w:rsidRPr="008E67B7">
              <w:rPr>
                <w:rFonts w:cs="Times New Roman" w:hint="eastAsia"/>
              </w:rPr>
              <w:t>測試</w:t>
            </w:r>
            <w:r>
              <w:rPr>
                <w:rFonts w:cs="Times New Roman" w:hint="eastAsia"/>
              </w:rPr>
              <w:t>目標及相關文件</w:t>
            </w:r>
          </w:p>
          <w:p w14:paraId="06F70984" w14:textId="6974303D" w:rsidR="00A659DB" w:rsidRPr="003B066F" w:rsidRDefault="00205454" w:rsidP="00205454">
            <w:pPr>
              <w:pStyle w:val="af6"/>
              <w:numPr>
                <w:ilvl w:val="0"/>
                <w:numId w:val="30"/>
              </w:numPr>
              <w:adjustRightInd/>
              <w:snapToGrid/>
              <w:ind w:leftChars="0"/>
              <w:rPr>
                <w:rFonts w:cs="Times New Roman"/>
              </w:rPr>
            </w:pPr>
            <w:r>
              <w:rPr>
                <w:rFonts w:cs="Times New Roman" w:hint="eastAsia"/>
              </w:rPr>
              <w:t>目前已蒐集圖資項目</w:t>
            </w:r>
            <w:r w:rsidR="008E67B7" w:rsidRPr="008E67B7">
              <w:rPr>
                <w:rFonts w:cs="Times New Roman" w:hint="eastAsia"/>
              </w:rPr>
              <w:t>若無資料更新時間、建置時間，要回饋給原單位，請原單位提供</w:t>
            </w:r>
          </w:p>
        </w:tc>
      </w:tr>
    </w:tbl>
    <w:p w14:paraId="3AE7DFCB" w14:textId="77777777" w:rsidR="00A659DB" w:rsidRDefault="00A659DB" w:rsidP="003C3E8C">
      <w:pPr>
        <w:rPr>
          <w:rFonts w:cs="Times New Roman"/>
        </w:rPr>
      </w:pPr>
    </w:p>
    <w:p w14:paraId="2EF8CE97" w14:textId="77777777" w:rsidR="00205454" w:rsidRDefault="00205454" w:rsidP="003C3E8C">
      <w:pPr>
        <w:rPr>
          <w:rFonts w:cs="Times New Roman"/>
        </w:rPr>
      </w:pPr>
    </w:p>
    <w:p w14:paraId="1A1A4F93" w14:textId="77777777" w:rsidR="00205454" w:rsidRDefault="00205454" w:rsidP="003C3E8C">
      <w:pPr>
        <w:rPr>
          <w:rFonts w:cs="Times New Roman"/>
        </w:rPr>
      </w:pPr>
    </w:p>
    <w:tbl>
      <w:tblPr>
        <w:tblW w:w="91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7" w:type="dxa"/>
          <w:bottom w:w="57" w:type="dxa"/>
        </w:tblCellMar>
        <w:tblLook w:val="01E0" w:firstRow="1" w:lastRow="1" w:firstColumn="1" w:lastColumn="1" w:noHBand="0" w:noVBand="0"/>
      </w:tblPr>
      <w:tblGrid>
        <w:gridCol w:w="2150"/>
        <w:gridCol w:w="2323"/>
        <w:gridCol w:w="1240"/>
        <w:gridCol w:w="3445"/>
      </w:tblGrid>
      <w:tr w:rsidR="00205454" w:rsidRPr="003B066F" w14:paraId="4220EF4D" w14:textId="77777777" w:rsidTr="00205454">
        <w:trPr>
          <w:trHeight w:val="312"/>
          <w:jc w:val="center"/>
        </w:trPr>
        <w:tc>
          <w:tcPr>
            <w:tcW w:w="2150" w:type="dxa"/>
            <w:vAlign w:val="center"/>
          </w:tcPr>
          <w:p w14:paraId="7ABF1E45" w14:textId="77777777" w:rsidR="00205454" w:rsidRPr="00205454" w:rsidRDefault="00205454" w:rsidP="00205454">
            <w:pPr>
              <w:jc w:val="center"/>
              <w:rPr>
                <w:rFonts w:cs="Times New Roman"/>
              </w:rPr>
            </w:pPr>
            <w:r w:rsidRPr="00205454">
              <w:rPr>
                <w:rFonts w:cs="Times New Roman"/>
              </w:rPr>
              <w:t>會議名稱</w:t>
            </w:r>
          </w:p>
        </w:tc>
        <w:tc>
          <w:tcPr>
            <w:tcW w:w="7008" w:type="dxa"/>
            <w:gridSpan w:val="3"/>
          </w:tcPr>
          <w:p w14:paraId="10F92C30" w14:textId="419D23F3" w:rsidR="00205454" w:rsidRPr="00205454" w:rsidRDefault="00205454" w:rsidP="00205454">
            <w:pPr>
              <w:rPr>
                <w:rFonts w:cs="Times New Roman"/>
              </w:rPr>
            </w:pPr>
            <w:r>
              <w:rPr>
                <w:rFonts w:cs="Times New Roman" w:hint="eastAsia"/>
              </w:rPr>
              <w:t>二</w:t>
            </w:r>
            <w:r w:rsidRPr="00205454">
              <w:rPr>
                <w:rFonts w:cs="Times New Roman"/>
              </w:rPr>
              <w:t>月份</w:t>
            </w:r>
            <w:r w:rsidRPr="00205454">
              <w:rPr>
                <w:rFonts w:cs="Times New Roman" w:hint="eastAsia"/>
              </w:rPr>
              <w:t>工作會議</w:t>
            </w:r>
          </w:p>
        </w:tc>
      </w:tr>
      <w:tr w:rsidR="00205454" w:rsidRPr="003B066F" w14:paraId="50B633AC" w14:textId="77777777" w:rsidTr="00205454">
        <w:trPr>
          <w:trHeight w:val="312"/>
          <w:jc w:val="center"/>
        </w:trPr>
        <w:tc>
          <w:tcPr>
            <w:tcW w:w="2150" w:type="dxa"/>
            <w:vAlign w:val="center"/>
          </w:tcPr>
          <w:p w14:paraId="048929DA" w14:textId="77777777" w:rsidR="00205454" w:rsidRPr="003B066F" w:rsidRDefault="00205454" w:rsidP="00205454">
            <w:pPr>
              <w:jc w:val="center"/>
              <w:rPr>
                <w:rFonts w:cs="Times New Roman"/>
              </w:rPr>
            </w:pPr>
            <w:r w:rsidRPr="003B066F">
              <w:rPr>
                <w:rFonts w:cs="Times New Roman"/>
              </w:rPr>
              <w:t>日　　期</w:t>
            </w:r>
          </w:p>
        </w:tc>
        <w:tc>
          <w:tcPr>
            <w:tcW w:w="2323" w:type="dxa"/>
          </w:tcPr>
          <w:p w14:paraId="1D17519C" w14:textId="5B2DB062" w:rsidR="00205454" w:rsidRPr="003B066F" w:rsidRDefault="00205454" w:rsidP="00205454">
            <w:pPr>
              <w:rPr>
                <w:rFonts w:cs="Times New Roman"/>
              </w:rPr>
            </w:pPr>
            <w:r w:rsidRPr="003B066F">
              <w:rPr>
                <w:rFonts w:cs="Times New Roman"/>
              </w:rPr>
              <w:t>201</w:t>
            </w:r>
            <w:r>
              <w:rPr>
                <w:rFonts w:cs="Times New Roman" w:hint="eastAsia"/>
              </w:rPr>
              <w:t>4</w:t>
            </w:r>
            <w:r w:rsidRPr="003B066F">
              <w:rPr>
                <w:rFonts w:cs="Times New Roman"/>
              </w:rPr>
              <w:t>/</w:t>
            </w:r>
            <w:r>
              <w:rPr>
                <w:rFonts w:cs="Times New Roman" w:hint="eastAsia"/>
              </w:rPr>
              <w:t>02</w:t>
            </w:r>
            <w:r w:rsidRPr="003B066F">
              <w:rPr>
                <w:rFonts w:cs="Times New Roman"/>
              </w:rPr>
              <w:t>/</w:t>
            </w:r>
            <w:r>
              <w:rPr>
                <w:rFonts w:cs="Times New Roman" w:hint="eastAsia"/>
              </w:rPr>
              <w:t>11</w:t>
            </w:r>
          </w:p>
        </w:tc>
        <w:tc>
          <w:tcPr>
            <w:tcW w:w="1240" w:type="dxa"/>
          </w:tcPr>
          <w:p w14:paraId="22A2971B" w14:textId="77777777" w:rsidR="00205454" w:rsidRPr="003B066F" w:rsidRDefault="00205454" w:rsidP="00205454">
            <w:pPr>
              <w:jc w:val="center"/>
              <w:rPr>
                <w:rFonts w:cs="Times New Roman"/>
              </w:rPr>
            </w:pPr>
            <w:r w:rsidRPr="003B066F">
              <w:rPr>
                <w:rFonts w:cs="Times New Roman"/>
              </w:rPr>
              <w:t>地　　點</w:t>
            </w:r>
          </w:p>
        </w:tc>
        <w:tc>
          <w:tcPr>
            <w:tcW w:w="3445" w:type="dxa"/>
          </w:tcPr>
          <w:p w14:paraId="528B9A95" w14:textId="77777777" w:rsidR="00205454" w:rsidRPr="003B066F" w:rsidRDefault="00205454" w:rsidP="00205454">
            <w:pPr>
              <w:rPr>
                <w:rFonts w:cs="Times New Roman"/>
              </w:rPr>
            </w:pPr>
            <w:r w:rsidRPr="003B066F">
              <w:rPr>
                <w:rFonts w:cs="Times New Roman"/>
              </w:rPr>
              <w:t>經建會</w:t>
            </w:r>
          </w:p>
        </w:tc>
      </w:tr>
      <w:tr w:rsidR="00205454" w:rsidRPr="003B066F" w14:paraId="0F8400C6" w14:textId="77777777" w:rsidTr="00205454">
        <w:trPr>
          <w:trHeight w:val="312"/>
          <w:jc w:val="center"/>
        </w:trPr>
        <w:tc>
          <w:tcPr>
            <w:tcW w:w="2150" w:type="dxa"/>
            <w:vAlign w:val="center"/>
          </w:tcPr>
          <w:p w14:paraId="78E93CC0" w14:textId="77777777" w:rsidR="00205454" w:rsidRPr="003B066F" w:rsidRDefault="00205454" w:rsidP="00205454">
            <w:pPr>
              <w:jc w:val="center"/>
              <w:rPr>
                <w:rFonts w:cs="Times New Roman"/>
              </w:rPr>
            </w:pPr>
            <w:r w:rsidRPr="003B066F">
              <w:rPr>
                <w:rFonts w:cs="Times New Roman"/>
              </w:rPr>
              <w:t>應出席人員</w:t>
            </w:r>
          </w:p>
        </w:tc>
        <w:tc>
          <w:tcPr>
            <w:tcW w:w="7008" w:type="dxa"/>
            <w:gridSpan w:val="3"/>
          </w:tcPr>
          <w:p w14:paraId="26CC87D7" w14:textId="73A746B1" w:rsidR="00205454" w:rsidRPr="003B066F" w:rsidRDefault="00205454" w:rsidP="00205454">
            <w:pPr>
              <w:rPr>
                <w:rFonts w:cs="Times New Roman"/>
              </w:rPr>
            </w:pPr>
            <w:r>
              <w:rPr>
                <w:rFonts w:cs="Times New Roman" w:hint="eastAsia"/>
              </w:rPr>
              <w:t>衷嵐焜、</w:t>
            </w:r>
            <w:r w:rsidRPr="003B066F">
              <w:rPr>
                <w:rFonts w:cs="Times New Roman"/>
              </w:rPr>
              <w:t>黃碧慧、陳奕靜</w:t>
            </w:r>
            <w:r>
              <w:rPr>
                <w:rFonts w:cs="Times New Roman" w:hint="eastAsia"/>
              </w:rPr>
              <w:t>、陳家豪</w:t>
            </w:r>
          </w:p>
        </w:tc>
      </w:tr>
      <w:tr w:rsidR="00205454" w:rsidRPr="003B066F" w14:paraId="35BF1016" w14:textId="77777777" w:rsidTr="00205454">
        <w:trPr>
          <w:trHeight w:val="312"/>
          <w:jc w:val="center"/>
        </w:trPr>
        <w:tc>
          <w:tcPr>
            <w:tcW w:w="2150" w:type="dxa"/>
            <w:vAlign w:val="center"/>
          </w:tcPr>
          <w:p w14:paraId="561E7236" w14:textId="77777777" w:rsidR="00205454" w:rsidRPr="003B066F" w:rsidRDefault="00205454" w:rsidP="00205454">
            <w:pPr>
              <w:wordWrap w:val="0"/>
              <w:jc w:val="center"/>
              <w:rPr>
                <w:rFonts w:cs="Times New Roman"/>
              </w:rPr>
            </w:pPr>
            <w:r w:rsidRPr="003B066F">
              <w:rPr>
                <w:rFonts w:cs="Times New Roman"/>
              </w:rPr>
              <w:t>委託單位出席人員</w:t>
            </w:r>
          </w:p>
        </w:tc>
        <w:tc>
          <w:tcPr>
            <w:tcW w:w="7008" w:type="dxa"/>
            <w:gridSpan w:val="3"/>
          </w:tcPr>
          <w:p w14:paraId="691069FD" w14:textId="1B119051" w:rsidR="00205454" w:rsidRPr="003B066F" w:rsidRDefault="00205454" w:rsidP="00205454">
            <w:pPr>
              <w:rPr>
                <w:rFonts w:cs="Times New Roman"/>
              </w:rPr>
            </w:pPr>
            <w:r w:rsidRPr="003B066F">
              <w:rPr>
                <w:rFonts w:cs="Times New Roman"/>
              </w:rPr>
              <w:t>曾詠宜</w:t>
            </w:r>
            <w:r>
              <w:rPr>
                <w:rFonts w:cs="Times New Roman" w:hint="eastAsia"/>
              </w:rPr>
              <w:t>、台地中心、營建署城鄉發展分署及營建署城鄉發展分署廠商</w:t>
            </w:r>
            <w:r>
              <w:rPr>
                <w:rFonts w:cs="Times New Roman" w:hint="eastAsia"/>
              </w:rPr>
              <w:t>(</w:t>
            </w:r>
            <w:r w:rsidRPr="00205454">
              <w:rPr>
                <w:rFonts w:cs="Times New Roman" w:hint="eastAsia"/>
              </w:rPr>
              <w:t>誠益科技股份有限公司</w:t>
            </w:r>
            <w:r>
              <w:rPr>
                <w:rFonts w:cs="Times New Roman" w:hint="eastAsia"/>
              </w:rPr>
              <w:t>)</w:t>
            </w:r>
          </w:p>
        </w:tc>
      </w:tr>
      <w:tr w:rsidR="00205454" w:rsidRPr="003B066F" w14:paraId="227E41F4" w14:textId="77777777" w:rsidTr="00205454">
        <w:trPr>
          <w:trHeight w:val="312"/>
          <w:jc w:val="center"/>
        </w:trPr>
        <w:tc>
          <w:tcPr>
            <w:tcW w:w="2150" w:type="dxa"/>
            <w:vAlign w:val="center"/>
          </w:tcPr>
          <w:p w14:paraId="7DD8FB86" w14:textId="77777777" w:rsidR="00205454" w:rsidRPr="003B066F" w:rsidRDefault="00205454" w:rsidP="00205454">
            <w:pPr>
              <w:jc w:val="center"/>
              <w:rPr>
                <w:rFonts w:cs="Times New Roman"/>
              </w:rPr>
            </w:pPr>
            <w:r w:rsidRPr="003B066F">
              <w:rPr>
                <w:rFonts w:cs="Times New Roman"/>
              </w:rPr>
              <w:t>缺席人員</w:t>
            </w:r>
          </w:p>
        </w:tc>
        <w:tc>
          <w:tcPr>
            <w:tcW w:w="7008" w:type="dxa"/>
            <w:gridSpan w:val="3"/>
          </w:tcPr>
          <w:p w14:paraId="0836343A" w14:textId="77777777" w:rsidR="00205454" w:rsidRPr="003B066F" w:rsidRDefault="00205454" w:rsidP="00205454">
            <w:pPr>
              <w:rPr>
                <w:rFonts w:cs="Times New Roman"/>
              </w:rPr>
            </w:pPr>
            <w:r>
              <w:rPr>
                <w:rFonts w:cs="Times New Roman" w:hint="eastAsia"/>
              </w:rPr>
              <w:t>無</w:t>
            </w:r>
          </w:p>
        </w:tc>
      </w:tr>
      <w:tr w:rsidR="00205454" w:rsidRPr="003B066F" w14:paraId="48D3D486" w14:textId="77777777" w:rsidTr="00205454">
        <w:trPr>
          <w:trHeight w:val="312"/>
          <w:jc w:val="center"/>
        </w:trPr>
        <w:tc>
          <w:tcPr>
            <w:tcW w:w="2150" w:type="dxa"/>
            <w:vAlign w:val="center"/>
          </w:tcPr>
          <w:p w14:paraId="60B4FFE9" w14:textId="77777777" w:rsidR="00205454" w:rsidRPr="003B066F" w:rsidRDefault="00205454" w:rsidP="00205454">
            <w:pPr>
              <w:jc w:val="center"/>
              <w:rPr>
                <w:rFonts w:cs="Times New Roman"/>
              </w:rPr>
            </w:pPr>
            <w:r w:rsidRPr="003B066F">
              <w:rPr>
                <w:rFonts w:cs="Times New Roman"/>
              </w:rPr>
              <w:t>溝通方式</w:t>
            </w:r>
          </w:p>
        </w:tc>
        <w:tc>
          <w:tcPr>
            <w:tcW w:w="7008" w:type="dxa"/>
            <w:gridSpan w:val="3"/>
          </w:tcPr>
          <w:p w14:paraId="1ACA786C" w14:textId="77777777" w:rsidR="00205454" w:rsidRPr="003B066F" w:rsidRDefault="00205454" w:rsidP="00205454">
            <w:pPr>
              <w:rPr>
                <w:rFonts w:cs="Times New Roman"/>
              </w:rPr>
            </w:pPr>
            <w:r w:rsidRPr="003B066F">
              <w:rPr>
                <w:rFonts w:cs="Times New Roman"/>
                <w:b/>
              </w:rPr>
              <w:sym w:font="Wingdings" w:char="F0FE"/>
            </w:r>
            <w:r w:rsidRPr="003B066F">
              <w:rPr>
                <w:rFonts w:cs="Times New Roman"/>
              </w:rPr>
              <w:t xml:space="preserve">會議　</w:t>
            </w:r>
            <w:r w:rsidRPr="003B066F">
              <w:rPr>
                <w:rFonts w:cs="Times New Roman"/>
                <w:b/>
              </w:rPr>
              <w:sym w:font="Wingdings" w:char="F0A8"/>
            </w:r>
            <w:r w:rsidRPr="003B066F">
              <w:rPr>
                <w:rFonts w:cs="Times New Roman"/>
              </w:rPr>
              <w:t>電子郵件</w:t>
            </w:r>
            <w:r w:rsidRPr="003B066F">
              <w:rPr>
                <w:rFonts w:cs="Times New Roman"/>
              </w:rPr>
              <w:t xml:space="preserve">  </w:t>
            </w:r>
            <w:r w:rsidRPr="003B066F">
              <w:rPr>
                <w:rFonts w:cs="Times New Roman"/>
                <w:b/>
              </w:rPr>
              <w:sym w:font="Wingdings" w:char="F0A8"/>
            </w:r>
            <w:r w:rsidRPr="003B066F">
              <w:rPr>
                <w:rFonts w:cs="Times New Roman"/>
              </w:rPr>
              <w:t>電話</w:t>
            </w:r>
            <w:r w:rsidRPr="003B066F">
              <w:rPr>
                <w:rFonts w:cs="Times New Roman"/>
              </w:rPr>
              <w:t xml:space="preserve">   </w:t>
            </w:r>
            <w:r w:rsidRPr="003B066F">
              <w:rPr>
                <w:rFonts w:cs="Times New Roman"/>
                <w:b/>
              </w:rPr>
              <w:sym w:font="Wingdings" w:char="F0A8"/>
            </w:r>
            <w:r w:rsidRPr="003B066F">
              <w:rPr>
                <w:rFonts w:cs="Times New Roman"/>
              </w:rPr>
              <w:t>面訪</w:t>
            </w:r>
            <w:r w:rsidRPr="003B066F">
              <w:rPr>
                <w:rFonts w:cs="Times New Roman"/>
              </w:rPr>
              <w:t xml:space="preserve">   </w:t>
            </w:r>
            <w:r w:rsidRPr="003B066F">
              <w:rPr>
                <w:rFonts w:cs="Times New Roman"/>
                <w:b/>
              </w:rPr>
              <w:sym w:font="Wingdings" w:char="F0A8"/>
            </w:r>
            <w:r w:rsidRPr="003B066F">
              <w:rPr>
                <w:rFonts w:cs="Times New Roman"/>
              </w:rPr>
              <w:t>公文</w:t>
            </w:r>
            <w:r w:rsidRPr="003B066F">
              <w:rPr>
                <w:rFonts w:cs="Times New Roman"/>
              </w:rPr>
              <w:t xml:space="preserve">   </w:t>
            </w:r>
            <w:r w:rsidRPr="003B066F">
              <w:rPr>
                <w:rFonts w:cs="Times New Roman"/>
                <w:b/>
              </w:rPr>
              <w:sym w:font="Wingdings" w:char="F0A8"/>
            </w:r>
            <w:r w:rsidRPr="003B066F">
              <w:rPr>
                <w:rFonts w:cs="Times New Roman"/>
              </w:rPr>
              <w:t>IM</w:t>
            </w:r>
          </w:p>
          <w:p w14:paraId="647A747D" w14:textId="77777777" w:rsidR="00205454" w:rsidRPr="003B066F" w:rsidRDefault="00205454" w:rsidP="00205454">
            <w:pPr>
              <w:rPr>
                <w:rFonts w:cs="Times New Roman"/>
                <w:b/>
              </w:rPr>
            </w:pPr>
            <w:r w:rsidRPr="003B066F">
              <w:rPr>
                <w:rFonts w:cs="Times New Roman"/>
                <w:b/>
              </w:rPr>
              <w:sym w:font="Wingdings" w:char="F0A8"/>
            </w:r>
            <w:r w:rsidRPr="003B066F">
              <w:rPr>
                <w:rFonts w:cs="Times New Roman"/>
                <w:color w:val="000000" w:themeColor="text1"/>
              </w:rPr>
              <w:t>里程碑會議</w:t>
            </w:r>
            <w:r w:rsidRPr="003B066F">
              <w:rPr>
                <w:rFonts w:cs="Times New Roman"/>
                <w:color w:val="000000" w:themeColor="text1"/>
              </w:rPr>
              <w:t xml:space="preserve"> ________</w:t>
            </w:r>
          </w:p>
        </w:tc>
      </w:tr>
      <w:tr w:rsidR="00205454" w:rsidRPr="003B066F" w14:paraId="16B3D054" w14:textId="77777777" w:rsidTr="00205454">
        <w:trPr>
          <w:trHeight w:val="312"/>
          <w:jc w:val="center"/>
        </w:trPr>
        <w:tc>
          <w:tcPr>
            <w:tcW w:w="9158" w:type="dxa"/>
            <w:gridSpan w:val="4"/>
          </w:tcPr>
          <w:p w14:paraId="018CEEDA" w14:textId="77777777" w:rsidR="00205454" w:rsidRPr="003B066F" w:rsidRDefault="00205454" w:rsidP="00205454">
            <w:pPr>
              <w:tabs>
                <w:tab w:val="left" w:pos="2119"/>
                <w:tab w:val="center" w:pos="4452"/>
              </w:tabs>
              <w:rPr>
                <w:rFonts w:cs="Times New Roman"/>
                <w:b/>
              </w:rPr>
            </w:pPr>
            <w:r w:rsidRPr="003B066F">
              <w:rPr>
                <w:rFonts w:cs="Times New Roman"/>
                <w:b/>
              </w:rPr>
              <w:tab/>
            </w:r>
            <w:r w:rsidRPr="003B066F">
              <w:rPr>
                <w:rFonts w:cs="Times New Roman"/>
                <w:b/>
              </w:rPr>
              <w:tab/>
            </w:r>
            <w:r w:rsidRPr="003B066F">
              <w:rPr>
                <w:rFonts w:cs="Times New Roman"/>
                <w:b/>
              </w:rPr>
              <w:t>會議內容</w:t>
            </w:r>
          </w:p>
        </w:tc>
      </w:tr>
      <w:tr w:rsidR="00205454" w:rsidRPr="003B066F" w14:paraId="144D195A" w14:textId="77777777" w:rsidTr="00205454">
        <w:trPr>
          <w:trHeight w:val="28"/>
          <w:jc w:val="center"/>
        </w:trPr>
        <w:tc>
          <w:tcPr>
            <w:tcW w:w="9158" w:type="dxa"/>
            <w:gridSpan w:val="4"/>
          </w:tcPr>
          <w:p w14:paraId="0B4BE3A9" w14:textId="77777777" w:rsidR="00205454" w:rsidRPr="003B066F" w:rsidRDefault="00205454" w:rsidP="00205454">
            <w:pPr>
              <w:adjustRightInd/>
              <w:snapToGrid/>
              <w:rPr>
                <w:rFonts w:cs="Times New Roman"/>
                <w:b/>
              </w:rPr>
            </w:pPr>
            <w:r w:rsidRPr="003B066F">
              <w:rPr>
                <w:rFonts w:cs="Times New Roman"/>
                <w:b/>
              </w:rPr>
              <w:lastRenderedPageBreak/>
              <w:t>【報告事項】</w:t>
            </w:r>
          </w:p>
          <w:p w14:paraId="796991C3" w14:textId="77777777" w:rsidR="00205454" w:rsidRPr="003B066F" w:rsidRDefault="00205454" w:rsidP="00205454">
            <w:pPr>
              <w:pStyle w:val="af6"/>
              <w:numPr>
                <w:ilvl w:val="0"/>
                <w:numId w:val="31"/>
              </w:numPr>
              <w:adjustRightInd/>
              <w:snapToGrid/>
              <w:ind w:leftChars="0"/>
              <w:rPr>
                <w:rFonts w:cs="Times New Roman"/>
              </w:rPr>
            </w:pPr>
            <w:r>
              <w:rPr>
                <w:rFonts w:cs="Times New Roman" w:hint="eastAsia"/>
              </w:rPr>
              <w:t>本案</w:t>
            </w:r>
            <w:r>
              <w:rPr>
                <w:rFonts w:cs="Times New Roman" w:hint="eastAsia"/>
              </w:rPr>
              <w:t>API</w:t>
            </w:r>
            <w:r>
              <w:rPr>
                <w:rFonts w:cs="Times New Roman" w:hint="eastAsia"/>
              </w:rPr>
              <w:t>介接使用規格書</w:t>
            </w:r>
          </w:p>
          <w:p w14:paraId="6209D359" w14:textId="489BB427" w:rsidR="00205454" w:rsidRDefault="00205454" w:rsidP="00205454">
            <w:pPr>
              <w:pStyle w:val="af6"/>
              <w:numPr>
                <w:ilvl w:val="0"/>
                <w:numId w:val="31"/>
              </w:numPr>
              <w:adjustRightInd/>
              <w:snapToGrid/>
              <w:ind w:leftChars="0"/>
              <w:rPr>
                <w:rFonts w:cs="Times New Roman"/>
              </w:rPr>
            </w:pPr>
            <w:r>
              <w:rPr>
                <w:rFonts w:cs="Times New Roman" w:hint="eastAsia"/>
              </w:rPr>
              <w:t>營建署</w:t>
            </w:r>
            <w:r w:rsidRPr="00205454">
              <w:rPr>
                <w:rFonts w:cs="Times New Roman" w:hint="eastAsia"/>
              </w:rPr>
              <w:t>圖資服務問題</w:t>
            </w:r>
          </w:p>
          <w:p w14:paraId="185B096C" w14:textId="0015D3F1" w:rsidR="00205454" w:rsidRPr="003B066F" w:rsidRDefault="00205454" w:rsidP="00205454">
            <w:pPr>
              <w:pStyle w:val="af6"/>
              <w:numPr>
                <w:ilvl w:val="0"/>
                <w:numId w:val="31"/>
              </w:numPr>
              <w:adjustRightInd/>
              <w:snapToGrid/>
              <w:ind w:leftChars="0"/>
              <w:rPr>
                <w:rFonts w:cs="Times New Roman"/>
              </w:rPr>
            </w:pPr>
            <w:r w:rsidRPr="00205454">
              <w:rPr>
                <w:rFonts w:cs="Times New Roman" w:hint="eastAsia"/>
              </w:rPr>
              <w:t>API</w:t>
            </w:r>
            <w:r w:rsidRPr="00205454">
              <w:rPr>
                <w:rFonts w:cs="Times New Roman" w:hint="eastAsia"/>
              </w:rPr>
              <w:t>後續營運授權機制</w:t>
            </w:r>
          </w:p>
          <w:p w14:paraId="2DFDD5F9" w14:textId="77777777" w:rsidR="00205454" w:rsidRPr="003B066F" w:rsidRDefault="00205454" w:rsidP="00205454">
            <w:pPr>
              <w:adjustRightInd/>
              <w:snapToGrid/>
              <w:rPr>
                <w:rFonts w:cs="Times New Roman"/>
                <w:b/>
              </w:rPr>
            </w:pPr>
            <w:r w:rsidRPr="003B066F">
              <w:rPr>
                <w:rFonts w:cs="Times New Roman"/>
                <w:b/>
              </w:rPr>
              <w:t>【討論議題</w:t>
            </w:r>
            <w:r w:rsidRPr="003B066F">
              <w:rPr>
                <w:rFonts w:cs="Times New Roman"/>
                <w:b/>
              </w:rPr>
              <w:t>/</w:t>
            </w:r>
            <w:r w:rsidRPr="003B066F">
              <w:rPr>
                <w:rFonts w:cs="Times New Roman"/>
                <w:b/>
              </w:rPr>
              <w:t>需協助事項及決議】</w:t>
            </w:r>
          </w:p>
          <w:p w14:paraId="7EBD39C4" w14:textId="2788A9F9" w:rsidR="00205454" w:rsidRDefault="00205454" w:rsidP="00205454">
            <w:pPr>
              <w:pStyle w:val="af6"/>
              <w:numPr>
                <w:ilvl w:val="0"/>
                <w:numId w:val="32"/>
              </w:numPr>
              <w:adjustRightInd/>
              <w:snapToGrid/>
              <w:ind w:leftChars="0"/>
              <w:rPr>
                <w:rFonts w:cs="Times New Roman"/>
              </w:rPr>
            </w:pPr>
            <w:r>
              <w:rPr>
                <w:rFonts w:cs="Times New Roman" w:hint="eastAsia"/>
              </w:rPr>
              <w:t>原則上本計畫內由分署提供服務進行實驗測試，未來若由分署代為發布服務，須請</w:t>
            </w:r>
            <w:r w:rsidRPr="00205454">
              <w:rPr>
                <w:rFonts w:cs="Times New Roman" w:hint="eastAsia"/>
              </w:rPr>
              <w:t>營建署綜合計畫組、或國家公園組同意就可以提供服務測試</w:t>
            </w:r>
          </w:p>
          <w:p w14:paraId="2F2AB421" w14:textId="6C3F7DB2" w:rsidR="00205454" w:rsidRPr="003B066F" w:rsidRDefault="00205454" w:rsidP="00205454">
            <w:pPr>
              <w:pStyle w:val="af6"/>
              <w:numPr>
                <w:ilvl w:val="0"/>
                <w:numId w:val="32"/>
              </w:numPr>
              <w:adjustRightInd/>
              <w:snapToGrid/>
              <w:ind w:leftChars="0"/>
              <w:rPr>
                <w:rFonts w:cs="Times New Roman"/>
              </w:rPr>
            </w:pPr>
            <w:r>
              <w:rPr>
                <w:rFonts w:cs="Times New Roman" w:hint="eastAsia"/>
              </w:rPr>
              <w:t>分署需求回饋：</w:t>
            </w:r>
            <w:r w:rsidRPr="00205454">
              <w:rPr>
                <w:rFonts w:cs="Times New Roman" w:hint="eastAsia"/>
              </w:rPr>
              <w:t>TGOS</w:t>
            </w:r>
            <w:r w:rsidRPr="00205454">
              <w:rPr>
                <w:rFonts w:cs="Times New Roman" w:hint="eastAsia"/>
              </w:rPr>
              <w:t>如有圖資更新要主動提供資訊、請原單位加註是否</w:t>
            </w:r>
            <w:r>
              <w:rPr>
                <w:rFonts w:cs="Times New Roman" w:hint="eastAsia"/>
              </w:rPr>
              <w:t>已</w:t>
            </w:r>
            <w:r w:rsidRPr="00205454">
              <w:rPr>
                <w:rFonts w:cs="Times New Roman" w:hint="eastAsia"/>
              </w:rPr>
              <w:t>有公告</w:t>
            </w:r>
            <w:r>
              <w:rPr>
                <w:rFonts w:cs="Times New Roman" w:hint="eastAsia"/>
              </w:rPr>
              <w:t>、</w:t>
            </w:r>
            <w:r w:rsidRPr="00205454">
              <w:rPr>
                <w:rFonts w:cs="Times New Roman" w:hint="eastAsia"/>
              </w:rPr>
              <w:t>更新資訊</w:t>
            </w:r>
            <w:r>
              <w:rPr>
                <w:rFonts w:cs="Times New Roman" w:hint="eastAsia"/>
              </w:rPr>
              <w:t>、</w:t>
            </w:r>
            <w:r w:rsidRPr="00205454">
              <w:rPr>
                <w:rFonts w:cs="Times New Roman" w:hint="eastAsia"/>
              </w:rPr>
              <w:t>經度比例尺</w:t>
            </w:r>
          </w:p>
        </w:tc>
      </w:tr>
    </w:tbl>
    <w:p w14:paraId="7E6B7046" w14:textId="77777777" w:rsidR="00205454" w:rsidRPr="00205454" w:rsidRDefault="00205454" w:rsidP="003C3E8C">
      <w:pPr>
        <w:rPr>
          <w:rFonts w:cs="Times New Roman"/>
        </w:rPr>
      </w:pPr>
    </w:p>
    <w:sectPr w:rsidR="00205454" w:rsidRPr="00205454" w:rsidSect="003C3E8C">
      <w:pgSz w:w="11906" w:h="16838"/>
      <w:pgMar w:top="1440" w:right="1797" w:bottom="1440" w:left="1797" w:header="709"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B62587" w14:textId="77777777" w:rsidR="00FF1145" w:rsidRDefault="00FF1145" w:rsidP="00421123">
      <w:pPr>
        <w:ind w:left="480" w:firstLine="480"/>
      </w:pPr>
      <w:r>
        <w:separator/>
      </w:r>
    </w:p>
  </w:endnote>
  <w:endnote w:type="continuationSeparator" w:id="0">
    <w:p w14:paraId="2F8F91F5" w14:textId="77777777" w:rsidR="00FF1145" w:rsidRDefault="00FF1145" w:rsidP="00421123">
      <w:pPr>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Ae"/>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華康中楷體">
    <w:altName w:val="新細明體"/>
    <w:charset w:val="88"/>
    <w:family w:val="modern"/>
    <w:pitch w:val="fixed"/>
    <w:sig w:usb0="00000001" w:usb1="08080000" w:usb2="00000010" w:usb3="00000000" w:csb0="00100000" w:csb1="00000000"/>
  </w:font>
  <w:font w:name="MS Mincho">
    <w:altName w:val="ＭＳ 明朝"/>
    <w:panose1 w:val="02020609040205080304"/>
    <w:charset w:val="80"/>
    <w:family w:val="modern"/>
    <w:pitch w:val="fixed"/>
    <w:sig w:usb0="E00002FF" w:usb1="6AC7FDFB" w:usb2="08000012" w:usb3="00000000" w:csb0="0002009F" w:csb1="00000000"/>
  </w:font>
  <w:font w:name="微軟正黑體">
    <w:panose1 w:val="020B0604030504040204"/>
    <w:charset w:val="88"/>
    <w:family w:val="swiss"/>
    <w:pitch w:val="variable"/>
    <w:sig w:usb0="00000087" w:usb1="288F4000" w:usb2="00000016" w:usb3="00000000" w:csb0="00100009" w:csb1="00000000"/>
  </w:font>
  <w:font w:name="華康楷書體W3">
    <w:altName w:val="Arial Unicode MS"/>
    <w:charset w:val="88"/>
    <w:family w:val="script"/>
    <w:pitch w:val="fixed"/>
    <w:sig w:usb0="00000000" w:usb1="29DFFFFF" w:usb2="00000037" w:usb3="00000000" w:csb0="003F00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CE9767" w14:textId="77777777" w:rsidR="0097294A" w:rsidRDefault="0097294A" w:rsidP="00F63AD0">
    <w:pPr>
      <w:pStyle w:val="a5"/>
      <w:spacing w:before="120" w:after="12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350631"/>
      <w:docPartObj>
        <w:docPartGallery w:val="Page Numbers (Bottom of Page)"/>
        <w:docPartUnique/>
      </w:docPartObj>
    </w:sdtPr>
    <w:sdtContent>
      <w:p w14:paraId="0CCE976B" w14:textId="77777777" w:rsidR="0097294A" w:rsidRDefault="0097294A" w:rsidP="00751A3C">
        <w:pPr>
          <w:pStyle w:val="a5"/>
          <w:jc w:val="center"/>
        </w:pPr>
        <w:r>
          <w:fldChar w:fldCharType="begin"/>
        </w:r>
        <w:r>
          <w:instrText>PAGE   \* MERGEFORMAT</w:instrText>
        </w:r>
        <w:r>
          <w:fldChar w:fldCharType="separate"/>
        </w:r>
        <w:r w:rsidR="00C9678A" w:rsidRPr="00C9678A">
          <w:rPr>
            <w:noProof/>
            <w:lang w:val="zh-TW"/>
          </w:rPr>
          <w:t>50</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0071810"/>
      <w:docPartObj>
        <w:docPartGallery w:val="Page Numbers (Bottom of Page)"/>
        <w:docPartUnique/>
      </w:docPartObj>
    </w:sdtPr>
    <w:sdtContent>
      <w:p w14:paraId="0CCE9786" w14:textId="48914764" w:rsidR="0097294A" w:rsidRPr="003C3E8C" w:rsidRDefault="0097294A" w:rsidP="00E03D0E">
        <w:pPr>
          <w:pStyle w:val="a5"/>
          <w:spacing w:before="120" w:after="120"/>
          <w:jc w:val="center"/>
          <w:rPr>
            <w:rStyle w:val="aff6"/>
          </w:rPr>
        </w:pPr>
        <w:r>
          <w:rPr>
            <w:rFonts w:hint="eastAsia"/>
          </w:rPr>
          <w:t>附</w:t>
        </w:r>
        <w:r>
          <w:rPr>
            <w:rFonts w:hint="eastAsia"/>
          </w:rPr>
          <w:t>-</w:t>
        </w:r>
        <w:r>
          <w:fldChar w:fldCharType="begin"/>
        </w:r>
        <w:r>
          <w:instrText>PAGE   \* MERGEFORMAT</w:instrText>
        </w:r>
        <w:r>
          <w:fldChar w:fldCharType="separate"/>
        </w:r>
        <w:r w:rsidR="00192D5F" w:rsidRPr="00192D5F">
          <w:rPr>
            <w:noProof/>
            <w:lang w:val="zh-TW"/>
          </w:rPr>
          <w:t>15</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43BC29" w14:textId="77777777" w:rsidR="00FF1145" w:rsidRDefault="00FF1145" w:rsidP="00421123">
      <w:pPr>
        <w:ind w:left="480" w:firstLine="480"/>
      </w:pPr>
      <w:r>
        <w:separator/>
      </w:r>
    </w:p>
  </w:footnote>
  <w:footnote w:type="continuationSeparator" w:id="0">
    <w:p w14:paraId="10FA3D42" w14:textId="77777777" w:rsidR="00FF1145" w:rsidRDefault="00FF1145" w:rsidP="00421123">
      <w:pPr>
        <w:ind w:left="480"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CE9768" w14:textId="77777777" w:rsidR="0097294A" w:rsidRPr="009B7529" w:rsidRDefault="0097294A" w:rsidP="009B7529">
    <w:pPr>
      <w:pStyle w:val="a3"/>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89B0C0" w14:textId="77777777" w:rsidR="0097294A" w:rsidRDefault="0097294A" w:rsidP="00967877">
    <w:pPr>
      <w:pStyle w:val="a3"/>
      <w:rPr>
        <w:rFonts w:ascii="Tahoma" w:hAnsi="Tahoma" w:cs="Tahoma"/>
        <w:b/>
        <w:bCs/>
        <w:caps/>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CE9787" w14:textId="77777777" w:rsidR="0097294A" w:rsidRPr="003C3E8C" w:rsidRDefault="0097294A" w:rsidP="00280E80">
    <w:pPr>
      <w:pStyle w:val="a3"/>
      <w:jc w:val="right"/>
    </w:pPr>
    <w:r>
      <w:rPr>
        <w:noProof/>
      </w:rPr>
      <w:object w:dxaOrig="0" w:dyaOrig="0" w14:anchorId="0CCE97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3" type="#_x0000_t75" style="position:absolute;left:0;text-align:left;margin-left:-9.75pt;margin-top:-8.05pt;width:65.3pt;height:20.5pt;z-index:251666432">
          <v:imagedata r:id="rId1" o:title=""/>
        </v:shape>
        <o:OLEObject Type="Embed" ProgID="PI3.Image" ShapeID="_x0000_s2103" DrawAspect="Content" ObjectID="_1454951914" r:id="rId2"/>
      </w:object>
    </w:r>
    <w:r w:rsidRPr="003C3E8C">
      <w:rPr>
        <w:rFonts w:hint="eastAsia"/>
      </w:rPr>
      <w:t>期中報告書</w:t>
    </w:r>
  </w:p>
  <w:p w14:paraId="0CCE9788" w14:textId="77777777" w:rsidR="0097294A" w:rsidRPr="003C3E8C" w:rsidRDefault="0097294A" w:rsidP="00280E80">
    <w:pPr>
      <w:pStyle w:val="a3"/>
    </w:pPr>
    <w:r w:rsidRPr="003C3E8C">
      <w:rPr>
        <w:noProof/>
      </w:rPr>
      <mc:AlternateContent>
        <mc:Choice Requires="wps">
          <w:drawing>
            <wp:anchor distT="4294967295" distB="4294967295" distL="114300" distR="114300" simplePos="0" relativeHeight="251665408" behindDoc="0" locked="0" layoutInCell="1" allowOverlap="1" wp14:anchorId="0CCE97A4" wp14:editId="0CCE97A5">
              <wp:simplePos x="0" y="0"/>
              <wp:positionH relativeFrom="column">
                <wp:posOffset>0</wp:posOffset>
              </wp:positionH>
              <wp:positionV relativeFrom="paragraph">
                <wp:posOffset>231139</wp:posOffset>
              </wp:positionV>
              <wp:extent cx="5286375" cy="0"/>
              <wp:effectExtent l="38100" t="38100" r="28575" b="57150"/>
              <wp:wrapNone/>
              <wp:docPr id="11"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9525">
                        <a:solidFill>
                          <a:srgbClr val="000000"/>
                        </a:solidFill>
                        <a:round/>
                        <a:headEnd type="diamond" w="med" len="med"/>
                        <a:tailEnd type="diamond"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F7803F" id="Line 6" o:spid="_x0000_s1026" style="position:absolute;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8.2pt" to="416.2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">
              <v:stroke startarrow="diamond" endarrow="diamond" endarrowwidth="narrow" endarrowlength="short"/>
            </v:line>
          </w:pict>
        </mc:Fallback>
      </mc:AlternateContent>
    </w:r>
    <w:r w:rsidRPr="003C3E8C">
      <w:rPr>
        <w:rFonts w:hint="eastAsia"/>
      </w:rPr>
      <w:t>102</w:t>
    </w:r>
    <w:r w:rsidRPr="003C3E8C">
      <w:rPr>
        <w:rFonts w:hint="eastAsia"/>
      </w:rPr>
      <w:t>年「國土資訊圖資加值應用示範計畫」委託辦理計畫案</w:t>
    </w:r>
    <w:r w:rsidRPr="003C3E8C">
      <w:rPr>
        <w:rFonts w:hint="eastAsia"/>
      </w:rPr>
      <w:t xml:space="preserve">        </w:t>
    </w:r>
    <w:r w:rsidRPr="003C3E8C">
      <w:rPr>
        <w:rFonts w:hint="eastAsia"/>
      </w:rPr>
      <w:t>附錄</w:t>
    </w:r>
    <w:r>
      <w:rPr>
        <w:rFonts w:hint="eastAsia"/>
      </w:rPr>
      <w:t>二</w:t>
    </w:r>
    <w:r w:rsidRPr="003C3E8C">
      <w:rPr>
        <w:rFonts w:hint="eastAsia"/>
      </w:rPr>
      <w:t xml:space="preserve"> </w:t>
    </w:r>
    <w:r>
      <w:rPr>
        <w:rFonts w:hint="eastAsia"/>
      </w:rPr>
      <w:t>歷次工作</w:t>
    </w:r>
    <w:r w:rsidRPr="003C3E8C">
      <w:rPr>
        <w:rFonts w:hint="eastAsia"/>
      </w:rPr>
      <w:t>會議紀錄</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CE9769" w14:textId="0622755B" w:rsidR="0097294A" w:rsidRDefault="0097294A" w:rsidP="0079518D">
    <w:pPr>
      <w:pStyle w:val="a3"/>
      <w:tabs>
        <w:tab w:val="clear" w:pos="4153"/>
        <w:tab w:val="clear" w:pos="8306"/>
      </w:tabs>
      <w:ind w:rightChars="-82" w:right="-197"/>
      <w:jc w:val="right"/>
    </w:pPr>
    <w:r>
      <w:rPr>
        <w:noProof/>
      </w:rPr>
      <w:object w:dxaOrig="0" w:dyaOrig="0" w14:anchorId="0CCE97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8" type="#_x0000_t75" style="position:absolute;left:0;text-align:left;margin-left:-9.75pt;margin-top:-8.05pt;width:65.3pt;height:20.5pt;z-index:251681792">
          <v:imagedata r:id="rId1" o:title=""/>
        </v:shape>
        <o:OLEObject Type="Embed" ProgID="PI3.Image" ShapeID="_x0000_s2108" DrawAspect="Content" ObjectID="_1454951907" r:id="rId2"/>
      </w:object>
    </w:r>
    <w:r>
      <w:rPr>
        <w:rFonts w:hint="eastAsia"/>
      </w:rPr>
      <w:t>期末報告書</w:t>
    </w:r>
  </w:p>
  <w:p w14:paraId="0CCE976A" w14:textId="77777777" w:rsidR="0097294A" w:rsidRDefault="0097294A" w:rsidP="0079518D">
    <w:pPr>
      <w:pStyle w:val="a3"/>
      <w:tabs>
        <w:tab w:val="clear" w:pos="4153"/>
        <w:tab w:val="clear" w:pos="8306"/>
      </w:tabs>
      <w:ind w:rightChars="-82" w:right="-197"/>
    </w:pPr>
    <w:r>
      <w:rPr>
        <w:noProof/>
      </w:rPr>
      <mc:AlternateContent>
        <mc:Choice Requires="wps">
          <w:drawing>
            <wp:anchor distT="4294967294" distB="4294967294" distL="114300" distR="114300" simplePos="0" relativeHeight="251682816" behindDoc="0" locked="0" layoutInCell="1" allowOverlap="1" wp14:anchorId="0CCE978A" wp14:editId="0CCE978B">
              <wp:simplePos x="0" y="0"/>
              <wp:positionH relativeFrom="column">
                <wp:posOffset>0</wp:posOffset>
              </wp:positionH>
              <wp:positionV relativeFrom="paragraph">
                <wp:posOffset>231139</wp:posOffset>
              </wp:positionV>
              <wp:extent cx="5286375" cy="0"/>
              <wp:effectExtent l="38100" t="38100" r="28575" b="57150"/>
              <wp:wrapNone/>
              <wp:docPr id="59"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9525">
                        <a:solidFill>
                          <a:srgbClr val="000000"/>
                        </a:solidFill>
                        <a:round/>
                        <a:headEnd type="diamond" w="med" len="med"/>
                        <a:tailEnd type="diamond"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AD2884" id="Line 6"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18.2pt" to="416.2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">
              <v:stroke startarrow="diamond" endarrow="diamond" endarrowwidth="narrow" endarrowlength="short"/>
            </v:line>
          </w:pict>
        </mc:Fallback>
      </mc:AlternateContent>
    </w:r>
    <w:r>
      <w:rPr>
        <w:rFonts w:hint="eastAsia"/>
      </w:rPr>
      <w:t>102</w:t>
    </w:r>
    <w:r>
      <w:rPr>
        <w:rFonts w:hint="eastAsia"/>
      </w:rPr>
      <w:t>年「國土資訊圖資加值應用示範計畫」委託辦理計畫案</w:t>
    </w:r>
    <w:r>
      <w:rPr>
        <w:rFonts w:hint="eastAsia"/>
      </w:rPr>
      <w:t xml:space="preserve">                      </w:t>
    </w:r>
    <w:r>
      <w:rPr>
        <w:rFonts w:hint="eastAsia"/>
      </w:rPr>
      <w:t>第一章</w:t>
    </w:r>
    <w:r>
      <w:rPr>
        <w:rFonts w:hint="eastAsia"/>
      </w:rPr>
      <w:t xml:space="preserve"> </w:t>
    </w:r>
    <w:r>
      <w:rPr>
        <w:rFonts w:hint="eastAsia"/>
      </w:rPr>
      <w:t>前言</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CE976C" w14:textId="22D7F126" w:rsidR="0097294A" w:rsidRDefault="0097294A" w:rsidP="00280E80">
    <w:pPr>
      <w:pStyle w:val="a3"/>
      <w:jc w:val="right"/>
    </w:pPr>
    <w:r>
      <w:rPr>
        <w:noProof/>
      </w:rPr>
      <w:object w:dxaOrig="0" w:dyaOrig="0" w14:anchorId="0CCE97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98" type="#_x0000_t75" style="position:absolute;left:0;text-align:left;margin-left:-9.75pt;margin-top:-8.05pt;width:65.3pt;height:20.5pt;z-index:251661312">
          <v:imagedata r:id="rId1" o:title=""/>
        </v:shape>
        <o:OLEObject Type="Embed" ProgID="PI3.Image" ShapeID="_x0000_s2098" DrawAspect="Content" ObjectID="_1454951908" r:id="rId2"/>
      </w:object>
    </w:r>
    <w:r>
      <w:rPr>
        <w:rFonts w:hint="eastAsia"/>
      </w:rPr>
      <w:t>期末報告書</w:t>
    </w:r>
  </w:p>
  <w:p w14:paraId="0CCE976D" w14:textId="77777777" w:rsidR="0097294A" w:rsidRDefault="0097294A" w:rsidP="008900CD">
    <w:pPr>
      <w:pStyle w:val="a3"/>
      <w:ind w:leftChars="-59" w:left="-142"/>
    </w:pPr>
    <w:r>
      <w:rPr>
        <w:noProof/>
      </w:rPr>
      <mc:AlternateContent>
        <mc:Choice Requires="wps">
          <w:drawing>
            <wp:anchor distT="4294967295" distB="4294967295" distL="114300" distR="114300" simplePos="0" relativeHeight="251657728" behindDoc="0" locked="0" layoutInCell="1" allowOverlap="1" wp14:anchorId="0CCE978D" wp14:editId="0CCE978E">
              <wp:simplePos x="0" y="0"/>
              <wp:positionH relativeFrom="column">
                <wp:posOffset>0</wp:posOffset>
              </wp:positionH>
              <wp:positionV relativeFrom="paragraph">
                <wp:posOffset>231139</wp:posOffset>
              </wp:positionV>
              <wp:extent cx="5286375" cy="0"/>
              <wp:effectExtent l="38100" t="38100" r="28575" b="57150"/>
              <wp:wrapNone/>
              <wp:docPr id="4"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9525">
                        <a:solidFill>
                          <a:srgbClr val="000000"/>
                        </a:solidFill>
                        <a:round/>
                        <a:headEnd type="diamond" w="med" len="med"/>
                        <a:tailEnd type="diamond"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A55E91" id="Line 6"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8.2pt" to="416.2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">
              <v:stroke startarrow="diamond" endarrow="diamond" endarrowwidth="narrow" endarrowlength="short"/>
            </v:line>
          </w:pict>
        </mc:Fallback>
      </mc:AlternateContent>
    </w:r>
    <w:r w:rsidRPr="00C3510D">
      <w:rPr>
        <w:rFonts w:hint="eastAsia"/>
      </w:rPr>
      <w:t>102</w:t>
    </w:r>
    <w:r w:rsidRPr="00C3510D">
      <w:rPr>
        <w:rFonts w:hint="eastAsia"/>
      </w:rPr>
      <w:t>年「國土資訊圖資加值應用示範計畫」委託辦理計畫案</w:t>
    </w:r>
    <w:r>
      <w:rPr>
        <w:rFonts w:hint="eastAsia"/>
      </w:rPr>
      <w:t xml:space="preserve"> </w:t>
    </w:r>
    <w:r>
      <w:rPr>
        <w:rFonts w:hint="eastAsia"/>
      </w:rPr>
      <w:t>第二章</w:t>
    </w:r>
    <w:r>
      <w:rPr>
        <w:rFonts w:hint="eastAsia"/>
      </w:rPr>
      <w:t xml:space="preserve"> </w:t>
    </w:r>
    <w:r w:rsidRPr="00961177">
      <w:rPr>
        <w:rFonts w:hint="eastAsia"/>
      </w:rPr>
      <w:t>環境敏感地區圖資特性分析</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93902F" w14:textId="0428C5A4" w:rsidR="0097294A" w:rsidRDefault="0097294A" w:rsidP="00280E80">
    <w:pPr>
      <w:pStyle w:val="a3"/>
      <w:jc w:val="right"/>
    </w:pPr>
    <w:r>
      <w:rPr>
        <w:noProof/>
      </w:rPr>
      <w:object w:dxaOrig="0" w:dyaOrig="0" w14:anchorId="4F0E97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9" type="#_x0000_t75" style="position:absolute;left:0;text-align:left;margin-left:-9.75pt;margin-top:-8.05pt;width:65.3pt;height:20.5pt;z-index:251685888">
          <v:imagedata r:id="rId1" o:title=""/>
        </v:shape>
        <o:OLEObject Type="Embed" ProgID="PI3.Image" ShapeID="_x0000_s2109" DrawAspect="Content" ObjectID="_1454951909" r:id="rId2"/>
      </w:object>
    </w:r>
    <w:r>
      <w:rPr>
        <w:rFonts w:hint="eastAsia"/>
      </w:rPr>
      <w:t>期末報告書</w:t>
    </w:r>
  </w:p>
  <w:p w14:paraId="5C0F5295" w14:textId="77777777" w:rsidR="0097294A" w:rsidRDefault="0097294A" w:rsidP="00280E80">
    <w:pPr>
      <w:pStyle w:val="a3"/>
    </w:pPr>
    <w:r>
      <w:rPr>
        <w:noProof/>
      </w:rPr>
      <mc:AlternateContent>
        <mc:Choice Requires="wps">
          <w:drawing>
            <wp:anchor distT="4294967295" distB="4294967295" distL="114300" distR="114300" simplePos="0" relativeHeight="251684864" behindDoc="0" locked="0" layoutInCell="1" allowOverlap="1" wp14:anchorId="795A872C" wp14:editId="21008E5C">
              <wp:simplePos x="0" y="0"/>
              <wp:positionH relativeFrom="column">
                <wp:posOffset>0</wp:posOffset>
              </wp:positionH>
              <wp:positionV relativeFrom="paragraph">
                <wp:posOffset>231139</wp:posOffset>
              </wp:positionV>
              <wp:extent cx="5286375" cy="0"/>
              <wp:effectExtent l="38100" t="38100" r="28575" b="57150"/>
              <wp:wrapNone/>
              <wp:docPr id="25"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9525">
                        <a:solidFill>
                          <a:srgbClr val="000000"/>
                        </a:solidFill>
                        <a:round/>
                        <a:headEnd type="diamond" w="med" len="med"/>
                        <a:tailEnd type="diamond"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B04DC4" id="Line 6" o:spid="_x0000_s1026" style="position:absolute;z-index:2516848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8.2pt" to="416.2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">
              <v:stroke startarrow="diamond" endarrow="diamond" endarrowwidth="narrow" endarrowlength="short"/>
            </v:line>
          </w:pict>
        </mc:Fallback>
      </mc:AlternateContent>
    </w:r>
    <w:r w:rsidRPr="00C3510D">
      <w:rPr>
        <w:rFonts w:hint="eastAsia"/>
      </w:rPr>
      <w:t>102</w:t>
    </w:r>
    <w:r w:rsidRPr="00C3510D">
      <w:rPr>
        <w:rFonts w:hint="eastAsia"/>
      </w:rPr>
      <w:t>年「國土資訊圖資加值應用示範計畫」委託辦理計畫案</w:t>
    </w:r>
    <w:r>
      <w:rPr>
        <w:rFonts w:hint="eastAsia"/>
      </w:rPr>
      <w:t xml:space="preserve">            </w:t>
    </w:r>
    <w:r>
      <w:rPr>
        <w:rFonts w:hint="eastAsia"/>
      </w:rPr>
      <w:t>第三章</w:t>
    </w:r>
    <w:r>
      <w:rPr>
        <w:rFonts w:hint="eastAsia"/>
      </w:rPr>
      <w:t xml:space="preserve"> </w:t>
    </w:r>
    <w:r>
      <w:rPr>
        <w:rFonts w:hint="eastAsia"/>
      </w:rPr>
      <w:t>整體架構說明</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CE9770" w14:textId="06EA7564" w:rsidR="0097294A" w:rsidRDefault="0097294A" w:rsidP="00280E80">
    <w:pPr>
      <w:pStyle w:val="a3"/>
      <w:jc w:val="right"/>
    </w:pPr>
    <w:r>
      <w:rPr>
        <w:noProof/>
      </w:rPr>
      <w:object w:dxaOrig="0" w:dyaOrig="0" w14:anchorId="0CCE97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0" type="#_x0000_t75" style="position:absolute;left:0;text-align:left;margin-left:-9.75pt;margin-top:-8.05pt;width:65.3pt;height:20.5pt;z-index:251662336">
          <v:imagedata r:id="rId1" o:title=""/>
        </v:shape>
        <o:OLEObject Type="Embed" ProgID="PI3.Image" ShapeID="_x0000_s2100" DrawAspect="Content" ObjectID="_1454951910" r:id="rId2"/>
      </w:object>
    </w:r>
    <w:r>
      <w:rPr>
        <w:rFonts w:hint="eastAsia"/>
      </w:rPr>
      <w:t>期末報告書</w:t>
    </w:r>
  </w:p>
  <w:p w14:paraId="0CCE9771" w14:textId="77777777" w:rsidR="0097294A" w:rsidRDefault="0097294A" w:rsidP="00280E80">
    <w:pPr>
      <w:pStyle w:val="a3"/>
    </w:pPr>
    <w:r>
      <w:rPr>
        <w:noProof/>
      </w:rPr>
      <mc:AlternateContent>
        <mc:Choice Requires="wps">
          <w:drawing>
            <wp:anchor distT="4294967295" distB="4294967295" distL="114300" distR="114300" simplePos="0" relativeHeight="251659776" behindDoc="0" locked="0" layoutInCell="1" allowOverlap="1" wp14:anchorId="0CCE9793" wp14:editId="0CCE9794">
              <wp:simplePos x="0" y="0"/>
              <wp:positionH relativeFrom="column">
                <wp:posOffset>0</wp:posOffset>
              </wp:positionH>
              <wp:positionV relativeFrom="paragraph">
                <wp:posOffset>231139</wp:posOffset>
              </wp:positionV>
              <wp:extent cx="5286375" cy="0"/>
              <wp:effectExtent l="38100" t="38100" r="28575" b="57150"/>
              <wp:wrapNone/>
              <wp:docPr id="5"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9525">
                        <a:solidFill>
                          <a:srgbClr val="000000"/>
                        </a:solidFill>
                        <a:round/>
                        <a:headEnd type="diamond" w="med" len="med"/>
                        <a:tailEnd type="diamond"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12B1C3" id="Line 6" o:spid="_x0000_s1026" style="position:absolute;z-index:251659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8.2pt" to="416.2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">
              <v:stroke startarrow="diamond" endarrow="diamond" endarrowwidth="narrow" endarrowlength="short"/>
            </v:line>
          </w:pict>
        </mc:Fallback>
      </mc:AlternateContent>
    </w:r>
    <w:r w:rsidRPr="00C3510D">
      <w:rPr>
        <w:rFonts w:hint="eastAsia"/>
      </w:rPr>
      <w:t>102</w:t>
    </w:r>
    <w:r w:rsidRPr="00C3510D">
      <w:rPr>
        <w:rFonts w:hint="eastAsia"/>
      </w:rPr>
      <w:t>年「國土資訊圖資加值應用示範計畫」委託辦理計畫案</w:t>
    </w:r>
    <w:r>
      <w:rPr>
        <w:rFonts w:hint="eastAsia"/>
      </w:rPr>
      <w:t xml:space="preserve">   </w:t>
    </w:r>
    <w:r>
      <w:rPr>
        <w:rFonts w:hint="eastAsia"/>
      </w:rPr>
      <w:t>第四章</w:t>
    </w:r>
    <w:r>
      <w:rPr>
        <w:rFonts w:hint="eastAsia"/>
      </w:rPr>
      <w:t xml:space="preserve"> </w:t>
    </w:r>
    <w:r>
      <w:rPr>
        <w:rFonts w:hint="eastAsia"/>
      </w:rPr>
      <w:t>環境敏感地區模組</w:t>
    </w:r>
    <w:r>
      <w:rPr>
        <w:rFonts w:hint="eastAsia"/>
      </w:rPr>
      <w:t>API</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CE9772" w14:textId="77777777" w:rsidR="0097294A" w:rsidRDefault="0097294A" w:rsidP="00280E80">
    <w:pPr>
      <w:pStyle w:val="a3"/>
      <w:jc w:val="right"/>
    </w:pPr>
    <w:r>
      <w:rPr>
        <w:noProof/>
      </w:rPr>
      <w:object w:dxaOrig="0" w:dyaOrig="0" w14:anchorId="0CCE97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1" type="#_x0000_t75" style="position:absolute;left:0;text-align:left;margin-left:-9.75pt;margin-top:-8.05pt;width:65.3pt;height:20.5pt;z-index:251663360">
          <v:imagedata r:id="rId1" o:title=""/>
        </v:shape>
        <o:OLEObject Type="Embed" ProgID="PI3.Image" ShapeID="_x0000_s2101" DrawAspect="Content" ObjectID="_1454951911" r:id="rId2"/>
      </w:object>
    </w:r>
    <w:r>
      <w:rPr>
        <w:rFonts w:hint="eastAsia"/>
      </w:rPr>
      <w:t>期中報告書</w:t>
    </w:r>
  </w:p>
  <w:p w14:paraId="0CCE9773" w14:textId="77777777" w:rsidR="0097294A" w:rsidRDefault="0097294A" w:rsidP="00280E80">
    <w:pPr>
      <w:pStyle w:val="a3"/>
    </w:pPr>
    <w:r>
      <w:rPr>
        <w:noProof/>
      </w:rPr>
      <mc:AlternateContent>
        <mc:Choice Requires="wps">
          <w:drawing>
            <wp:anchor distT="4294967295" distB="4294967295" distL="114300" distR="114300" simplePos="0" relativeHeight="251660800" behindDoc="0" locked="0" layoutInCell="1" allowOverlap="1" wp14:anchorId="0CCE9796" wp14:editId="0CCE9797">
              <wp:simplePos x="0" y="0"/>
              <wp:positionH relativeFrom="column">
                <wp:posOffset>0</wp:posOffset>
              </wp:positionH>
              <wp:positionV relativeFrom="paragraph">
                <wp:posOffset>231139</wp:posOffset>
              </wp:positionV>
              <wp:extent cx="5286375" cy="0"/>
              <wp:effectExtent l="38100" t="38100" r="28575" b="57150"/>
              <wp:wrapNone/>
              <wp:docPr id="7"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9525">
                        <a:solidFill>
                          <a:srgbClr val="000000"/>
                        </a:solidFill>
                        <a:round/>
                        <a:headEnd type="diamond" w="med" len="med"/>
                        <a:tailEnd type="diamond"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C732FA" id="Line 6" o:spid="_x0000_s1026" style="position:absolute;z-index:2516608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8.2pt" to="416.2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">
              <v:stroke startarrow="diamond" endarrow="diamond" endarrowwidth="narrow" endarrowlength="short"/>
            </v:line>
          </w:pict>
        </mc:Fallback>
      </mc:AlternateContent>
    </w:r>
    <w:r w:rsidRPr="00C3510D">
      <w:rPr>
        <w:rFonts w:hint="eastAsia"/>
      </w:rPr>
      <w:t>102</w:t>
    </w:r>
    <w:r w:rsidRPr="00C3510D">
      <w:rPr>
        <w:rFonts w:hint="eastAsia"/>
      </w:rPr>
      <w:t>年「國土資訊圖資加值應用示範計畫」委託辦理計畫案</w:t>
    </w:r>
    <w:r>
      <w:rPr>
        <w:rFonts w:hint="eastAsia"/>
      </w:rPr>
      <w:t xml:space="preserve">   </w:t>
    </w:r>
    <w:r>
      <w:rPr>
        <w:rFonts w:hint="eastAsia"/>
      </w:rPr>
      <w:t>第五章</w:t>
    </w:r>
    <w:r>
      <w:rPr>
        <w:rFonts w:hint="eastAsia"/>
      </w:rPr>
      <w:t xml:space="preserve"> </w:t>
    </w:r>
    <w:r>
      <w:rPr>
        <w:rFonts w:hint="eastAsia"/>
      </w:rPr>
      <w:t>環境敏感地區查詢模組</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627D8D" w14:textId="7B836897" w:rsidR="0097294A" w:rsidRDefault="0097294A" w:rsidP="00280E80">
    <w:pPr>
      <w:pStyle w:val="a3"/>
      <w:jc w:val="right"/>
    </w:pPr>
    <w:r>
      <w:rPr>
        <w:noProof/>
      </w:rPr>
      <w:object w:dxaOrig="0" w:dyaOrig="0" w14:anchorId="60EDAD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10" type="#_x0000_t75" style="position:absolute;left:0;text-align:left;margin-left:-9.75pt;margin-top:-8.05pt;width:65.3pt;height:20.5pt;z-index:251688960">
          <v:imagedata r:id="rId1" o:title=""/>
        </v:shape>
        <o:OLEObject Type="Embed" ProgID="PI3.Image" ShapeID="_x0000_s2110" DrawAspect="Content" ObjectID="_1454951912" r:id="rId2"/>
      </w:object>
    </w:r>
    <w:r>
      <w:rPr>
        <w:rFonts w:hint="eastAsia"/>
      </w:rPr>
      <w:t>期末報告書</w:t>
    </w:r>
  </w:p>
  <w:p w14:paraId="307775D2" w14:textId="46CBC4EE" w:rsidR="0097294A" w:rsidRDefault="0097294A" w:rsidP="00280E80">
    <w:pPr>
      <w:pStyle w:val="a3"/>
    </w:pPr>
    <w:r>
      <w:rPr>
        <w:noProof/>
      </w:rPr>
      <mc:AlternateContent>
        <mc:Choice Requires="wps">
          <w:drawing>
            <wp:anchor distT="4294967295" distB="4294967295" distL="114300" distR="114300" simplePos="0" relativeHeight="251687936" behindDoc="0" locked="0" layoutInCell="1" allowOverlap="1" wp14:anchorId="71EFCCD5" wp14:editId="1791F587">
              <wp:simplePos x="0" y="0"/>
              <wp:positionH relativeFrom="column">
                <wp:posOffset>0</wp:posOffset>
              </wp:positionH>
              <wp:positionV relativeFrom="paragraph">
                <wp:posOffset>231139</wp:posOffset>
              </wp:positionV>
              <wp:extent cx="5286375" cy="0"/>
              <wp:effectExtent l="38100" t="38100" r="28575" b="57150"/>
              <wp:wrapNone/>
              <wp:docPr id="61"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9525">
                        <a:solidFill>
                          <a:srgbClr val="000000"/>
                        </a:solidFill>
                        <a:round/>
                        <a:headEnd type="diamond" w="med" len="med"/>
                        <a:tailEnd type="diamond"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F4946C" id="Line 6" o:spid="_x0000_s1026" style="position:absolute;z-index:2516879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8.2pt" to="416.2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">
              <v:stroke startarrow="diamond" endarrow="diamond" endarrowwidth="narrow" endarrowlength="short"/>
            </v:line>
          </w:pict>
        </mc:Fallback>
      </mc:AlternateContent>
    </w:r>
    <w:r w:rsidRPr="00C3510D">
      <w:rPr>
        <w:rFonts w:hint="eastAsia"/>
      </w:rPr>
      <w:t>102</w:t>
    </w:r>
    <w:r w:rsidRPr="00C3510D">
      <w:rPr>
        <w:rFonts w:hint="eastAsia"/>
      </w:rPr>
      <w:t>年「國土資訊圖資加值應用示範計畫」委託辦理計畫案</w:t>
    </w:r>
    <w:r>
      <w:rPr>
        <w:rFonts w:hint="eastAsia"/>
      </w:rPr>
      <w:t xml:space="preserve">              </w:t>
    </w:r>
    <w:r>
      <w:rPr>
        <w:rFonts w:hint="eastAsia"/>
      </w:rPr>
      <w:t>第六章</w:t>
    </w:r>
    <w:r>
      <w:rPr>
        <w:rFonts w:hint="eastAsia"/>
      </w:rPr>
      <w:t xml:space="preserve"> </w:t>
    </w:r>
    <w:r>
      <w:rPr>
        <w:rFonts w:hint="eastAsia"/>
      </w:rPr>
      <w:t>結論與建議</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CE9778" w14:textId="77777777" w:rsidR="0097294A" w:rsidRDefault="0097294A" w:rsidP="00280E80">
    <w:pPr>
      <w:pStyle w:val="a3"/>
      <w:jc w:val="right"/>
    </w:pPr>
    <w:r>
      <w:rPr>
        <w:noProof/>
      </w:rPr>
      <w:object w:dxaOrig="0" w:dyaOrig="0" w14:anchorId="0CCE97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05" type="#_x0000_t75" style="position:absolute;left:0;text-align:left;margin-left:-9.75pt;margin-top:-8.05pt;width:65.3pt;height:20.5pt;z-index:251672576">
          <v:imagedata r:id="rId1" o:title=""/>
        </v:shape>
        <o:OLEObject Type="Embed" ProgID="PI3.Image" ShapeID="_x0000_s2105" DrawAspect="Content" ObjectID="_1454951913" r:id="rId2"/>
      </w:object>
    </w:r>
    <w:r>
      <w:rPr>
        <w:rFonts w:hint="eastAsia"/>
      </w:rPr>
      <w:t>期中報告書</w:t>
    </w:r>
  </w:p>
  <w:p w14:paraId="0CCE9779" w14:textId="77777777" w:rsidR="0097294A" w:rsidRPr="00A91595" w:rsidRDefault="0097294A" w:rsidP="00751A3C">
    <w:pPr>
      <w:pStyle w:val="a3"/>
      <w:spacing w:line="0" w:lineRule="atLeast"/>
    </w:pPr>
    <w:r>
      <w:rPr>
        <w:noProof/>
      </w:rPr>
      <mc:AlternateContent>
        <mc:Choice Requires="wps">
          <w:drawing>
            <wp:anchor distT="4294967295" distB="4294967295" distL="114300" distR="114300" simplePos="0" relativeHeight="251676672" behindDoc="0" locked="0" layoutInCell="1" allowOverlap="1" wp14:anchorId="0CCE979F" wp14:editId="0CCE97A0">
              <wp:simplePos x="0" y="0"/>
              <wp:positionH relativeFrom="margin">
                <wp:posOffset>38100</wp:posOffset>
              </wp:positionH>
              <wp:positionV relativeFrom="paragraph">
                <wp:posOffset>183819</wp:posOffset>
              </wp:positionV>
              <wp:extent cx="5286375" cy="0"/>
              <wp:effectExtent l="38100" t="38100" r="28575" b="57150"/>
              <wp:wrapNone/>
              <wp:docPr id="2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9525">
                        <a:solidFill>
                          <a:srgbClr val="000000"/>
                        </a:solidFill>
                        <a:round/>
                        <a:headEnd type="diamond" w="med" len="med"/>
                        <a:tailEnd type="diamond"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AB6BF5" id="Line 6" o:spid="_x0000_s1026" style="position:absolute;z-index:25167667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from="3pt,14.45pt" to="419.2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">
              <v:stroke startarrow="diamond" endarrow="diamond" endarrowwidth="narrow" endarrowlength="short"/>
              <w10:wrap anchorx="margin"/>
            </v:line>
          </w:pict>
        </mc:Fallback>
      </mc:AlternateContent>
    </w:r>
    <w:r w:rsidRPr="00C3510D">
      <w:rPr>
        <w:rFonts w:hint="eastAsia"/>
      </w:rPr>
      <w:t>102</w:t>
    </w:r>
    <w:r w:rsidRPr="00C3510D">
      <w:rPr>
        <w:rFonts w:hint="eastAsia"/>
      </w:rPr>
      <w:t>年「國土資訊圖資加值應用示範計畫」委託辦理計畫案</w:t>
    </w:r>
    <w:r>
      <w:rPr>
        <w:rFonts w:hint="eastAsia"/>
      </w:rPr>
      <w:t xml:space="preserve"> </w:t>
    </w:r>
    <w:r>
      <w:rPr>
        <w:rFonts w:hint="eastAsia"/>
        <w:color w:val="FF0000"/>
      </w:rPr>
      <w:t xml:space="preserve">       </w:t>
    </w:r>
    <w:r w:rsidRPr="00A91595">
      <w:rPr>
        <w:rFonts w:hint="eastAsia"/>
      </w:rPr>
      <w:t>第六章</w:t>
    </w:r>
    <w:r w:rsidRPr="00A91595">
      <w:rPr>
        <w:rFonts w:hint="eastAsia"/>
      </w:rPr>
      <w:t xml:space="preserve"> </w:t>
    </w:r>
    <w:r w:rsidRPr="00A91595">
      <w:rPr>
        <w:rFonts w:hint="eastAsia"/>
      </w:rPr>
      <w:t>整體計畫進度說明</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071" w:type="dxa"/>
      <w:jc w:val="center"/>
      <w:tblBorders>
        <w:top w:val="thickThinSmallGap" w:sz="18" w:space="0" w:color="auto"/>
        <w:left w:val="thickThinSmallGap" w:sz="18" w:space="0" w:color="auto"/>
        <w:bottom w:val="thinThickSmallGap" w:sz="18" w:space="0" w:color="auto"/>
        <w:right w:val="thinThickSmallGap" w:sz="18"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275"/>
      <w:gridCol w:w="2082"/>
      <w:gridCol w:w="3162"/>
      <w:gridCol w:w="1134"/>
      <w:gridCol w:w="1418"/>
    </w:tblGrid>
    <w:tr w:rsidR="0097294A" w:rsidRPr="00F15DDE" w14:paraId="0CCE977D" w14:textId="77777777" w:rsidTr="00967877">
      <w:trPr>
        <w:cantSplit/>
        <w:trHeight w:val="513"/>
        <w:jc w:val="center"/>
      </w:trPr>
      <w:tc>
        <w:tcPr>
          <w:tcW w:w="1275" w:type="dxa"/>
          <w:vMerge w:val="restart"/>
          <w:tcBorders>
            <w:top w:val="thickThinSmallGap" w:sz="18" w:space="0" w:color="auto"/>
          </w:tcBorders>
          <w:vAlign w:val="center"/>
        </w:tcPr>
        <w:p w14:paraId="0CCE977A" w14:textId="77777777" w:rsidR="0097294A" w:rsidRPr="00F15DDE" w:rsidRDefault="0097294A" w:rsidP="00967877">
          <w:pPr>
            <w:spacing w:line="240" w:lineRule="atLeast"/>
            <w:jc w:val="center"/>
            <w:rPr>
              <w:rFonts w:eastAsia="華康楷書體W3"/>
            </w:rPr>
          </w:pPr>
          <w:r>
            <w:rPr>
              <w:rFonts w:eastAsia="華康楷書體W3" w:hint="eastAsia"/>
              <w:noProof/>
            </w:rPr>
            <w:drawing>
              <wp:inline distT="0" distB="0" distL="0" distR="0" wp14:anchorId="0CCE97A1" wp14:editId="0CCE97A2">
                <wp:extent cx="571500" cy="657225"/>
                <wp:effectExtent l="19050" t="0" r="0" b="0"/>
                <wp:docPr id="32" name="圖片 32" descr="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01.gif"/>
                        <pic:cNvPicPr>
                          <a:picLocks noChangeAspect="1" noChangeArrowheads="1"/>
                        </pic:cNvPicPr>
                      </pic:nvPicPr>
                      <pic:blipFill>
                        <a:blip r:embed="rId1"/>
                        <a:srcRect/>
                        <a:stretch>
                          <a:fillRect/>
                        </a:stretch>
                      </pic:blipFill>
                      <pic:spPr bwMode="auto">
                        <a:xfrm>
                          <a:off x="0" y="0"/>
                          <a:ext cx="571500" cy="657225"/>
                        </a:xfrm>
                        <a:prstGeom prst="rect">
                          <a:avLst/>
                        </a:prstGeom>
                        <a:noFill/>
                        <a:ln w="9525">
                          <a:noFill/>
                          <a:miter lim="800000"/>
                          <a:headEnd/>
                          <a:tailEnd/>
                        </a:ln>
                      </pic:spPr>
                    </pic:pic>
                  </a:graphicData>
                </a:graphic>
              </wp:inline>
            </w:drawing>
          </w:r>
        </w:p>
      </w:tc>
      <w:tc>
        <w:tcPr>
          <w:tcW w:w="2082" w:type="dxa"/>
          <w:tcBorders>
            <w:top w:val="thickThinSmallGap" w:sz="18" w:space="0" w:color="auto"/>
          </w:tcBorders>
          <w:vAlign w:val="center"/>
        </w:tcPr>
        <w:p w14:paraId="0CCE977B" w14:textId="77777777" w:rsidR="0097294A" w:rsidRPr="009250CC" w:rsidRDefault="0097294A" w:rsidP="00967877">
          <w:pPr>
            <w:spacing w:line="240" w:lineRule="atLeast"/>
            <w:jc w:val="center"/>
            <w:rPr>
              <w:rFonts w:ascii="標楷體" w:hAnsi="標楷體"/>
            </w:rPr>
          </w:pPr>
          <w:r w:rsidRPr="009250CC">
            <w:rPr>
              <w:rFonts w:ascii="標楷體" w:hAnsi="標楷體" w:hint="eastAsia"/>
            </w:rPr>
            <w:t>文件編號</w:t>
          </w:r>
        </w:p>
      </w:tc>
      <w:tc>
        <w:tcPr>
          <w:tcW w:w="5714" w:type="dxa"/>
          <w:gridSpan w:val="3"/>
          <w:tcBorders>
            <w:top w:val="thickThinSmallGap" w:sz="18" w:space="0" w:color="auto"/>
          </w:tcBorders>
          <w:vAlign w:val="center"/>
        </w:tcPr>
        <w:p w14:paraId="0CCE977C" w14:textId="77777777" w:rsidR="0097294A" w:rsidRPr="009250CC" w:rsidRDefault="0097294A" w:rsidP="00967877">
          <w:pPr>
            <w:spacing w:line="240" w:lineRule="atLeast"/>
            <w:rPr>
              <w:rFonts w:ascii="標楷體" w:hAnsi="標楷體"/>
              <w:color w:val="FF0000"/>
            </w:rPr>
          </w:pPr>
          <w:r>
            <w:rPr>
              <w:rFonts w:hint="eastAsia"/>
            </w:rPr>
            <w:t>會議紀錄表</w:t>
          </w:r>
        </w:p>
      </w:tc>
    </w:tr>
    <w:tr w:rsidR="0097294A" w:rsidRPr="00F15DDE" w14:paraId="0CCE9783" w14:textId="77777777" w:rsidTr="00967877">
      <w:trPr>
        <w:cantSplit/>
        <w:trHeight w:val="514"/>
        <w:jc w:val="center"/>
      </w:trPr>
      <w:tc>
        <w:tcPr>
          <w:tcW w:w="1275" w:type="dxa"/>
          <w:vMerge/>
          <w:tcBorders>
            <w:bottom w:val="thinThickSmallGap" w:sz="18" w:space="0" w:color="auto"/>
          </w:tcBorders>
          <w:vAlign w:val="center"/>
        </w:tcPr>
        <w:p w14:paraId="0CCE977E" w14:textId="77777777" w:rsidR="0097294A" w:rsidRPr="00F15DDE" w:rsidRDefault="0097294A" w:rsidP="00967877">
          <w:pPr>
            <w:spacing w:line="240" w:lineRule="atLeast"/>
            <w:jc w:val="center"/>
            <w:rPr>
              <w:rFonts w:eastAsia="華康楷書體W3"/>
            </w:rPr>
          </w:pPr>
        </w:p>
      </w:tc>
      <w:tc>
        <w:tcPr>
          <w:tcW w:w="2082" w:type="dxa"/>
          <w:tcBorders>
            <w:bottom w:val="thinThickSmallGap" w:sz="18" w:space="0" w:color="auto"/>
          </w:tcBorders>
          <w:vAlign w:val="center"/>
        </w:tcPr>
        <w:p w14:paraId="0CCE977F" w14:textId="77777777" w:rsidR="0097294A" w:rsidRPr="009250CC" w:rsidRDefault="0097294A" w:rsidP="00967877">
          <w:pPr>
            <w:spacing w:line="240" w:lineRule="atLeast"/>
            <w:jc w:val="center"/>
            <w:rPr>
              <w:rFonts w:ascii="標楷體" w:hAnsi="標楷體"/>
            </w:rPr>
          </w:pPr>
          <w:r w:rsidRPr="009250CC">
            <w:rPr>
              <w:rFonts w:ascii="標楷體" w:hAnsi="標楷體" w:hint="eastAsia"/>
            </w:rPr>
            <w:t>專案名稱</w:t>
          </w:r>
        </w:p>
      </w:tc>
      <w:tc>
        <w:tcPr>
          <w:tcW w:w="3162" w:type="dxa"/>
          <w:tcBorders>
            <w:bottom w:val="thinThickSmallGap" w:sz="18" w:space="0" w:color="auto"/>
          </w:tcBorders>
          <w:vAlign w:val="center"/>
        </w:tcPr>
        <w:p w14:paraId="0CCE9780" w14:textId="77777777" w:rsidR="0097294A" w:rsidRPr="0027188C" w:rsidRDefault="0097294A" w:rsidP="00967877">
          <w:pPr>
            <w:spacing w:line="240" w:lineRule="atLeast"/>
            <w:rPr>
              <w:color w:val="A6A6A6" w:themeColor="background1" w:themeShade="A6"/>
            </w:rPr>
          </w:pPr>
          <w:r>
            <w:rPr>
              <w:rFonts w:hint="eastAsia"/>
            </w:rPr>
            <w:t>經建會</w:t>
          </w:r>
        </w:p>
      </w:tc>
      <w:tc>
        <w:tcPr>
          <w:tcW w:w="1134" w:type="dxa"/>
          <w:tcBorders>
            <w:bottom w:val="thinThickSmallGap" w:sz="18" w:space="0" w:color="auto"/>
          </w:tcBorders>
          <w:vAlign w:val="center"/>
        </w:tcPr>
        <w:p w14:paraId="0CCE9781" w14:textId="77777777" w:rsidR="0097294A" w:rsidRPr="009250CC" w:rsidRDefault="0097294A" w:rsidP="00967877">
          <w:pPr>
            <w:spacing w:line="240" w:lineRule="atLeast"/>
            <w:jc w:val="center"/>
            <w:rPr>
              <w:rFonts w:ascii="標楷體" w:hAnsi="標楷體"/>
            </w:rPr>
          </w:pPr>
          <w:r w:rsidRPr="009250CC">
            <w:rPr>
              <w:rFonts w:ascii="標楷體" w:hAnsi="標楷體" w:cs="新細明體" w:hint="eastAsia"/>
            </w:rPr>
            <w:t>填表人</w:t>
          </w:r>
        </w:p>
      </w:tc>
      <w:tc>
        <w:tcPr>
          <w:tcW w:w="1418" w:type="dxa"/>
          <w:tcBorders>
            <w:bottom w:val="thinThickSmallGap" w:sz="18" w:space="0" w:color="auto"/>
          </w:tcBorders>
          <w:vAlign w:val="center"/>
        </w:tcPr>
        <w:p w14:paraId="0CCE9782" w14:textId="77777777" w:rsidR="0097294A" w:rsidRPr="0027188C" w:rsidRDefault="0097294A" w:rsidP="00967877">
          <w:pPr>
            <w:spacing w:line="240" w:lineRule="atLeast"/>
            <w:jc w:val="center"/>
            <w:rPr>
              <w:rFonts w:ascii="標楷體" w:hAnsi="標楷體"/>
              <w:color w:val="A6A6A6" w:themeColor="background1" w:themeShade="A6"/>
            </w:rPr>
          </w:pPr>
          <w:r>
            <w:rPr>
              <w:rFonts w:ascii="標楷體" w:hAnsi="標楷體" w:hint="eastAsia"/>
            </w:rPr>
            <w:t>碧慧</w:t>
          </w:r>
        </w:p>
      </w:tc>
    </w:tr>
  </w:tbl>
  <w:p w14:paraId="0CCE9784" w14:textId="77777777" w:rsidR="0097294A" w:rsidRDefault="0097294A" w:rsidP="00967877">
    <w:pPr>
      <w:pStyle w:val="a3"/>
      <w:rPr>
        <w:rFonts w:ascii="Tahoma" w:hAnsi="Tahoma" w:cs="Tahoma"/>
        <w:b/>
        <w:bCs/>
        <w:cap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C0646F"/>
    <w:multiLevelType w:val="hybridMultilevel"/>
    <w:tmpl w:val="7DE8CF4C"/>
    <w:lvl w:ilvl="0" w:tplc="4FCEE47C">
      <w:start w:val="1"/>
      <w:numFmt w:val="decimal"/>
      <w:lvlText w:val="(%1)"/>
      <w:lvlJc w:val="left"/>
      <w:pPr>
        <w:ind w:left="1327" w:hanging="480"/>
      </w:pPr>
      <w:rPr>
        <w:rFonts w:hint="eastAsia"/>
      </w:rPr>
    </w:lvl>
    <w:lvl w:ilvl="1" w:tplc="04090019" w:tentative="1">
      <w:start w:val="1"/>
      <w:numFmt w:val="ideographTraditional"/>
      <w:lvlText w:val="%2、"/>
      <w:lvlJc w:val="left"/>
      <w:pPr>
        <w:ind w:left="1807" w:hanging="480"/>
      </w:pPr>
    </w:lvl>
    <w:lvl w:ilvl="2" w:tplc="0409001B" w:tentative="1">
      <w:start w:val="1"/>
      <w:numFmt w:val="lowerRoman"/>
      <w:lvlText w:val="%3."/>
      <w:lvlJc w:val="right"/>
      <w:pPr>
        <w:ind w:left="2287" w:hanging="480"/>
      </w:pPr>
    </w:lvl>
    <w:lvl w:ilvl="3" w:tplc="0409000F" w:tentative="1">
      <w:start w:val="1"/>
      <w:numFmt w:val="decimal"/>
      <w:lvlText w:val="%4."/>
      <w:lvlJc w:val="left"/>
      <w:pPr>
        <w:ind w:left="2767" w:hanging="480"/>
      </w:pPr>
    </w:lvl>
    <w:lvl w:ilvl="4" w:tplc="04090019" w:tentative="1">
      <w:start w:val="1"/>
      <w:numFmt w:val="ideographTraditional"/>
      <w:lvlText w:val="%5、"/>
      <w:lvlJc w:val="left"/>
      <w:pPr>
        <w:ind w:left="3247" w:hanging="480"/>
      </w:pPr>
    </w:lvl>
    <w:lvl w:ilvl="5" w:tplc="0409001B" w:tentative="1">
      <w:start w:val="1"/>
      <w:numFmt w:val="lowerRoman"/>
      <w:lvlText w:val="%6."/>
      <w:lvlJc w:val="right"/>
      <w:pPr>
        <w:ind w:left="3727" w:hanging="480"/>
      </w:pPr>
    </w:lvl>
    <w:lvl w:ilvl="6" w:tplc="0409000F" w:tentative="1">
      <w:start w:val="1"/>
      <w:numFmt w:val="decimal"/>
      <w:lvlText w:val="%7."/>
      <w:lvlJc w:val="left"/>
      <w:pPr>
        <w:ind w:left="4207" w:hanging="480"/>
      </w:pPr>
    </w:lvl>
    <w:lvl w:ilvl="7" w:tplc="04090019" w:tentative="1">
      <w:start w:val="1"/>
      <w:numFmt w:val="ideographTraditional"/>
      <w:lvlText w:val="%8、"/>
      <w:lvlJc w:val="left"/>
      <w:pPr>
        <w:ind w:left="4687" w:hanging="480"/>
      </w:pPr>
    </w:lvl>
    <w:lvl w:ilvl="8" w:tplc="0409001B" w:tentative="1">
      <w:start w:val="1"/>
      <w:numFmt w:val="lowerRoman"/>
      <w:lvlText w:val="%9."/>
      <w:lvlJc w:val="right"/>
      <w:pPr>
        <w:ind w:left="5167" w:hanging="480"/>
      </w:pPr>
    </w:lvl>
  </w:abstractNum>
  <w:abstractNum w:abstractNumId="1">
    <w:nsid w:val="0BDA4D51"/>
    <w:multiLevelType w:val="hybridMultilevel"/>
    <w:tmpl w:val="2F10CF90"/>
    <w:lvl w:ilvl="0" w:tplc="0409000F">
      <w:start w:val="1"/>
      <w:numFmt w:val="decimal"/>
      <w:lvlText w:val="%1."/>
      <w:lvlJc w:val="left"/>
      <w:pPr>
        <w:ind w:left="480" w:hanging="480"/>
      </w:pPr>
    </w:lvl>
    <w:lvl w:ilvl="1" w:tplc="04090003">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CF84538"/>
    <w:multiLevelType w:val="hybridMultilevel"/>
    <w:tmpl w:val="6FDCEBD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16707509"/>
    <w:multiLevelType w:val="hybridMultilevel"/>
    <w:tmpl w:val="7DE8CF4C"/>
    <w:lvl w:ilvl="0" w:tplc="4FCEE47C">
      <w:start w:val="1"/>
      <w:numFmt w:val="decimal"/>
      <w:lvlText w:val="(%1)"/>
      <w:lvlJc w:val="left"/>
      <w:pPr>
        <w:ind w:left="1327" w:hanging="480"/>
      </w:pPr>
      <w:rPr>
        <w:rFonts w:hint="eastAsia"/>
      </w:rPr>
    </w:lvl>
    <w:lvl w:ilvl="1" w:tplc="04090019" w:tentative="1">
      <w:start w:val="1"/>
      <w:numFmt w:val="ideographTraditional"/>
      <w:lvlText w:val="%2、"/>
      <w:lvlJc w:val="left"/>
      <w:pPr>
        <w:ind w:left="1807" w:hanging="480"/>
      </w:pPr>
    </w:lvl>
    <w:lvl w:ilvl="2" w:tplc="0409001B" w:tentative="1">
      <w:start w:val="1"/>
      <w:numFmt w:val="lowerRoman"/>
      <w:lvlText w:val="%3."/>
      <w:lvlJc w:val="right"/>
      <w:pPr>
        <w:ind w:left="2287" w:hanging="480"/>
      </w:pPr>
    </w:lvl>
    <w:lvl w:ilvl="3" w:tplc="0409000F" w:tentative="1">
      <w:start w:val="1"/>
      <w:numFmt w:val="decimal"/>
      <w:lvlText w:val="%4."/>
      <w:lvlJc w:val="left"/>
      <w:pPr>
        <w:ind w:left="2767" w:hanging="480"/>
      </w:pPr>
    </w:lvl>
    <w:lvl w:ilvl="4" w:tplc="04090019" w:tentative="1">
      <w:start w:val="1"/>
      <w:numFmt w:val="ideographTraditional"/>
      <w:lvlText w:val="%5、"/>
      <w:lvlJc w:val="left"/>
      <w:pPr>
        <w:ind w:left="3247" w:hanging="480"/>
      </w:pPr>
    </w:lvl>
    <w:lvl w:ilvl="5" w:tplc="0409001B" w:tentative="1">
      <w:start w:val="1"/>
      <w:numFmt w:val="lowerRoman"/>
      <w:lvlText w:val="%6."/>
      <w:lvlJc w:val="right"/>
      <w:pPr>
        <w:ind w:left="3727" w:hanging="480"/>
      </w:pPr>
    </w:lvl>
    <w:lvl w:ilvl="6" w:tplc="0409000F" w:tentative="1">
      <w:start w:val="1"/>
      <w:numFmt w:val="decimal"/>
      <w:lvlText w:val="%7."/>
      <w:lvlJc w:val="left"/>
      <w:pPr>
        <w:ind w:left="4207" w:hanging="480"/>
      </w:pPr>
    </w:lvl>
    <w:lvl w:ilvl="7" w:tplc="04090019" w:tentative="1">
      <w:start w:val="1"/>
      <w:numFmt w:val="ideographTraditional"/>
      <w:lvlText w:val="%8、"/>
      <w:lvlJc w:val="left"/>
      <w:pPr>
        <w:ind w:left="4687" w:hanging="480"/>
      </w:pPr>
    </w:lvl>
    <w:lvl w:ilvl="8" w:tplc="0409001B" w:tentative="1">
      <w:start w:val="1"/>
      <w:numFmt w:val="lowerRoman"/>
      <w:lvlText w:val="%9."/>
      <w:lvlJc w:val="right"/>
      <w:pPr>
        <w:ind w:left="5167" w:hanging="480"/>
      </w:pPr>
    </w:lvl>
  </w:abstractNum>
  <w:abstractNum w:abstractNumId="4">
    <w:nsid w:val="17512EBC"/>
    <w:multiLevelType w:val="hybridMultilevel"/>
    <w:tmpl w:val="2F10CF90"/>
    <w:lvl w:ilvl="0" w:tplc="0409000F">
      <w:start w:val="1"/>
      <w:numFmt w:val="decimal"/>
      <w:lvlText w:val="%1."/>
      <w:lvlJc w:val="left"/>
      <w:pPr>
        <w:ind w:left="480" w:hanging="480"/>
      </w:pPr>
    </w:lvl>
    <w:lvl w:ilvl="1" w:tplc="04090003">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1CF173CF"/>
    <w:multiLevelType w:val="hybridMultilevel"/>
    <w:tmpl w:val="78C47054"/>
    <w:lvl w:ilvl="0" w:tplc="F620DC64">
      <w:start w:val="7"/>
      <w:numFmt w:val="ideographLegalTradition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1E392C86"/>
    <w:multiLevelType w:val="hybridMultilevel"/>
    <w:tmpl w:val="7DE8CF4C"/>
    <w:lvl w:ilvl="0" w:tplc="4FCEE47C">
      <w:start w:val="1"/>
      <w:numFmt w:val="decimal"/>
      <w:lvlText w:val="(%1)"/>
      <w:lvlJc w:val="left"/>
      <w:pPr>
        <w:ind w:left="1327" w:hanging="480"/>
      </w:pPr>
      <w:rPr>
        <w:rFonts w:hint="eastAsia"/>
      </w:rPr>
    </w:lvl>
    <w:lvl w:ilvl="1" w:tplc="04090019" w:tentative="1">
      <w:start w:val="1"/>
      <w:numFmt w:val="ideographTraditional"/>
      <w:lvlText w:val="%2、"/>
      <w:lvlJc w:val="left"/>
      <w:pPr>
        <w:ind w:left="1807" w:hanging="480"/>
      </w:pPr>
    </w:lvl>
    <w:lvl w:ilvl="2" w:tplc="0409001B" w:tentative="1">
      <w:start w:val="1"/>
      <w:numFmt w:val="lowerRoman"/>
      <w:lvlText w:val="%3."/>
      <w:lvlJc w:val="right"/>
      <w:pPr>
        <w:ind w:left="2287" w:hanging="480"/>
      </w:pPr>
    </w:lvl>
    <w:lvl w:ilvl="3" w:tplc="0409000F" w:tentative="1">
      <w:start w:val="1"/>
      <w:numFmt w:val="decimal"/>
      <w:lvlText w:val="%4."/>
      <w:lvlJc w:val="left"/>
      <w:pPr>
        <w:ind w:left="2767" w:hanging="480"/>
      </w:pPr>
    </w:lvl>
    <w:lvl w:ilvl="4" w:tplc="04090019" w:tentative="1">
      <w:start w:val="1"/>
      <w:numFmt w:val="ideographTraditional"/>
      <w:lvlText w:val="%5、"/>
      <w:lvlJc w:val="left"/>
      <w:pPr>
        <w:ind w:left="3247" w:hanging="480"/>
      </w:pPr>
    </w:lvl>
    <w:lvl w:ilvl="5" w:tplc="0409001B" w:tentative="1">
      <w:start w:val="1"/>
      <w:numFmt w:val="lowerRoman"/>
      <w:lvlText w:val="%6."/>
      <w:lvlJc w:val="right"/>
      <w:pPr>
        <w:ind w:left="3727" w:hanging="480"/>
      </w:pPr>
    </w:lvl>
    <w:lvl w:ilvl="6" w:tplc="0409000F" w:tentative="1">
      <w:start w:val="1"/>
      <w:numFmt w:val="decimal"/>
      <w:lvlText w:val="%7."/>
      <w:lvlJc w:val="left"/>
      <w:pPr>
        <w:ind w:left="4207" w:hanging="480"/>
      </w:pPr>
    </w:lvl>
    <w:lvl w:ilvl="7" w:tplc="04090019" w:tentative="1">
      <w:start w:val="1"/>
      <w:numFmt w:val="ideographTraditional"/>
      <w:lvlText w:val="%8、"/>
      <w:lvlJc w:val="left"/>
      <w:pPr>
        <w:ind w:left="4687" w:hanging="480"/>
      </w:pPr>
    </w:lvl>
    <w:lvl w:ilvl="8" w:tplc="0409001B" w:tentative="1">
      <w:start w:val="1"/>
      <w:numFmt w:val="lowerRoman"/>
      <w:lvlText w:val="%9."/>
      <w:lvlJc w:val="right"/>
      <w:pPr>
        <w:ind w:left="5167" w:hanging="480"/>
      </w:pPr>
    </w:lvl>
  </w:abstractNum>
  <w:abstractNum w:abstractNumId="7">
    <w:nsid w:val="24C37FB5"/>
    <w:multiLevelType w:val="hybridMultilevel"/>
    <w:tmpl w:val="2F10CF90"/>
    <w:lvl w:ilvl="0" w:tplc="0409000F">
      <w:start w:val="1"/>
      <w:numFmt w:val="decimal"/>
      <w:lvlText w:val="%1."/>
      <w:lvlJc w:val="left"/>
      <w:pPr>
        <w:ind w:left="480" w:hanging="480"/>
      </w:pPr>
    </w:lvl>
    <w:lvl w:ilvl="1" w:tplc="04090003">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24EE0A41"/>
    <w:multiLevelType w:val="hybridMultilevel"/>
    <w:tmpl w:val="0304ED18"/>
    <w:lvl w:ilvl="0" w:tplc="4FCEE47C">
      <w:start w:val="1"/>
      <w:numFmt w:val="decimal"/>
      <w:lvlText w:val="(%1)"/>
      <w:lvlJc w:val="left"/>
      <w:pPr>
        <w:ind w:left="1327" w:hanging="480"/>
      </w:pPr>
      <w:rPr>
        <w:rFonts w:hint="eastAsia"/>
      </w:rPr>
    </w:lvl>
    <w:lvl w:ilvl="1" w:tplc="04090019" w:tentative="1">
      <w:start w:val="1"/>
      <w:numFmt w:val="ideographTraditional"/>
      <w:lvlText w:val="%2、"/>
      <w:lvlJc w:val="left"/>
      <w:pPr>
        <w:ind w:left="1807" w:hanging="480"/>
      </w:pPr>
    </w:lvl>
    <w:lvl w:ilvl="2" w:tplc="0409001B" w:tentative="1">
      <w:start w:val="1"/>
      <w:numFmt w:val="lowerRoman"/>
      <w:lvlText w:val="%3."/>
      <w:lvlJc w:val="right"/>
      <w:pPr>
        <w:ind w:left="2287" w:hanging="480"/>
      </w:pPr>
    </w:lvl>
    <w:lvl w:ilvl="3" w:tplc="0409000F" w:tentative="1">
      <w:start w:val="1"/>
      <w:numFmt w:val="decimal"/>
      <w:lvlText w:val="%4."/>
      <w:lvlJc w:val="left"/>
      <w:pPr>
        <w:ind w:left="2767" w:hanging="480"/>
      </w:pPr>
    </w:lvl>
    <w:lvl w:ilvl="4" w:tplc="04090019" w:tentative="1">
      <w:start w:val="1"/>
      <w:numFmt w:val="ideographTraditional"/>
      <w:lvlText w:val="%5、"/>
      <w:lvlJc w:val="left"/>
      <w:pPr>
        <w:ind w:left="3247" w:hanging="480"/>
      </w:pPr>
    </w:lvl>
    <w:lvl w:ilvl="5" w:tplc="0409001B" w:tentative="1">
      <w:start w:val="1"/>
      <w:numFmt w:val="lowerRoman"/>
      <w:lvlText w:val="%6."/>
      <w:lvlJc w:val="right"/>
      <w:pPr>
        <w:ind w:left="3727" w:hanging="480"/>
      </w:pPr>
    </w:lvl>
    <w:lvl w:ilvl="6" w:tplc="0409000F" w:tentative="1">
      <w:start w:val="1"/>
      <w:numFmt w:val="decimal"/>
      <w:lvlText w:val="%7."/>
      <w:lvlJc w:val="left"/>
      <w:pPr>
        <w:ind w:left="4207" w:hanging="480"/>
      </w:pPr>
    </w:lvl>
    <w:lvl w:ilvl="7" w:tplc="04090019" w:tentative="1">
      <w:start w:val="1"/>
      <w:numFmt w:val="ideographTraditional"/>
      <w:lvlText w:val="%8、"/>
      <w:lvlJc w:val="left"/>
      <w:pPr>
        <w:ind w:left="4687" w:hanging="480"/>
      </w:pPr>
    </w:lvl>
    <w:lvl w:ilvl="8" w:tplc="0409001B" w:tentative="1">
      <w:start w:val="1"/>
      <w:numFmt w:val="lowerRoman"/>
      <w:lvlText w:val="%9."/>
      <w:lvlJc w:val="right"/>
      <w:pPr>
        <w:ind w:left="5167" w:hanging="480"/>
      </w:pPr>
    </w:lvl>
  </w:abstractNum>
  <w:abstractNum w:abstractNumId="9">
    <w:nsid w:val="2AEF5338"/>
    <w:multiLevelType w:val="multilevel"/>
    <w:tmpl w:val="99AE3DA8"/>
    <w:lvl w:ilvl="0">
      <w:start w:val="1"/>
      <w:numFmt w:val="ideographDigital"/>
      <w:lvlText w:val="第%1章"/>
      <w:lvlJc w:val="left"/>
      <w:pPr>
        <w:tabs>
          <w:tab w:val="num" w:pos="0"/>
        </w:tabs>
        <w:ind w:left="480" w:hanging="480"/>
      </w:pPr>
      <w:rPr>
        <w:rFonts w:ascii="Times New Roman" w:eastAsia="標楷體" w:hAnsi="Times New Roman" w:hint="default"/>
        <w:b/>
        <w:bCs w:val="0"/>
        <w:i w:val="0"/>
        <w:iCs w:val="0"/>
        <w:caps w:val="0"/>
        <w:smallCaps w:val="0"/>
        <w:strike w:val="0"/>
        <w:dstrike w:val="0"/>
        <w:noProof w:val="0"/>
        <w:vanish w:val="0"/>
        <w:color w:val="000000"/>
        <w:spacing w:val="0"/>
        <w:position w:val="0"/>
        <w:sz w:val="36"/>
        <w:u w:val="none"/>
        <w:vertAlign w:val="baseline"/>
        <w:em w:val="none"/>
      </w:rPr>
    </w:lvl>
    <w:lvl w:ilvl="1">
      <w:start w:val="1"/>
      <w:numFmt w:val="taiwaneseCountingThousand"/>
      <w:lvlText w:val="第%2節"/>
      <w:lvlJc w:val="left"/>
      <w:pPr>
        <w:tabs>
          <w:tab w:val="num" w:pos="0"/>
        </w:tabs>
        <w:ind w:left="482" w:hanging="482"/>
      </w:pPr>
      <w:rPr>
        <w:rFonts w:ascii="Times New Roman" w:eastAsia="標楷體" w:hAnsi="Times New Roman" w:hint="default"/>
        <w:b/>
        <w:i w:val="0"/>
        <w:sz w:val="32"/>
      </w:rPr>
    </w:lvl>
    <w:lvl w:ilvl="2">
      <w:start w:val="1"/>
      <w:numFmt w:val="ideographLegalTraditional"/>
      <w:lvlText w:val="%3、"/>
      <w:lvlJc w:val="left"/>
      <w:pPr>
        <w:tabs>
          <w:tab w:val="num" w:pos="0"/>
        </w:tabs>
        <w:ind w:left="567" w:hanging="567"/>
      </w:pPr>
      <w:rPr>
        <w:rFonts w:ascii="Times New Roman" w:eastAsia="標楷體" w:hAnsi="Times New Roman" w:hint="default"/>
        <w:b/>
        <w:i w:val="0"/>
        <w:sz w:val="28"/>
        <w:lang w:val="en-US"/>
      </w:rPr>
    </w:lvl>
    <w:lvl w:ilvl="3">
      <w:start w:val="1"/>
      <w:numFmt w:val="bullet"/>
      <w:lvlText w:val=""/>
      <w:lvlJc w:val="left"/>
      <w:pPr>
        <w:ind w:left="794" w:hanging="624"/>
      </w:pPr>
      <w:rPr>
        <w:rFonts w:ascii="Wingdings" w:hAnsi="Wingdings" w:hint="default"/>
        <w:b w:val="0"/>
        <w:bCs w:val="0"/>
        <w:i w:val="0"/>
        <w:iCs w:val="0"/>
        <w:caps w:val="0"/>
        <w:smallCaps w:val="0"/>
        <w:strike w:val="0"/>
        <w:dstrike w:val="0"/>
        <w:noProof w:val="0"/>
        <w:vanish w:val="0"/>
        <w:color w:val="000000"/>
        <w:spacing w:val="0"/>
        <w:position w:val="0"/>
        <w:sz w:val="24"/>
        <w:u w:val="none"/>
        <w:vertAlign w:val="baseline"/>
        <w:em w:val="none"/>
      </w:rPr>
    </w:lvl>
    <w:lvl w:ilvl="4">
      <w:start w:val="1"/>
      <w:numFmt w:val="taiwaneseCountingThousand"/>
      <w:lvlText w:val="(%5)"/>
      <w:lvlJc w:val="left"/>
      <w:pPr>
        <w:tabs>
          <w:tab w:val="num" w:pos="964"/>
        </w:tabs>
        <w:ind w:left="794" w:hanging="454"/>
      </w:pPr>
      <w:rPr>
        <w:rFonts w:ascii="Times New Roman" w:eastAsia="標楷體" w:hAnsi="Times New Roman" w:hint="default"/>
        <w:b w:val="0"/>
        <w:bCs w:val="0"/>
        <w:i w:val="0"/>
        <w:iCs w:val="0"/>
        <w:caps w:val="0"/>
        <w:smallCaps w:val="0"/>
        <w:strike w:val="0"/>
        <w:dstrike w:val="0"/>
        <w:noProof w:val="0"/>
        <w:vanish w:val="0"/>
        <w:color w:val="000000"/>
        <w:spacing w:val="0"/>
        <w:position w:val="0"/>
        <w:sz w:val="24"/>
        <w:u w:val="none"/>
        <w:vertAlign w:val="baseline"/>
        <w:em w:val="none"/>
      </w:rPr>
    </w:lvl>
    <w:lvl w:ilvl="5">
      <w:start w:val="1"/>
      <w:numFmt w:val="decimal"/>
      <w:lvlText w:val="%6、"/>
      <w:lvlJc w:val="right"/>
      <w:pPr>
        <w:tabs>
          <w:tab w:val="num" w:pos="794"/>
        </w:tabs>
        <w:ind w:left="794" w:firstLine="0"/>
      </w:pPr>
      <w:rPr>
        <w:rFonts w:ascii="Times New Roman" w:eastAsia="標楷體" w:hAnsi="Times New Roman" w:hint="default"/>
        <w:b w:val="0"/>
        <w:i w:val="0"/>
        <w:sz w:val="24"/>
      </w:rPr>
    </w:lvl>
    <w:lvl w:ilvl="6">
      <w:start w:val="1"/>
      <w:numFmt w:val="decimal"/>
      <w:lvlText w:val="(%7)"/>
      <w:lvlJc w:val="left"/>
      <w:pPr>
        <w:ind w:left="1021" w:hanging="454"/>
      </w:pPr>
      <w:rPr>
        <w:rFonts w:ascii="Times New Roman" w:eastAsia="標楷體" w:hAnsi="Times New Roman" w:hint="default"/>
        <w:b w:val="0"/>
        <w:bCs w:val="0"/>
        <w:i w:val="0"/>
        <w:iCs w:val="0"/>
        <w:caps w:val="0"/>
        <w:smallCaps w:val="0"/>
        <w:strike w:val="0"/>
        <w:dstrike w:val="0"/>
        <w:noProof w:val="0"/>
        <w:vanish w:val="0"/>
        <w:color w:val="000000"/>
        <w:spacing w:val="0"/>
        <w:position w:val="0"/>
        <w:sz w:val="24"/>
        <w:u w:val="none"/>
        <w:vertAlign w:val="baseline"/>
        <w:em w:val="none"/>
      </w:rPr>
    </w:lvl>
    <w:lvl w:ilvl="7">
      <w:start w:val="1"/>
      <w:numFmt w:val="upperLetter"/>
      <w:lvlText w:val="%8."/>
      <w:lvlJc w:val="left"/>
      <w:pPr>
        <w:tabs>
          <w:tab w:val="num" w:pos="680"/>
        </w:tabs>
        <w:ind w:left="680" w:firstLine="0"/>
      </w:pPr>
      <w:rPr>
        <w:rFonts w:ascii="Times New Roman" w:eastAsia="標楷體" w:hAnsi="Times New Roman" w:hint="default"/>
        <w:b w:val="0"/>
        <w:bCs w:val="0"/>
        <w:i w:val="0"/>
        <w:iCs w:val="0"/>
        <w:caps w:val="0"/>
        <w:smallCaps w:val="0"/>
        <w:strike w:val="0"/>
        <w:dstrike w:val="0"/>
        <w:noProof w:val="0"/>
        <w:vanish w:val="0"/>
        <w:color w:val="000000"/>
        <w:spacing w:val="0"/>
        <w:position w:val="0"/>
        <w:sz w:val="24"/>
        <w:u w:val="none"/>
        <w:vertAlign w:val="baseline"/>
        <w:em w:val="none"/>
      </w:rPr>
    </w:lvl>
    <w:lvl w:ilvl="8">
      <w:start w:val="1"/>
      <w:numFmt w:val="lowerLetter"/>
      <w:lvlText w:val="%9."/>
      <w:lvlJc w:val="right"/>
      <w:pPr>
        <w:tabs>
          <w:tab w:val="num" w:pos="1077"/>
        </w:tabs>
        <w:ind w:left="1077" w:hanging="170"/>
      </w:pPr>
      <w:rPr>
        <w:rFonts w:ascii="Times New Roman" w:eastAsia="標楷體" w:hAnsi="Times New Roman" w:hint="default"/>
        <w:b w:val="0"/>
        <w:i w:val="0"/>
        <w:sz w:val="24"/>
      </w:rPr>
    </w:lvl>
  </w:abstractNum>
  <w:abstractNum w:abstractNumId="10">
    <w:nsid w:val="32EF2907"/>
    <w:multiLevelType w:val="hybridMultilevel"/>
    <w:tmpl w:val="7DE8CF4C"/>
    <w:lvl w:ilvl="0" w:tplc="4FCEE47C">
      <w:start w:val="1"/>
      <w:numFmt w:val="decimal"/>
      <w:lvlText w:val="(%1)"/>
      <w:lvlJc w:val="left"/>
      <w:pPr>
        <w:ind w:left="1327" w:hanging="480"/>
      </w:pPr>
      <w:rPr>
        <w:rFonts w:hint="eastAsia"/>
      </w:rPr>
    </w:lvl>
    <w:lvl w:ilvl="1" w:tplc="04090019" w:tentative="1">
      <w:start w:val="1"/>
      <w:numFmt w:val="ideographTraditional"/>
      <w:lvlText w:val="%2、"/>
      <w:lvlJc w:val="left"/>
      <w:pPr>
        <w:ind w:left="1807" w:hanging="480"/>
      </w:pPr>
    </w:lvl>
    <w:lvl w:ilvl="2" w:tplc="0409001B" w:tentative="1">
      <w:start w:val="1"/>
      <w:numFmt w:val="lowerRoman"/>
      <w:lvlText w:val="%3."/>
      <w:lvlJc w:val="right"/>
      <w:pPr>
        <w:ind w:left="2287" w:hanging="480"/>
      </w:pPr>
    </w:lvl>
    <w:lvl w:ilvl="3" w:tplc="0409000F" w:tentative="1">
      <w:start w:val="1"/>
      <w:numFmt w:val="decimal"/>
      <w:lvlText w:val="%4."/>
      <w:lvlJc w:val="left"/>
      <w:pPr>
        <w:ind w:left="2767" w:hanging="480"/>
      </w:pPr>
    </w:lvl>
    <w:lvl w:ilvl="4" w:tplc="04090019" w:tentative="1">
      <w:start w:val="1"/>
      <w:numFmt w:val="ideographTraditional"/>
      <w:lvlText w:val="%5、"/>
      <w:lvlJc w:val="left"/>
      <w:pPr>
        <w:ind w:left="3247" w:hanging="480"/>
      </w:pPr>
    </w:lvl>
    <w:lvl w:ilvl="5" w:tplc="0409001B" w:tentative="1">
      <w:start w:val="1"/>
      <w:numFmt w:val="lowerRoman"/>
      <w:lvlText w:val="%6."/>
      <w:lvlJc w:val="right"/>
      <w:pPr>
        <w:ind w:left="3727" w:hanging="480"/>
      </w:pPr>
    </w:lvl>
    <w:lvl w:ilvl="6" w:tplc="0409000F" w:tentative="1">
      <w:start w:val="1"/>
      <w:numFmt w:val="decimal"/>
      <w:lvlText w:val="%7."/>
      <w:lvlJc w:val="left"/>
      <w:pPr>
        <w:ind w:left="4207" w:hanging="480"/>
      </w:pPr>
    </w:lvl>
    <w:lvl w:ilvl="7" w:tplc="04090019" w:tentative="1">
      <w:start w:val="1"/>
      <w:numFmt w:val="ideographTraditional"/>
      <w:lvlText w:val="%8、"/>
      <w:lvlJc w:val="left"/>
      <w:pPr>
        <w:ind w:left="4687" w:hanging="480"/>
      </w:pPr>
    </w:lvl>
    <w:lvl w:ilvl="8" w:tplc="0409001B" w:tentative="1">
      <w:start w:val="1"/>
      <w:numFmt w:val="lowerRoman"/>
      <w:lvlText w:val="%9."/>
      <w:lvlJc w:val="right"/>
      <w:pPr>
        <w:ind w:left="5167" w:hanging="480"/>
      </w:pPr>
    </w:lvl>
  </w:abstractNum>
  <w:abstractNum w:abstractNumId="11">
    <w:nsid w:val="39D3173C"/>
    <w:multiLevelType w:val="hybridMultilevel"/>
    <w:tmpl w:val="3614F10E"/>
    <w:lvl w:ilvl="0" w:tplc="79E02B16">
      <w:start w:val="1"/>
      <w:numFmt w:val="taiwaneseCountingThousand"/>
      <w:lvlText w:val="%1."/>
      <w:lvlJc w:val="left"/>
      <w:pPr>
        <w:ind w:left="650" w:hanging="480"/>
      </w:pPr>
      <w:rPr>
        <w:rFonts w:hint="eastAsia"/>
      </w:rPr>
    </w:lvl>
    <w:lvl w:ilvl="1" w:tplc="04090019" w:tentative="1">
      <w:start w:val="1"/>
      <w:numFmt w:val="ideographTraditional"/>
      <w:lvlText w:val="%2、"/>
      <w:lvlJc w:val="left"/>
      <w:pPr>
        <w:ind w:left="1130" w:hanging="480"/>
      </w:pPr>
    </w:lvl>
    <w:lvl w:ilvl="2" w:tplc="0409001B" w:tentative="1">
      <w:start w:val="1"/>
      <w:numFmt w:val="lowerRoman"/>
      <w:lvlText w:val="%3."/>
      <w:lvlJc w:val="right"/>
      <w:pPr>
        <w:ind w:left="1610" w:hanging="480"/>
      </w:pPr>
    </w:lvl>
    <w:lvl w:ilvl="3" w:tplc="0409000F" w:tentative="1">
      <w:start w:val="1"/>
      <w:numFmt w:val="decimal"/>
      <w:lvlText w:val="%4."/>
      <w:lvlJc w:val="left"/>
      <w:pPr>
        <w:ind w:left="2090" w:hanging="480"/>
      </w:pPr>
    </w:lvl>
    <w:lvl w:ilvl="4" w:tplc="04090019" w:tentative="1">
      <w:start w:val="1"/>
      <w:numFmt w:val="ideographTraditional"/>
      <w:lvlText w:val="%5、"/>
      <w:lvlJc w:val="left"/>
      <w:pPr>
        <w:ind w:left="2570" w:hanging="480"/>
      </w:pPr>
    </w:lvl>
    <w:lvl w:ilvl="5" w:tplc="0409001B" w:tentative="1">
      <w:start w:val="1"/>
      <w:numFmt w:val="lowerRoman"/>
      <w:lvlText w:val="%6."/>
      <w:lvlJc w:val="right"/>
      <w:pPr>
        <w:ind w:left="3050" w:hanging="480"/>
      </w:pPr>
    </w:lvl>
    <w:lvl w:ilvl="6" w:tplc="0409000F" w:tentative="1">
      <w:start w:val="1"/>
      <w:numFmt w:val="decimal"/>
      <w:lvlText w:val="%7."/>
      <w:lvlJc w:val="left"/>
      <w:pPr>
        <w:ind w:left="3530" w:hanging="480"/>
      </w:pPr>
    </w:lvl>
    <w:lvl w:ilvl="7" w:tplc="04090019" w:tentative="1">
      <w:start w:val="1"/>
      <w:numFmt w:val="ideographTraditional"/>
      <w:lvlText w:val="%8、"/>
      <w:lvlJc w:val="left"/>
      <w:pPr>
        <w:ind w:left="4010" w:hanging="480"/>
      </w:pPr>
    </w:lvl>
    <w:lvl w:ilvl="8" w:tplc="0409001B" w:tentative="1">
      <w:start w:val="1"/>
      <w:numFmt w:val="lowerRoman"/>
      <w:lvlText w:val="%9."/>
      <w:lvlJc w:val="right"/>
      <w:pPr>
        <w:ind w:left="4490" w:hanging="480"/>
      </w:pPr>
    </w:lvl>
  </w:abstractNum>
  <w:abstractNum w:abstractNumId="12">
    <w:nsid w:val="3B347BD2"/>
    <w:multiLevelType w:val="multilevel"/>
    <w:tmpl w:val="FB687670"/>
    <w:lvl w:ilvl="0">
      <w:start w:val="1"/>
      <w:numFmt w:val="ideographDigital"/>
      <w:lvlText w:val="第%1章"/>
      <w:lvlJc w:val="left"/>
      <w:pPr>
        <w:tabs>
          <w:tab w:val="num" w:pos="0"/>
        </w:tabs>
        <w:ind w:left="480" w:hanging="480"/>
      </w:pPr>
      <w:rPr>
        <w:rFonts w:ascii="Times New Roman" w:eastAsia="標楷體" w:hAnsi="Times New Roman" w:hint="default"/>
        <w:b/>
        <w:bCs w:val="0"/>
        <w:i w:val="0"/>
        <w:iCs w:val="0"/>
        <w:caps w:val="0"/>
        <w:smallCaps w:val="0"/>
        <w:strike w:val="0"/>
        <w:dstrike w:val="0"/>
        <w:noProof w:val="0"/>
        <w:vanish w:val="0"/>
        <w:color w:val="000000"/>
        <w:spacing w:val="0"/>
        <w:position w:val="0"/>
        <w:sz w:val="36"/>
        <w:u w:val="none"/>
        <w:vertAlign w:val="baseline"/>
        <w:em w:val="none"/>
      </w:rPr>
    </w:lvl>
    <w:lvl w:ilvl="1">
      <w:start w:val="1"/>
      <w:numFmt w:val="taiwaneseCountingThousand"/>
      <w:lvlText w:val="第%2節"/>
      <w:lvlJc w:val="left"/>
      <w:pPr>
        <w:tabs>
          <w:tab w:val="num" w:pos="0"/>
        </w:tabs>
        <w:ind w:left="482" w:hanging="482"/>
      </w:pPr>
      <w:rPr>
        <w:rFonts w:ascii="Times New Roman" w:eastAsia="標楷體" w:hAnsi="Times New Roman" w:hint="default"/>
        <w:b/>
        <w:i w:val="0"/>
        <w:sz w:val="32"/>
      </w:rPr>
    </w:lvl>
    <w:lvl w:ilvl="2">
      <w:start w:val="1"/>
      <w:numFmt w:val="ideographLegalTraditional"/>
      <w:lvlText w:val="%3、"/>
      <w:lvlJc w:val="left"/>
      <w:pPr>
        <w:tabs>
          <w:tab w:val="num" w:pos="0"/>
        </w:tabs>
        <w:ind w:left="567" w:hanging="567"/>
      </w:pPr>
      <w:rPr>
        <w:rFonts w:ascii="Times New Roman" w:eastAsia="標楷體" w:hAnsi="Times New Roman" w:hint="default"/>
        <w:b/>
        <w:i w:val="0"/>
        <w:sz w:val="28"/>
        <w:lang w:val="en-US"/>
      </w:rPr>
    </w:lvl>
    <w:lvl w:ilvl="3">
      <w:start w:val="1"/>
      <w:numFmt w:val="bullet"/>
      <w:lvlText w:val=""/>
      <w:lvlJc w:val="left"/>
      <w:pPr>
        <w:ind w:left="794" w:hanging="624"/>
      </w:pPr>
      <w:rPr>
        <w:rFonts w:ascii="Wingdings" w:hAnsi="Wingdings" w:hint="default"/>
        <w:b w:val="0"/>
        <w:bCs w:val="0"/>
        <w:i w:val="0"/>
        <w:iCs w:val="0"/>
        <w:caps w:val="0"/>
        <w:smallCaps w:val="0"/>
        <w:strike w:val="0"/>
        <w:dstrike w:val="0"/>
        <w:noProof w:val="0"/>
        <w:vanish w:val="0"/>
        <w:color w:val="000000"/>
        <w:spacing w:val="0"/>
        <w:position w:val="0"/>
        <w:sz w:val="24"/>
        <w:u w:val="none"/>
        <w:vertAlign w:val="baseline"/>
        <w:em w:val="none"/>
      </w:rPr>
    </w:lvl>
    <w:lvl w:ilvl="4">
      <w:start w:val="1"/>
      <w:numFmt w:val="taiwaneseCountingThousand"/>
      <w:lvlText w:val="(%5)"/>
      <w:lvlJc w:val="left"/>
      <w:pPr>
        <w:tabs>
          <w:tab w:val="num" w:pos="964"/>
        </w:tabs>
        <w:ind w:left="794" w:hanging="454"/>
      </w:pPr>
      <w:rPr>
        <w:rFonts w:ascii="Times New Roman" w:eastAsia="標楷體" w:hAnsi="Times New Roman" w:hint="default"/>
        <w:b w:val="0"/>
        <w:bCs w:val="0"/>
        <w:i w:val="0"/>
        <w:iCs w:val="0"/>
        <w:caps w:val="0"/>
        <w:smallCaps w:val="0"/>
        <w:strike w:val="0"/>
        <w:dstrike w:val="0"/>
        <w:noProof w:val="0"/>
        <w:vanish w:val="0"/>
        <w:color w:val="000000"/>
        <w:spacing w:val="0"/>
        <w:position w:val="0"/>
        <w:sz w:val="24"/>
        <w:u w:val="none"/>
        <w:vertAlign w:val="baseline"/>
        <w:em w:val="none"/>
      </w:rPr>
    </w:lvl>
    <w:lvl w:ilvl="5">
      <w:start w:val="1"/>
      <w:numFmt w:val="decimal"/>
      <w:lvlText w:val="%6、"/>
      <w:lvlJc w:val="right"/>
      <w:pPr>
        <w:tabs>
          <w:tab w:val="num" w:pos="794"/>
        </w:tabs>
        <w:ind w:left="794" w:firstLine="0"/>
      </w:pPr>
      <w:rPr>
        <w:rFonts w:ascii="Times New Roman" w:eastAsia="標楷體" w:hAnsi="Times New Roman" w:hint="default"/>
        <w:b w:val="0"/>
        <w:i w:val="0"/>
        <w:sz w:val="24"/>
      </w:rPr>
    </w:lvl>
    <w:lvl w:ilvl="6">
      <w:start w:val="1"/>
      <w:numFmt w:val="decimal"/>
      <w:lvlText w:val="(%7)"/>
      <w:lvlJc w:val="left"/>
      <w:pPr>
        <w:ind w:left="1021" w:hanging="454"/>
      </w:pPr>
      <w:rPr>
        <w:rFonts w:ascii="Times New Roman" w:eastAsia="標楷體" w:hAnsi="Times New Roman" w:hint="default"/>
        <w:b w:val="0"/>
        <w:bCs w:val="0"/>
        <w:i w:val="0"/>
        <w:iCs w:val="0"/>
        <w:caps w:val="0"/>
        <w:smallCaps w:val="0"/>
        <w:strike w:val="0"/>
        <w:dstrike w:val="0"/>
        <w:noProof w:val="0"/>
        <w:vanish w:val="0"/>
        <w:color w:val="000000"/>
        <w:spacing w:val="0"/>
        <w:position w:val="0"/>
        <w:sz w:val="24"/>
        <w:u w:val="none"/>
        <w:vertAlign w:val="baseline"/>
        <w:em w:val="none"/>
      </w:rPr>
    </w:lvl>
    <w:lvl w:ilvl="7">
      <w:start w:val="1"/>
      <w:numFmt w:val="upperLetter"/>
      <w:lvlText w:val="%8."/>
      <w:lvlJc w:val="left"/>
      <w:pPr>
        <w:tabs>
          <w:tab w:val="num" w:pos="680"/>
        </w:tabs>
        <w:ind w:left="680" w:firstLine="0"/>
      </w:pPr>
      <w:rPr>
        <w:rFonts w:ascii="Times New Roman" w:eastAsia="標楷體" w:hAnsi="Times New Roman" w:hint="default"/>
        <w:b w:val="0"/>
        <w:bCs w:val="0"/>
        <w:i w:val="0"/>
        <w:iCs w:val="0"/>
        <w:caps w:val="0"/>
        <w:smallCaps w:val="0"/>
        <w:strike w:val="0"/>
        <w:dstrike w:val="0"/>
        <w:noProof w:val="0"/>
        <w:vanish w:val="0"/>
        <w:color w:val="000000"/>
        <w:spacing w:val="0"/>
        <w:position w:val="0"/>
        <w:sz w:val="24"/>
        <w:u w:val="none"/>
        <w:vertAlign w:val="baseline"/>
        <w:em w:val="none"/>
      </w:rPr>
    </w:lvl>
    <w:lvl w:ilvl="8">
      <w:start w:val="1"/>
      <w:numFmt w:val="lowerLetter"/>
      <w:lvlText w:val="%9."/>
      <w:lvlJc w:val="right"/>
      <w:pPr>
        <w:tabs>
          <w:tab w:val="num" w:pos="1077"/>
        </w:tabs>
        <w:ind w:left="1077" w:hanging="170"/>
      </w:pPr>
      <w:rPr>
        <w:rFonts w:ascii="Times New Roman" w:eastAsia="標楷體" w:hAnsi="Times New Roman" w:hint="default"/>
        <w:b w:val="0"/>
        <w:i w:val="0"/>
        <w:sz w:val="24"/>
      </w:rPr>
    </w:lvl>
  </w:abstractNum>
  <w:abstractNum w:abstractNumId="13">
    <w:nsid w:val="441944D3"/>
    <w:multiLevelType w:val="hybridMultilevel"/>
    <w:tmpl w:val="A2E80BD0"/>
    <w:lvl w:ilvl="0" w:tplc="04090015">
      <w:start w:val="1"/>
      <w:numFmt w:val="taiwaneseCountingThousand"/>
      <w:lvlText w:val="%1、"/>
      <w:lvlJc w:val="left"/>
      <w:pPr>
        <w:ind w:left="1094" w:hanging="480"/>
      </w:pPr>
      <w:rPr>
        <w:rFonts w:hint="eastAsia"/>
      </w:rPr>
    </w:lvl>
    <w:lvl w:ilvl="1" w:tplc="04090019" w:tentative="1">
      <w:start w:val="1"/>
      <w:numFmt w:val="ideographTraditional"/>
      <w:lvlText w:val="%2、"/>
      <w:lvlJc w:val="left"/>
      <w:pPr>
        <w:ind w:left="1574" w:hanging="480"/>
      </w:pPr>
    </w:lvl>
    <w:lvl w:ilvl="2" w:tplc="0409001B" w:tentative="1">
      <w:start w:val="1"/>
      <w:numFmt w:val="lowerRoman"/>
      <w:lvlText w:val="%3."/>
      <w:lvlJc w:val="right"/>
      <w:pPr>
        <w:ind w:left="2054" w:hanging="480"/>
      </w:pPr>
    </w:lvl>
    <w:lvl w:ilvl="3" w:tplc="0409000F" w:tentative="1">
      <w:start w:val="1"/>
      <w:numFmt w:val="decimal"/>
      <w:lvlText w:val="%4."/>
      <w:lvlJc w:val="left"/>
      <w:pPr>
        <w:ind w:left="2534" w:hanging="480"/>
      </w:pPr>
    </w:lvl>
    <w:lvl w:ilvl="4" w:tplc="04090019" w:tentative="1">
      <w:start w:val="1"/>
      <w:numFmt w:val="ideographTraditional"/>
      <w:lvlText w:val="%5、"/>
      <w:lvlJc w:val="left"/>
      <w:pPr>
        <w:ind w:left="3014" w:hanging="480"/>
      </w:pPr>
    </w:lvl>
    <w:lvl w:ilvl="5" w:tplc="0409001B" w:tentative="1">
      <w:start w:val="1"/>
      <w:numFmt w:val="lowerRoman"/>
      <w:lvlText w:val="%6."/>
      <w:lvlJc w:val="right"/>
      <w:pPr>
        <w:ind w:left="3494" w:hanging="480"/>
      </w:pPr>
    </w:lvl>
    <w:lvl w:ilvl="6" w:tplc="0409000F" w:tentative="1">
      <w:start w:val="1"/>
      <w:numFmt w:val="decimal"/>
      <w:lvlText w:val="%7."/>
      <w:lvlJc w:val="left"/>
      <w:pPr>
        <w:ind w:left="3974" w:hanging="480"/>
      </w:pPr>
    </w:lvl>
    <w:lvl w:ilvl="7" w:tplc="04090019" w:tentative="1">
      <w:start w:val="1"/>
      <w:numFmt w:val="ideographTraditional"/>
      <w:lvlText w:val="%8、"/>
      <w:lvlJc w:val="left"/>
      <w:pPr>
        <w:ind w:left="4454" w:hanging="480"/>
      </w:pPr>
    </w:lvl>
    <w:lvl w:ilvl="8" w:tplc="0409001B" w:tentative="1">
      <w:start w:val="1"/>
      <w:numFmt w:val="lowerRoman"/>
      <w:lvlText w:val="%9."/>
      <w:lvlJc w:val="right"/>
      <w:pPr>
        <w:ind w:left="4934" w:hanging="480"/>
      </w:pPr>
    </w:lvl>
  </w:abstractNum>
  <w:abstractNum w:abstractNumId="14">
    <w:nsid w:val="476819DE"/>
    <w:multiLevelType w:val="hybridMultilevel"/>
    <w:tmpl w:val="27869F00"/>
    <w:lvl w:ilvl="0" w:tplc="0409000F">
      <w:start w:val="1"/>
      <w:numFmt w:val="decimal"/>
      <w:lvlText w:val="%1."/>
      <w:lvlJc w:val="left"/>
      <w:pPr>
        <w:ind w:left="480" w:hanging="480"/>
      </w:pPr>
    </w:lvl>
    <w:lvl w:ilvl="1" w:tplc="C4D8103C">
      <w:start w:val="1"/>
      <w:numFmt w:val="decimal"/>
      <w:lvlText w:val="(%2)."/>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477C2B81"/>
    <w:multiLevelType w:val="multilevel"/>
    <w:tmpl w:val="22522A18"/>
    <w:lvl w:ilvl="0">
      <w:start w:val="1"/>
      <w:numFmt w:val="bullet"/>
      <w:pStyle w:val="10"/>
      <w:lvlText w:val=""/>
      <w:lvlJc w:val="left"/>
      <w:pPr>
        <w:ind w:left="1191" w:hanging="397"/>
      </w:pPr>
      <w:rPr>
        <w:rFonts w:ascii="Wingdings" w:hAnsi="Wingdings" w:hint="default"/>
      </w:rPr>
    </w:lvl>
    <w:lvl w:ilvl="1">
      <w:start w:val="1"/>
      <w:numFmt w:val="bullet"/>
      <w:lvlText w:val=""/>
      <w:lvlJc w:val="left"/>
      <w:pPr>
        <w:ind w:left="1210" w:hanging="480"/>
      </w:pPr>
      <w:rPr>
        <w:rFonts w:ascii="Wingdings" w:hAnsi="Wingdings" w:hint="default"/>
      </w:rPr>
    </w:lvl>
    <w:lvl w:ilvl="2">
      <w:start w:val="1"/>
      <w:numFmt w:val="bullet"/>
      <w:lvlText w:val=""/>
      <w:lvlJc w:val="left"/>
      <w:pPr>
        <w:ind w:left="1690" w:hanging="480"/>
      </w:pPr>
      <w:rPr>
        <w:rFonts w:ascii="Wingdings" w:hAnsi="Wingdings" w:hint="default"/>
      </w:rPr>
    </w:lvl>
    <w:lvl w:ilvl="3">
      <w:start w:val="1"/>
      <w:numFmt w:val="bullet"/>
      <w:lvlText w:val=""/>
      <w:lvlJc w:val="left"/>
      <w:pPr>
        <w:ind w:left="2170" w:hanging="480"/>
      </w:pPr>
      <w:rPr>
        <w:rFonts w:ascii="Wingdings" w:hAnsi="Wingdings" w:hint="default"/>
      </w:rPr>
    </w:lvl>
    <w:lvl w:ilvl="4">
      <w:start w:val="1"/>
      <w:numFmt w:val="bullet"/>
      <w:lvlText w:val=""/>
      <w:lvlJc w:val="left"/>
      <w:pPr>
        <w:ind w:left="2650" w:hanging="480"/>
      </w:pPr>
      <w:rPr>
        <w:rFonts w:ascii="Wingdings" w:hAnsi="Wingdings" w:hint="default"/>
      </w:rPr>
    </w:lvl>
    <w:lvl w:ilvl="5">
      <w:start w:val="1"/>
      <w:numFmt w:val="bullet"/>
      <w:lvlText w:val=""/>
      <w:lvlJc w:val="left"/>
      <w:pPr>
        <w:ind w:left="3130" w:hanging="480"/>
      </w:pPr>
      <w:rPr>
        <w:rFonts w:ascii="Wingdings" w:hAnsi="Wingdings" w:hint="default"/>
      </w:rPr>
    </w:lvl>
    <w:lvl w:ilvl="6">
      <w:start w:val="1"/>
      <w:numFmt w:val="bullet"/>
      <w:lvlText w:val=""/>
      <w:lvlJc w:val="left"/>
      <w:pPr>
        <w:ind w:left="3610" w:hanging="480"/>
      </w:pPr>
      <w:rPr>
        <w:rFonts w:ascii="Wingdings" w:hAnsi="Wingdings" w:hint="default"/>
      </w:rPr>
    </w:lvl>
    <w:lvl w:ilvl="7">
      <w:start w:val="1"/>
      <w:numFmt w:val="bullet"/>
      <w:lvlText w:val=""/>
      <w:lvlJc w:val="left"/>
      <w:pPr>
        <w:ind w:left="4090" w:hanging="480"/>
      </w:pPr>
      <w:rPr>
        <w:rFonts w:ascii="Wingdings" w:hAnsi="Wingdings" w:hint="default"/>
      </w:rPr>
    </w:lvl>
    <w:lvl w:ilvl="8">
      <w:start w:val="1"/>
      <w:numFmt w:val="bullet"/>
      <w:lvlText w:val=""/>
      <w:lvlJc w:val="left"/>
      <w:pPr>
        <w:ind w:left="4570" w:hanging="480"/>
      </w:pPr>
      <w:rPr>
        <w:rFonts w:ascii="Wingdings" w:hAnsi="Wingdings" w:hint="default"/>
      </w:rPr>
    </w:lvl>
  </w:abstractNum>
  <w:abstractNum w:abstractNumId="16">
    <w:nsid w:val="4943412C"/>
    <w:multiLevelType w:val="hybridMultilevel"/>
    <w:tmpl w:val="FD6A587E"/>
    <w:lvl w:ilvl="0" w:tplc="4456EB30">
      <w:start w:val="1"/>
      <w:numFmt w:val="decimal"/>
      <w:lvlText w:val="%1."/>
      <w:lvlJc w:val="left"/>
      <w:pPr>
        <w:ind w:left="480" w:hanging="480"/>
      </w:pPr>
      <w:rPr>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563F05E6"/>
    <w:multiLevelType w:val="hybridMultilevel"/>
    <w:tmpl w:val="2F10CF90"/>
    <w:lvl w:ilvl="0" w:tplc="0409000F">
      <w:start w:val="1"/>
      <w:numFmt w:val="decimal"/>
      <w:lvlText w:val="%1."/>
      <w:lvlJc w:val="left"/>
      <w:pPr>
        <w:ind w:left="480" w:hanging="480"/>
      </w:pPr>
    </w:lvl>
    <w:lvl w:ilvl="1" w:tplc="04090003">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61E600E2"/>
    <w:multiLevelType w:val="multilevel"/>
    <w:tmpl w:val="B12C5432"/>
    <w:lvl w:ilvl="0">
      <w:start w:val="1"/>
      <w:numFmt w:val="ideographDigital"/>
      <w:pStyle w:val="1"/>
      <w:lvlText w:val="第%1章"/>
      <w:lvlJc w:val="left"/>
      <w:pPr>
        <w:tabs>
          <w:tab w:val="num" w:pos="0"/>
        </w:tabs>
        <w:ind w:left="480" w:hanging="480"/>
      </w:pPr>
      <w:rPr>
        <w:rFonts w:ascii="Times New Roman" w:eastAsia="標楷體" w:hAnsi="Times New Roman" w:hint="default"/>
        <w:b/>
        <w:bCs w:val="0"/>
        <w:i w:val="0"/>
        <w:iCs w:val="0"/>
        <w:caps w:val="0"/>
        <w:smallCaps w:val="0"/>
        <w:strike w:val="0"/>
        <w:dstrike w:val="0"/>
        <w:noProof w:val="0"/>
        <w:vanish w:val="0"/>
        <w:color w:val="000000"/>
        <w:spacing w:val="0"/>
        <w:position w:val="0"/>
        <w:sz w:val="36"/>
        <w:u w:val="none"/>
        <w:vertAlign w:val="baseline"/>
        <w:em w:val="none"/>
      </w:rPr>
    </w:lvl>
    <w:lvl w:ilvl="1">
      <w:start w:val="1"/>
      <w:numFmt w:val="taiwaneseCountingThousand"/>
      <w:pStyle w:val="2"/>
      <w:lvlText w:val="第%2節"/>
      <w:lvlJc w:val="left"/>
      <w:pPr>
        <w:tabs>
          <w:tab w:val="num" w:pos="0"/>
        </w:tabs>
        <w:ind w:left="482" w:hanging="482"/>
      </w:pPr>
      <w:rPr>
        <w:rFonts w:ascii="Times New Roman" w:eastAsia="標楷體" w:hAnsi="Times New Roman" w:hint="default"/>
        <w:b/>
        <w:i w:val="0"/>
        <w:sz w:val="32"/>
      </w:rPr>
    </w:lvl>
    <w:lvl w:ilvl="2">
      <w:start w:val="1"/>
      <w:numFmt w:val="ideographLegalTraditional"/>
      <w:pStyle w:val="3"/>
      <w:lvlText w:val="%3、"/>
      <w:lvlJc w:val="left"/>
      <w:pPr>
        <w:tabs>
          <w:tab w:val="num" w:pos="0"/>
        </w:tabs>
        <w:ind w:left="567" w:hanging="567"/>
      </w:pPr>
      <w:rPr>
        <w:rFonts w:ascii="Times New Roman" w:eastAsia="標楷體" w:hAnsi="Times New Roman" w:hint="default"/>
        <w:b/>
        <w:i w:val="0"/>
        <w:sz w:val="28"/>
        <w:lang w:val="en-US"/>
      </w:rPr>
    </w:lvl>
    <w:lvl w:ilvl="3">
      <w:start w:val="1"/>
      <w:numFmt w:val="ideographDigital"/>
      <w:pStyle w:val="4"/>
      <w:lvlText w:val="%4、"/>
      <w:lvlJc w:val="left"/>
      <w:pPr>
        <w:ind w:left="794" w:hanging="624"/>
      </w:pPr>
      <w:rPr>
        <w:rFonts w:ascii="Times New Roman" w:eastAsia="標楷體" w:hAnsi="Times New Roman" w:hint="default"/>
        <w:b w:val="0"/>
        <w:bCs w:val="0"/>
        <w:i w:val="0"/>
        <w:iCs w:val="0"/>
        <w:caps w:val="0"/>
        <w:smallCaps w:val="0"/>
        <w:strike w:val="0"/>
        <w:dstrike w:val="0"/>
        <w:noProof w:val="0"/>
        <w:vanish w:val="0"/>
        <w:color w:val="000000"/>
        <w:spacing w:val="0"/>
        <w:position w:val="0"/>
        <w:sz w:val="24"/>
        <w:u w:val="none"/>
        <w:vertAlign w:val="baseline"/>
        <w:em w:val="none"/>
      </w:rPr>
    </w:lvl>
    <w:lvl w:ilvl="4">
      <w:start w:val="1"/>
      <w:numFmt w:val="taiwaneseCountingThousand"/>
      <w:pStyle w:val="5"/>
      <w:lvlText w:val="(%5)"/>
      <w:lvlJc w:val="left"/>
      <w:pPr>
        <w:tabs>
          <w:tab w:val="num" w:pos="964"/>
        </w:tabs>
        <w:ind w:left="794" w:hanging="454"/>
      </w:pPr>
      <w:rPr>
        <w:rFonts w:ascii="Times New Roman" w:eastAsia="標楷體" w:hAnsi="Times New Roman" w:hint="default"/>
        <w:b w:val="0"/>
        <w:bCs w:val="0"/>
        <w:i w:val="0"/>
        <w:iCs w:val="0"/>
        <w:caps w:val="0"/>
        <w:smallCaps w:val="0"/>
        <w:strike w:val="0"/>
        <w:dstrike w:val="0"/>
        <w:noProof w:val="0"/>
        <w:vanish w:val="0"/>
        <w:color w:val="000000"/>
        <w:spacing w:val="0"/>
        <w:position w:val="0"/>
        <w:sz w:val="24"/>
        <w:u w:val="none"/>
        <w:vertAlign w:val="baseline"/>
        <w:em w:val="none"/>
      </w:rPr>
    </w:lvl>
    <w:lvl w:ilvl="5">
      <w:start w:val="1"/>
      <w:numFmt w:val="decimal"/>
      <w:pStyle w:val="6"/>
      <w:lvlText w:val="%6、"/>
      <w:lvlJc w:val="right"/>
      <w:pPr>
        <w:tabs>
          <w:tab w:val="num" w:pos="794"/>
        </w:tabs>
        <w:ind w:left="794" w:firstLine="0"/>
      </w:pPr>
      <w:rPr>
        <w:rFonts w:ascii="Times New Roman" w:eastAsia="標楷體" w:hAnsi="Times New Roman" w:hint="default"/>
        <w:b w:val="0"/>
        <w:i w:val="0"/>
        <w:sz w:val="24"/>
      </w:rPr>
    </w:lvl>
    <w:lvl w:ilvl="6">
      <w:start w:val="1"/>
      <w:numFmt w:val="decimal"/>
      <w:pStyle w:val="7"/>
      <w:lvlText w:val="(%7)"/>
      <w:lvlJc w:val="left"/>
      <w:pPr>
        <w:ind w:left="1021" w:hanging="454"/>
      </w:pPr>
      <w:rPr>
        <w:rFonts w:ascii="Times New Roman" w:eastAsia="標楷體" w:hAnsi="Times New Roman" w:hint="default"/>
        <w:b w:val="0"/>
        <w:bCs w:val="0"/>
        <w:i w:val="0"/>
        <w:iCs w:val="0"/>
        <w:caps w:val="0"/>
        <w:smallCaps w:val="0"/>
        <w:strike w:val="0"/>
        <w:dstrike w:val="0"/>
        <w:noProof w:val="0"/>
        <w:vanish w:val="0"/>
        <w:color w:val="000000"/>
        <w:spacing w:val="0"/>
        <w:position w:val="0"/>
        <w:sz w:val="24"/>
        <w:u w:val="none"/>
        <w:vertAlign w:val="baseline"/>
        <w:em w:val="none"/>
      </w:rPr>
    </w:lvl>
    <w:lvl w:ilvl="7">
      <w:start w:val="1"/>
      <w:numFmt w:val="upperLetter"/>
      <w:pStyle w:val="8"/>
      <w:lvlText w:val="%8."/>
      <w:lvlJc w:val="left"/>
      <w:pPr>
        <w:tabs>
          <w:tab w:val="num" w:pos="680"/>
        </w:tabs>
        <w:ind w:left="680" w:firstLine="0"/>
      </w:pPr>
      <w:rPr>
        <w:rFonts w:ascii="Times New Roman" w:eastAsia="標楷體" w:hAnsi="Times New Roman" w:hint="default"/>
        <w:b w:val="0"/>
        <w:bCs w:val="0"/>
        <w:i w:val="0"/>
        <w:iCs w:val="0"/>
        <w:caps w:val="0"/>
        <w:smallCaps w:val="0"/>
        <w:strike w:val="0"/>
        <w:dstrike w:val="0"/>
        <w:noProof w:val="0"/>
        <w:vanish w:val="0"/>
        <w:color w:val="000000"/>
        <w:spacing w:val="0"/>
        <w:position w:val="0"/>
        <w:sz w:val="24"/>
        <w:u w:val="none"/>
        <w:vertAlign w:val="baseline"/>
        <w:em w:val="none"/>
      </w:rPr>
    </w:lvl>
    <w:lvl w:ilvl="8">
      <w:start w:val="1"/>
      <w:numFmt w:val="lowerLetter"/>
      <w:pStyle w:val="9"/>
      <w:lvlText w:val="%9."/>
      <w:lvlJc w:val="right"/>
      <w:pPr>
        <w:tabs>
          <w:tab w:val="num" w:pos="1077"/>
        </w:tabs>
        <w:ind w:left="1077" w:hanging="170"/>
      </w:pPr>
      <w:rPr>
        <w:rFonts w:ascii="Times New Roman" w:eastAsia="標楷體" w:hAnsi="Times New Roman" w:hint="default"/>
        <w:b w:val="0"/>
        <w:i w:val="0"/>
        <w:sz w:val="24"/>
      </w:rPr>
    </w:lvl>
  </w:abstractNum>
  <w:abstractNum w:abstractNumId="19">
    <w:nsid w:val="62F3440B"/>
    <w:multiLevelType w:val="hybridMultilevel"/>
    <w:tmpl w:val="7DE8CF4C"/>
    <w:lvl w:ilvl="0" w:tplc="4FCEE47C">
      <w:start w:val="1"/>
      <w:numFmt w:val="decimal"/>
      <w:lvlText w:val="(%1)"/>
      <w:lvlJc w:val="left"/>
      <w:pPr>
        <w:ind w:left="1327" w:hanging="480"/>
      </w:pPr>
      <w:rPr>
        <w:rFonts w:hint="eastAsia"/>
      </w:rPr>
    </w:lvl>
    <w:lvl w:ilvl="1" w:tplc="04090019" w:tentative="1">
      <w:start w:val="1"/>
      <w:numFmt w:val="ideographTraditional"/>
      <w:lvlText w:val="%2、"/>
      <w:lvlJc w:val="left"/>
      <w:pPr>
        <w:ind w:left="1807" w:hanging="480"/>
      </w:pPr>
    </w:lvl>
    <w:lvl w:ilvl="2" w:tplc="0409001B" w:tentative="1">
      <w:start w:val="1"/>
      <w:numFmt w:val="lowerRoman"/>
      <w:lvlText w:val="%3."/>
      <w:lvlJc w:val="right"/>
      <w:pPr>
        <w:ind w:left="2287" w:hanging="480"/>
      </w:pPr>
    </w:lvl>
    <w:lvl w:ilvl="3" w:tplc="0409000F" w:tentative="1">
      <w:start w:val="1"/>
      <w:numFmt w:val="decimal"/>
      <w:lvlText w:val="%4."/>
      <w:lvlJc w:val="left"/>
      <w:pPr>
        <w:ind w:left="2767" w:hanging="480"/>
      </w:pPr>
    </w:lvl>
    <w:lvl w:ilvl="4" w:tplc="04090019" w:tentative="1">
      <w:start w:val="1"/>
      <w:numFmt w:val="ideographTraditional"/>
      <w:lvlText w:val="%5、"/>
      <w:lvlJc w:val="left"/>
      <w:pPr>
        <w:ind w:left="3247" w:hanging="480"/>
      </w:pPr>
    </w:lvl>
    <w:lvl w:ilvl="5" w:tplc="0409001B" w:tentative="1">
      <w:start w:val="1"/>
      <w:numFmt w:val="lowerRoman"/>
      <w:lvlText w:val="%6."/>
      <w:lvlJc w:val="right"/>
      <w:pPr>
        <w:ind w:left="3727" w:hanging="480"/>
      </w:pPr>
    </w:lvl>
    <w:lvl w:ilvl="6" w:tplc="0409000F" w:tentative="1">
      <w:start w:val="1"/>
      <w:numFmt w:val="decimal"/>
      <w:lvlText w:val="%7."/>
      <w:lvlJc w:val="left"/>
      <w:pPr>
        <w:ind w:left="4207" w:hanging="480"/>
      </w:pPr>
    </w:lvl>
    <w:lvl w:ilvl="7" w:tplc="04090019" w:tentative="1">
      <w:start w:val="1"/>
      <w:numFmt w:val="ideographTraditional"/>
      <w:lvlText w:val="%8、"/>
      <w:lvlJc w:val="left"/>
      <w:pPr>
        <w:ind w:left="4687" w:hanging="480"/>
      </w:pPr>
    </w:lvl>
    <w:lvl w:ilvl="8" w:tplc="0409001B" w:tentative="1">
      <w:start w:val="1"/>
      <w:numFmt w:val="lowerRoman"/>
      <w:lvlText w:val="%9."/>
      <w:lvlJc w:val="right"/>
      <w:pPr>
        <w:ind w:left="5167" w:hanging="480"/>
      </w:pPr>
    </w:lvl>
  </w:abstractNum>
  <w:abstractNum w:abstractNumId="20">
    <w:nsid w:val="6821064F"/>
    <w:multiLevelType w:val="hybridMultilevel"/>
    <w:tmpl w:val="2F10CF90"/>
    <w:lvl w:ilvl="0" w:tplc="0409000F">
      <w:start w:val="1"/>
      <w:numFmt w:val="decimal"/>
      <w:lvlText w:val="%1."/>
      <w:lvlJc w:val="left"/>
      <w:pPr>
        <w:ind w:left="480" w:hanging="480"/>
      </w:pPr>
    </w:lvl>
    <w:lvl w:ilvl="1" w:tplc="04090003">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77497C5A"/>
    <w:multiLevelType w:val="hybridMultilevel"/>
    <w:tmpl w:val="A4E8E556"/>
    <w:lvl w:ilvl="0" w:tplc="C4D8103C">
      <w:start w:val="1"/>
      <w:numFmt w:val="decimal"/>
      <w:lvlText w:val="(%1)."/>
      <w:lvlJc w:val="left"/>
      <w:pPr>
        <w:ind w:left="1331" w:hanging="480"/>
      </w:pPr>
      <w:rPr>
        <w:rFonts w:hint="eastAsia"/>
      </w:rPr>
    </w:lvl>
    <w:lvl w:ilvl="1" w:tplc="04090019" w:tentative="1">
      <w:start w:val="1"/>
      <w:numFmt w:val="ideographTraditional"/>
      <w:lvlText w:val="%2、"/>
      <w:lvlJc w:val="left"/>
      <w:pPr>
        <w:ind w:left="1811" w:hanging="480"/>
      </w:pPr>
    </w:lvl>
    <w:lvl w:ilvl="2" w:tplc="0409001B" w:tentative="1">
      <w:start w:val="1"/>
      <w:numFmt w:val="lowerRoman"/>
      <w:lvlText w:val="%3."/>
      <w:lvlJc w:val="right"/>
      <w:pPr>
        <w:ind w:left="2291" w:hanging="480"/>
      </w:pPr>
    </w:lvl>
    <w:lvl w:ilvl="3" w:tplc="0409000F" w:tentative="1">
      <w:start w:val="1"/>
      <w:numFmt w:val="decimal"/>
      <w:lvlText w:val="%4."/>
      <w:lvlJc w:val="left"/>
      <w:pPr>
        <w:ind w:left="2771" w:hanging="480"/>
      </w:pPr>
    </w:lvl>
    <w:lvl w:ilvl="4" w:tplc="04090019" w:tentative="1">
      <w:start w:val="1"/>
      <w:numFmt w:val="ideographTraditional"/>
      <w:lvlText w:val="%5、"/>
      <w:lvlJc w:val="left"/>
      <w:pPr>
        <w:ind w:left="3251" w:hanging="480"/>
      </w:pPr>
    </w:lvl>
    <w:lvl w:ilvl="5" w:tplc="0409001B" w:tentative="1">
      <w:start w:val="1"/>
      <w:numFmt w:val="lowerRoman"/>
      <w:lvlText w:val="%6."/>
      <w:lvlJc w:val="right"/>
      <w:pPr>
        <w:ind w:left="3731" w:hanging="480"/>
      </w:pPr>
    </w:lvl>
    <w:lvl w:ilvl="6" w:tplc="0409000F" w:tentative="1">
      <w:start w:val="1"/>
      <w:numFmt w:val="decimal"/>
      <w:lvlText w:val="%7."/>
      <w:lvlJc w:val="left"/>
      <w:pPr>
        <w:ind w:left="4211" w:hanging="480"/>
      </w:pPr>
    </w:lvl>
    <w:lvl w:ilvl="7" w:tplc="04090019" w:tentative="1">
      <w:start w:val="1"/>
      <w:numFmt w:val="ideographTraditional"/>
      <w:lvlText w:val="%8、"/>
      <w:lvlJc w:val="left"/>
      <w:pPr>
        <w:ind w:left="4691" w:hanging="480"/>
      </w:pPr>
    </w:lvl>
    <w:lvl w:ilvl="8" w:tplc="0409001B" w:tentative="1">
      <w:start w:val="1"/>
      <w:numFmt w:val="lowerRoman"/>
      <w:lvlText w:val="%9."/>
      <w:lvlJc w:val="right"/>
      <w:pPr>
        <w:ind w:left="5171" w:hanging="480"/>
      </w:pPr>
    </w:lvl>
  </w:abstractNum>
  <w:abstractNum w:abstractNumId="22">
    <w:nsid w:val="777A5ACF"/>
    <w:multiLevelType w:val="hybridMultilevel"/>
    <w:tmpl w:val="1F0C62C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5"/>
  </w:num>
  <w:num w:numId="2">
    <w:abstractNumId w:val="18"/>
  </w:num>
  <w:num w:numId="3">
    <w:abstractNumId w:val="11"/>
  </w:num>
  <w:num w:numId="4">
    <w:abstractNumId w:val="8"/>
  </w:num>
  <w:num w:numId="5">
    <w:abstractNumId w:val="0"/>
  </w:num>
  <w:num w:numId="6">
    <w:abstractNumId w:val="6"/>
  </w:num>
  <w:num w:numId="7">
    <w:abstractNumId w:val="19"/>
  </w:num>
  <w:num w:numId="8">
    <w:abstractNumId w:val="10"/>
  </w:num>
  <w:num w:numId="9">
    <w:abstractNumId w:val="3"/>
  </w:num>
  <w:num w:numId="10">
    <w:abstractNumId w:val="2"/>
  </w:num>
  <w:num w:numId="11">
    <w:abstractNumId w:val="22"/>
  </w:num>
  <w:num w:numId="12">
    <w:abstractNumId w:val="20"/>
  </w:num>
  <w:num w:numId="13">
    <w:abstractNumId w:val="14"/>
  </w:num>
  <w:num w:numId="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1"/>
  </w:num>
  <w:num w:numId="16">
    <w:abstractNumId w:val="18"/>
  </w:num>
  <w:num w:numId="17">
    <w:abstractNumId w:val="18"/>
  </w:num>
  <w:num w:numId="18">
    <w:abstractNumId w:val="18"/>
  </w:num>
  <w:num w:numId="19">
    <w:abstractNumId w:val="18"/>
  </w:num>
  <w:num w:numId="20">
    <w:abstractNumId w:val="12"/>
  </w:num>
  <w:num w:numId="21">
    <w:abstractNumId w:val="9"/>
  </w:num>
  <w:num w:numId="22">
    <w:abstractNumId w:val="18"/>
  </w:num>
  <w:num w:numId="23">
    <w:abstractNumId w:val="18"/>
  </w:num>
  <w:num w:numId="24">
    <w:abstractNumId w:val="18"/>
  </w:num>
  <w:num w:numId="25">
    <w:abstractNumId w:val="18"/>
  </w:num>
  <w:num w:numId="26">
    <w:abstractNumId w:val="16"/>
  </w:num>
  <w:num w:numId="27">
    <w:abstractNumId w:val="5"/>
  </w:num>
  <w:num w:numId="28">
    <w:abstractNumId w:val="13"/>
  </w:num>
  <w:num w:numId="29">
    <w:abstractNumId w:val="4"/>
  </w:num>
  <w:num w:numId="30">
    <w:abstractNumId w:val="7"/>
  </w:num>
  <w:num w:numId="31">
    <w:abstractNumId w:val="1"/>
  </w:num>
  <w:num w:numId="32">
    <w:abstractNumId w:val="17"/>
  </w:num>
  <w:num w:numId="33">
    <w:abstractNumId w:val="18"/>
  </w:num>
  <w:numIdMacAtCleanup w:val="1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嵐焜 Peter">
    <w15:presenceInfo w15:providerId="AD" w15:userId="S-1-5-21-790525478-484763869-839522115-11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3"/>
  <w:trackRevisions/>
  <w:defaultTabStop w:val="360"/>
  <w:drawingGridHorizontalSpacing w:val="120"/>
  <w:displayHorizontalDrawingGridEvery w:val="0"/>
  <w:displayVerticalDrawingGridEvery w:val="2"/>
  <w:characterSpacingControl w:val="compressPunctuation"/>
  <w:hdrShapeDefaults>
    <o:shapedefaults v:ext="edit" spidmax="2111"/>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53C9"/>
    <w:rsid w:val="000013A2"/>
    <w:rsid w:val="00003918"/>
    <w:rsid w:val="00004FC0"/>
    <w:rsid w:val="000055C3"/>
    <w:rsid w:val="000061D8"/>
    <w:rsid w:val="00016902"/>
    <w:rsid w:val="00017876"/>
    <w:rsid w:val="00020069"/>
    <w:rsid w:val="00022464"/>
    <w:rsid w:val="00022ABB"/>
    <w:rsid w:val="00023356"/>
    <w:rsid w:val="00023BF2"/>
    <w:rsid w:val="00023E7F"/>
    <w:rsid w:val="00024175"/>
    <w:rsid w:val="00027BA1"/>
    <w:rsid w:val="00033C04"/>
    <w:rsid w:val="00035374"/>
    <w:rsid w:val="00040BEB"/>
    <w:rsid w:val="000423AD"/>
    <w:rsid w:val="00042D12"/>
    <w:rsid w:val="00045317"/>
    <w:rsid w:val="00046F8B"/>
    <w:rsid w:val="00047DA9"/>
    <w:rsid w:val="00050090"/>
    <w:rsid w:val="0005359C"/>
    <w:rsid w:val="00054DBB"/>
    <w:rsid w:val="0005708E"/>
    <w:rsid w:val="00057B65"/>
    <w:rsid w:val="00061D36"/>
    <w:rsid w:val="00063398"/>
    <w:rsid w:val="00064E4D"/>
    <w:rsid w:val="0006541F"/>
    <w:rsid w:val="0006685C"/>
    <w:rsid w:val="0006737B"/>
    <w:rsid w:val="00073904"/>
    <w:rsid w:val="00074303"/>
    <w:rsid w:val="000744A5"/>
    <w:rsid w:val="0007546E"/>
    <w:rsid w:val="0008277A"/>
    <w:rsid w:val="00086498"/>
    <w:rsid w:val="00086EC5"/>
    <w:rsid w:val="00090659"/>
    <w:rsid w:val="00093470"/>
    <w:rsid w:val="000949EE"/>
    <w:rsid w:val="000A2AAA"/>
    <w:rsid w:val="000A31F3"/>
    <w:rsid w:val="000A381F"/>
    <w:rsid w:val="000A3C43"/>
    <w:rsid w:val="000A54A2"/>
    <w:rsid w:val="000A611F"/>
    <w:rsid w:val="000A795F"/>
    <w:rsid w:val="000B0155"/>
    <w:rsid w:val="000B015E"/>
    <w:rsid w:val="000B0E69"/>
    <w:rsid w:val="000B1EFD"/>
    <w:rsid w:val="000B58ED"/>
    <w:rsid w:val="000B596A"/>
    <w:rsid w:val="000B6817"/>
    <w:rsid w:val="000B6D08"/>
    <w:rsid w:val="000B721A"/>
    <w:rsid w:val="000B7FA2"/>
    <w:rsid w:val="000C06F1"/>
    <w:rsid w:val="000C0704"/>
    <w:rsid w:val="000C4AEA"/>
    <w:rsid w:val="000C54A2"/>
    <w:rsid w:val="000C5F68"/>
    <w:rsid w:val="000C6D25"/>
    <w:rsid w:val="000C7D1E"/>
    <w:rsid w:val="000D265D"/>
    <w:rsid w:val="000D2963"/>
    <w:rsid w:val="000D31EF"/>
    <w:rsid w:val="000D66E5"/>
    <w:rsid w:val="000E116A"/>
    <w:rsid w:val="000E1891"/>
    <w:rsid w:val="000E4345"/>
    <w:rsid w:val="000E65CF"/>
    <w:rsid w:val="000E6969"/>
    <w:rsid w:val="000E786E"/>
    <w:rsid w:val="000F0CEB"/>
    <w:rsid w:val="000F207B"/>
    <w:rsid w:val="000F59A3"/>
    <w:rsid w:val="000F65CB"/>
    <w:rsid w:val="000F7504"/>
    <w:rsid w:val="0010019F"/>
    <w:rsid w:val="00100BD6"/>
    <w:rsid w:val="00102A9B"/>
    <w:rsid w:val="001051E6"/>
    <w:rsid w:val="00105A58"/>
    <w:rsid w:val="00107878"/>
    <w:rsid w:val="00114B82"/>
    <w:rsid w:val="001160E0"/>
    <w:rsid w:val="00123117"/>
    <w:rsid w:val="00123DF7"/>
    <w:rsid w:val="00124F51"/>
    <w:rsid w:val="00125513"/>
    <w:rsid w:val="00130721"/>
    <w:rsid w:val="0013563F"/>
    <w:rsid w:val="0013755F"/>
    <w:rsid w:val="00140818"/>
    <w:rsid w:val="00142B39"/>
    <w:rsid w:val="00143581"/>
    <w:rsid w:val="00144400"/>
    <w:rsid w:val="0014757E"/>
    <w:rsid w:val="00152646"/>
    <w:rsid w:val="00153097"/>
    <w:rsid w:val="00155BC8"/>
    <w:rsid w:val="00156E6F"/>
    <w:rsid w:val="001578CD"/>
    <w:rsid w:val="0016110C"/>
    <w:rsid w:val="00164589"/>
    <w:rsid w:val="00165AC4"/>
    <w:rsid w:val="00165BB8"/>
    <w:rsid w:val="00165C6B"/>
    <w:rsid w:val="001675C6"/>
    <w:rsid w:val="0017122F"/>
    <w:rsid w:val="00177715"/>
    <w:rsid w:val="0018520B"/>
    <w:rsid w:val="00192D5F"/>
    <w:rsid w:val="00193AB1"/>
    <w:rsid w:val="001944D0"/>
    <w:rsid w:val="001953B6"/>
    <w:rsid w:val="001967B6"/>
    <w:rsid w:val="00196EDF"/>
    <w:rsid w:val="00197B88"/>
    <w:rsid w:val="001A15F2"/>
    <w:rsid w:val="001A3322"/>
    <w:rsid w:val="001A367B"/>
    <w:rsid w:val="001A55A7"/>
    <w:rsid w:val="001A6001"/>
    <w:rsid w:val="001B1701"/>
    <w:rsid w:val="001B2262"/>
    <w:rsid w:val="001B40B1"/>
    <w:rsid w:val="001C152C"/>
    <w:rsid w:val="001C2D76"/>
    <w:rsid w:val="001C5984"/>
    <w:rsid w:val="001C64B3"/>
    <w:rsid w:val="001D1A58"/>
    <w:rsid w:val="001D2E7B"/>
    <w:rsid w:val="001D46FE"/>
    <w:rsid w:val="001D6E9E"/>
    <w:rsid w:val="001D79A9"/>
    <w:rsid w:val="001E1785"/>
    <w:rsid w:val="001E337A"/>
    <w:rsid w:val="001E37EF"/>
    <w:rsid w:val="001E4CB2"/>
    <w:rsid w:val="001E6946"/>
    <w:rsid w:val="001F2630"/>
    <w:rsid w:val="001F3525"/>
    <w:rsid w:val="001F6BCE"/>
    <w:rsid w:val="00205454"/>
    <w:rsid w:val="0020595B"/>
    <w:rsid w:val="00206340"/>
    <w:rsid w:val="002071CF"/>
    <w:rsid w:val="00207824"/>
    <w:rsid w:val="00207FE3"/>
    <w:rsid w:val="0021105E"/>
    <w:rsid w:val="002113AE"/>
    <w:rsid w:val="00214C88"/>
    <w:rsid w:val="00214EA3"/>
    <w:rsid w:val="00216166"/>
    <w:rsid w:val="0021738C"/>
    <w:rsid w:val="0022471A"/>
    <w:rsid w:val="00224BD0"/>
    <w:rsid w:val="002250FA"/>
    <w:rsid w:val="002262A7"/>
    <w:rsid w:val="00227375"/>
    <w:rsid w:val="00233788"/>
    <w:rsid w:val="00234ACE"/>
    <w:rsid w:val="0023740B"/>
    <w:rsid w:val="00241EC2"/>
    <w:rsid w:val="002424D9"/>
    <w:rsid w:val="0024305E"/>
    <w:rsid w:val="00243102"/>
    <w:rsid w:val="0024477E"/>
    <w:rsid w:val="00246C79"/>
    <w:rsid w:val="00246FBD"/>
    <w:rsid w:val="00250FB3"/>
    <w:rsid w:val="002535FF"/>
    <w:rsid w:val="00257F20"/>
    <w:rsid w:val="0026032E"/>
    <w:rsid w:val="00260EBD"/>
    <w:rsid w:val="002611D3"/>
    <w:rsid w:val="00264593"/>
    <w:rsid w:val="00265CE4"/>
    <w:rsid w:val="00265F4A"/>
    <w:rsid w:val="002666EF"/>
    <w:rsid w:val="00272CCE"/>
    <w:rsid w:val="0027486C"/>
    <w:rsid w:val="00277F28"/>
    <w:rsid w:val="00280914"/>
    <w:rsid w:val="00280E80"/>
    <w:rsid w:val="00284490"/>
    <w:rsid w:val="0028732C"/>
    <w:rsid w:val="00290B5B"/>
    <w:rsid w:val="002919C9"/>
    <w:rsid w:val="002938DF"/>
    <w:rsid w:val="00297701"/>
    <w:rsid w:val="002A0F9D"/>
    <w:rsid w:val="002A2D25"/>
    <w:rsid w:val="002A5717"/>
    <w:rsid w:val="002A5BFC"/>
    <w:rsid w:val="002B031C"/>
    <w:rsid w:val="002B7B94"/>
    <w:rsid w:val="002C014A"/>
    <w:rsid w:val="002C0A3A"/>
    <w:rsid w:val="002C34C0"/>
    <w:rsid w:val="002C4CE0"/>
    <w:rsid w:val="002C5700"/>
    <w:rsid w:val="002C66F2"/>
    <w:rsid w:val="002C6D29"/>
    <w:rsid w:val="002C7EE4"/>
    <w:rsid w:val="002D4529"/>
    <w:rsid w:val="002D5414"/>
    <w:rsid w:val="002D6DEF"/>
    <w:rsid w:val="002D71C0"/>
    <w:rsid w:val="002E48E0"/>
    <w:rsid w:val="002E6B02"/>
    <w:rsid w:val="002F3395"/>
    <w:rsid w:val="002F342C"/>
    <w:rsid w:val="002F4578"/>
    <w:rsid w:val="002F4A1F"/>
    <w:rsid w:val="002F731B"/>
    <w:rsid w:val="00301F31"/>
    <w:rsid w:val="003029F1"/>
    <w:rsid w:val="00302E0F"/>
    <w:rsid w:val="00306153"/>
    <w:rsid w:val="00306C85"/>
    <w:rsid w:val="003070A0"/>
    <w:rsid w:val="0030754C"/>
    <w:rsid w:val="00311A4C"/>
    <w:rsid w:val="00311F52"/>
    <w:rsid w:val="00312959"/>
    <w:rsid w:val="00312B0F"/>
    <w:rsid w:val="00314828"/>
    <w:rsid w:val="00315937"/>
    <w:rsid w:val="003162A4"/>
    <w:rsid w:val="00317AC9"/>
    <w:rsid w:val="00322CDD"/>
    <w:rsid w:val="00330056"/>
    <w:rsid w:val="00330311"/>
    <w:rsid w:val="003304B2"/>
    <w:rsid w:val="00331A8D"/>
    <w:rsid w:val="00333308"/>
    <w:rsid w:val="00337137"/>
    <w:rsid w:val="00337CBE"/>
    <w:rsid w:val="00343F17"/>
    <w:rsid w:val="00344018"/>
    <w:rsid w:val="00347DAF"/>
    <w:rsid w:val="00352DD7"/>
    <w:rsid w:val="00352F13"/>
    <w:rsid w:val="003545FC"/>
    <w:rsid w:val="003565E3"/>
    <w:rsid w:val="00356B61"/>
    <w:rsid w:val="00360EAE"/>
    <w:rsid w:val="00361F69"/>
    <w:rsid w:val="00362DF0"/>
    <w:rsid w:val="00363198"/>
    <w:rsid w:val="00371910"/>
    <w:rsid w:val="00371D35"/>
    <w:rsid w:val="00372CC7"/>
    <w:rsid w:val="00375008"/>
    <w:rsid w:val="003758BA"/>
    <w:rsid w:val="0038155B"/>
    <w:rsid w:val="00385116"/>
    <w:rsid w:val="0039014D"/>
    <w:rsid w:val="003927C5"/>
    <w:rsid w:val="00394558"/>
    <w:rsid w:val="003949B3"/>
    <w:rsid w:val="003A0C30"/>
    <w:rsid w:val="003A1DE4"/>
    <w:rsid w:val="003A30D1"/>
    <w:rsid w:val="003A3584"/>
    <w:rsid w:val="003A3DAE"/>
    <w:rsid w:val="003A6160"/>
    <w:rsid w:val="003B066F"/>
    <w:rsid w:val="003B5DEE"/>
    <w:rsid w:val="003B7585"/>
    <w:rsid w:val="003B75C4"/>
    <w:rsid w:val="003C3E8C"/>
    <w:rsid w:val="003C44C7"/>
    <w:rsid w:val="003C47F1"/>
    <w:rsid w:val="003D3F81"/>
    <w:rsid w:val="003D4D88"/>
    <w:rsid w:val="003D4FB6"/>
    <w:rsid w:val="003D5929"/>
    <w:rsid w:val="003D680A"/>
    <w:rsid w:val="003E1683"/>
    <w:rsid w:val="003E1A30"/>
    <w:rsid w:val="003E1F5D"/>
    <w:rsid w:val="003E20C9"/>
    <w:rsid w:val="003E2E9D"/>
    <w:rsid w:val="003E577C"/>
    <w:rsid w:val="003E5940"/>
    <w:rsid w:val="003E6E78"/>
    <w:rsid w:val="003F312A"/>
    <w:rsid w:val="003F703F"/>
    <w:rsid w:val="004014D8"/>
    <w:rsid w:val="0040198D"/>
    <w:rsid w:val="00406A0F"/>
    <w:rsid w:val="004107E6"/>
    <w:rsid w:val="00410853"/>
    <w:rsid w:val="0041263E"/>
    <w:rsid w:val="00413AFA"/>
    <w:rsid w:val="00413CC7"/>
    <w:rsid w:val="004143AE"/>
    <w:rsid w:val="0041571F"/>
    <w:rsid w:val="00417069"/>
    <w:rsid w:val="004204E6"/>
    <w:rsid w:val="00421123"/>
    <w:rsid w:val="0042189B"/>
    <w:rsid w:val="004249EF"/>
    <w:rsid w:val="0042664A"/>
    <w:rsid w:val="00430DF7"/>
    <w:rsid w:val="00432A8B"/>
    <w:rsid w:val="00432CD0"/>
    <w:rsid w:val="0043376F"/>
    <w:rsid w:val="00433E88"/>
    <w:rsid w:val="0043462F"/>
    <w:rsid w:val="004400C0"/>
    <w:rsid w:val="00440713"/>
    <w:rsid w:val="0044576D"/>
    <w:rsid w:val="00450113"/>
    <w:rsid w:val="00450EB0"/>
    <w:rsid w:val="00454BED"/>
    <w:rsid w:val="00460F0F"/>
    <w:rsid w:val="00465A77"/>
    <w:rsid w:val="00465E0F"/>
    <w:rsid w:val="004667BE"/>
    <w:rsid w:val="00467C37"/>
    <w:rsid w:val="00473776"/>
    <w:rsid w:val="00476222"/>
    <w:rsid w:val="00477090"/>
    <w:rsid w:val="00477114"/>
    <w:rsid w:val="0047712F"/>
    <w:rsid w:val="0047794C"/>
    <w:rsid w:val="00477E54"/>
    <w:rsid w:val="00481B93"/>
    <w:rsid w:val="004822A3"/>
    <w:rsid w:val="00485A4A"/>
    <w:rsid w:val="0049031E"/>
    <w:rsid w:val="004909B0"/>
    <w:rsid w:val="00492015"/>
    <w:rsid w:val="0049392F"/>
    <w:rsid w:val="00493EC7"/>
    <w:rsid w:val="00497EEE"/>
    <w:rsid w:val="004A0DF5"/>
    <w:rsid w:val="004A408C"/>
    <w:rsid w:val="004A5FB0"/>
    <w:rsid w:val="004A6E0E"/>
    <w:rsid w:val="004B5C97"/>
    <w:rsid w:val="004C435F"/>
    <w:rsid w:val="004C75C1"/>
    <w:rsid w:val="004C77FB"/>
    <w:rsid w:val="004D0801"/>
    <w:rsid w:val="004D4139"/>
    <w:rsid w:val="004D53DC"/>
    <w:rsid w:val="004D7D6C"/>
    <w:rsid w:val="004E137A"/>
    <w:rsid w:val="004E1D3D"/>
    <w:rsid w:val="004E37BA"/>
    <w:rsid w:val="004E53BF"/>
    <w:rsid w:val="004E55FC"/>
    <w:rsid w:val="004E56A1"/>
    <w:rsid w:val="004E69C0"/>
    <w:rsid w:val="004F5C07"/>
    <w:rsid w:val="004F5EA1"/>
    <w:rsid w:val="004F712F"/>
    <w:rsid w:val="00500FC0"/>
    <w:rsid w:val="00501BAA"/>
    <w:rsid w:val="005028CD"/>
    <w:rsid w:val="005030F0"/>
    <w:rsid w:val="00504738"/>
    <w:rsid w:val="00505169"/>
    <w:rsid w:val="005054C9"/>
    <w:rsid w:val="0051388B"/>
    <w:rsid w:val="00514828"/>
    <w:rsid w:val="0051486D"/>
    <w:rsid w:val="00523E9E"/>
    <w:rsid w:val="00526A84"/>
    <w:rsid w:val="00526C35"/>
    <w:rsid w:val="00527F8E"/>
    <w:rsid w:val="00530D37"/>
    <w:rsid w:val="005319C7"/>
    <w:rsid w:val="00533A01"/>
    <w:rsid w:val="00534D5A"/>
    <w:rsid w:val="00536878"/>
    <w:rsid w:val="00536C65"/>
    <w:rsid w:val="005372D4"/>
    <w:rsid w:val="00540471"/>
    <w:rsid w:val="005432A2"/>
    <w:rsid w:val="005437F1"/>
    <w:rsid w:val="00544AF8"/>
    <w:rsid w:val="005451E9"/>
    <w:rsid w:val="0054634A"/>
    <w:rsid w:val="00553FE4"/>
    <w:rsid w:val="005541C3"/>
    <w:rsid w:val="00555611"/>
    <w:rsid w:val="00556E67"/>
    <w:rsid w:val="00557240"/>
    <w:rsid w:val="00560BD0"/>
    <w:rsid w:val="005610E0"/>
    <w:rsid w:val="0056141F"/>
    <w:rsid w:val="00562E5B"/>
    <w:rsid w:val="00564A9D"/>
    <w:rsid w:val="0057012C"/>
    <w:rsid w:val="005703C0"/>
    <w:rsid w:val="00571CFE"/>
    <w:rsid w:val="00573F50"/>
    <w:rsid w:val="00576468"/>
    <w:rsid w:val="00584750"/>
    <w:rsid w:val="0058600A"/>
    <w:rsid w:val="0058627D"/>
    <w:rsid w:val="0058649C"/>
    <w:rsid w:val="00591012"/>
    <w:rsid w:val="00591E37"/>
    <w:rsid w:val="005923BF"/>
    <w:rsid w:val="00592592"/>
    <w:rsid w:val="005926B8"/>
    <w:rsid w:val="005952DC"/>
    <w:rsid w:val="00595471"/>
    <w:rsid w:val="00595474"/>
    <w:rsid w:val="005A0D6C"/>
    <w:rsid w:val="005A3410"/>
    <w:rsid w:val="005A58CA"/>
    <w:rsid w:val="005B1E14"/>
    <w:rsid w:val="005B2D38"/>
    <w:rsid w:val="005B7296"/>
    <w:rsid w:val="005C0AA2"/>
    <w:rsid w:val="005C1623"/>
    <w:rsid w:val="005C53C9"/>
    <w:rsid w:val="005C5C1C"/>
    <w:rsid w:val="005C5F9C"/>
    <w:rsid w:val="005C67AD"/>
    <w:rsid w:val="005D0BAB"/>
    <w:rsid w:val="005D254C"/>
    <w:rsid w:val="005D765F"/>
    <w:rsid w:val="005D7F56"/>
    <w:rsid w:val="005E104E"/>
    <w:rsid w:val="005E10EC"/>
    <w:rsid w:val="005E4674"/>
    <w:rsid w:val="005E6921"/>
    <w:rsid w:val="005F0605"/>
    <w:rsid w:val="005F3527"/>
    <w:rsid w:val="005F518B"/>
    <w:rsid w:val="005F62E5"/>
    <w:rsid w:val="005F7CF1"/>
    <w:rsid w:val="006047D1"/>
    <w:rsid w:val="006059C9"/>
    <w:rsid w:val="006066C2"/>
    <w:rsid w:val="00606DA0"/>
    <w:rsid w:val="006077AA"/>
    <w:rsid w:val="006116F2"/>
    <w:rsid w:val="00612FB4"/>
    <w:rsid w:val="006133AB"/>
    <w:rsid w:val="00613B16"/>
    <w:rsid w:val="00621D5A"/>
    <w:rsid w:val="00624AFB"/>
    <w:rsid w:val="00624E3A"/>
    <w:rsid w:val="006321F6"/>
    <w:rsid w:val="0063237A"/>
    <w:rsid w:val="00634BC8"/>
    <w:rsid w:val="006376E7"/>
    <w:rsid w:val="00641FFE"/>
    <w:rsid w:val="006443AD"/>
    <w:rsid w:val="0064463F"/>
    <w:rsid w:val="00645018"/>
    <w:rsid w:val="00645072"/>
    <w:rsid w:val="0064510D"/>
    <w:rsid w:val="00645AC7"/>
    <w:rsid w:val="00645E05"/>
    <w:rsid w:val="00646082"/>
    <w:rsid w:val="00646DBE"/>
    <w:rsid w:val="006471F9"/>
    <w:rsid w:val="00650573"/>
    <w:rsid w:val="00661398"/>
    <w:rsid w:val="00663C90"/>
    <w:rsid w:val="00664101"/>
    <w:rsid w:val="00665B72"/>
    <w:rsid w:val="0066790F"/>
    <w:rsid w:val="006679B3"/>
    <w:rsid w:val="00671673"/>
    <w:rsid w:val="00672DB2"/>
    <w:rsid w:val="00674965"/>
    <w:rsid w:val="006757E7"/>
    <w:rsid w:val="00676EA4"/>
    <w:rsid w:val="006802DF"/>
    <w:rsid w:val="00680AE0"/>
    <w:rsid w:val="006905F3"/>
    <w:rsid w:val="00691224"/>
    <w:rsid w:val="006918DC"/>
    <w:rsid w:val="00692AB7"/>
    <w:rsid w:val="0069484E"/>
    <w:rsid w:val="00694A03"/>
    <w:rsid w:val="00694DF1"/>
    <w:rsid w:val="006966B6"/>
    <w:rsid w:val="00697EF7"/>
    <w:rsid w:val="006A0726"/>
    <w:rsid w:val="006A1C15"/>
    <w:rsid w:val="006A2B5B"/>
    <w:rsid w:val="006A437A"/>
    <w:rsid w:val="006A49C0"/>
    <w:rsid w:val="006B0E40"/>
    <w:rsid w:val="006B25A3"/>
    <w:rsid w:val="006B33F5"/>
    <w:rsid w:val="006B3B52"/>
    <w:rsid w:val="006B5521"/>
    <w:rsid w:val="006B6382"/>
    <w:rsid w:val="006B73A8"/>
    <w:rsid w:val="006C04C2"/>
    <w:rsid w:val="006C21C5"/>
    <w:rsid w:val="006C522F"/>
    <w:rsid w:val="006C52E0"/>
    <w:rsid w:val="006C7622"/>
    <w:rsid w:val="006D2DF4"/>
    <w:rsid w:val="006D32C8"/>
    <w:rsid w:val="006D3496"/>
    <w:rsid w:val="006D425A"/>
    <w:rsid w:val="006D46C0"/>
    <w:rsid w:val="006D5058"/>
    <w:rsid w:val="006E00F9"/>
    <w:rsid w:val="006E4E24"/>
    <w:rsid w:val="006E50DE"/>
    <w:rsid w:val="006E764F"/>
    <w:rsid w:val="006F0010"/>
    <w:rsid w:val="006F01BD"/>
    <w:rsid w:val="006F0742"/>
    <w:rsid w:val="006F1A0E"/>
    <w:rsid w:val="006F1EA6"/>
    <w:rsid w:val="006F39A3"/>
    <w:rsid w:val="006F6500"/>
    <w:rsid w:val="00702035"/>
    <w:rsid w:val="0070466D"/>
    <w:rsid w:val="00705F42"/>
    <w:rsid w:val="0070665B"/>
    <w:rsid w:val="00707D7F"/>
    <w:rsid w:val="00710B3C"/>
    <w:rsid w:val="007132B1"/>
    <w:rsid w:val="007154EB"/>
    <w:rsid w:val="00717146"/>
    <w:rsid w:val="00717304"/>
    <w:rsid w:val="00721803"/>
    <w:rsid w:val="00724337"/>
    <w:rsid w:val="007256BF"/>
    <w:rsid w:val="00733B3C"/>
    <w:rsid w:val="00734142"/>
    <w:rsid w:val="00734DC0"/>
    <w:rsid w:val="00735EE1"/>
    <w:rsid w:val="00741E70"/>
    <w:rsid w:val="007432A5"/>
    <w:rsid w:val="00744446"/>
    <w:rsid w:val="00746C49"/>
    <w:rsid w:val="00746CFD"/>
    <w:rsid w:val="00751A3C"/>
    <w:rsid w:val="0075672B"/>
    <w:rsid w:val="00760142"/>
    <w:rsid w:val="007667D0"/>
    <w:rsid w:val="0076785E"/>
    <w:rsid w:val="007724B7"/>
    <w:rsid w:val="00772DB9"/>
    <w:rsid w:val="00773D20"/>
    <w:rsid w:val="007755BE"/>
    <w:rsid w:val="007763AF"/>
    <w:rsid w:val="00776EF2"/>
    <w:rsid w:val="007810D9"/>
    <w:rsid w:val="007814A2"/>
    <w:rsid w:val="00781757"/>
    <w:rsid w:val="00781CC7"/>
    <w:rsid w:val="00782742"/>
    <w:rsid w:val="00783535"/>
    <w:rsid w:val="007842B2"/>
    <w:rsid w:val="00785394"/>
    <w:rsid w:val="007855CC"/>
    <w:rsid w:val="007862FE"/>
    <w:rsid w:val="00787C22"/>
    <w:rsid w:val="007924C0"/>
    <w:rsid w:val="007929F9"/>
    <w:rsid w:val="0079518D"/>
    <w:rsid w:val="00797698"/>
    <w:rsid w:val="0079789D"/>
    <w:rsid w:val="007B0EB3"/>
    <w:rsid w:val="007B11CB"/>
    <w:rsid w:val="007B19CE"/>
    <w:rsid w:val="007B1F68"/>
    <w:rsid w:val="007B21FA"/>
    <w:rsid w:val="007B2973"/>
    <w:rsid w:val="007B32AC"/>
    <w:rsid w:val="007B3F78"/>
    <w:rsid w:val="007B5A87"/>
    <w:rsid w:val="007B7C7A"/>
    <w:rsid w:val="007C1D31"/>
    <w:rsid w:val="007C2CA3"/>
    <w:rsid w:val="007C3F55"/>
    <w:rsid w:val="007C4740"/>
    <w:rsid w:val="007C4CA9"/>
    <w:rsid w:val="007C56EF"/>
    <w:rsid w:val="007C6F9D"/>
    <w:rsid w:val="007D1E30"/>
    <w:rsid w:val="007D477C"/>
    <w:rsid w:val="007D48F2"/>
    <w:rsid w:val="007D50BC"/>
    <w:rsid w:val="007D5DDA"/>
    <w:rsid w:val="007E10A5"/>
    <w:rsid w:val="007E1BF3"/>
    <w:rsid w:val="007E2C88"/>
    <w:rsid w:val="007E40B0"/>
    <w:rsid w:val="007E5CD6"/>
    <w:rsid w:val="007E65A1"/>
    <w:rsid w:val="007F170D"/>
    <w:rsid w:val="007F1889"/>
    <w:rsid w:val="007F4135"/>
    <w:rsid w:val="007F4CE5"/>
    <w:rsid w:val="007F7417"/>
    <w:rsid w:val="007F7A2C"/>
    <w:rsid w:val="00802743"/>
    <w:rsid w:val="00805B4B"/>
    <w:rsid w:val="00806608"/>
    <w:rsid w:val="00810108"/>
    <w:rsid w:val="0081050F"/>
    <w:rsid w:val="008106FB"/>
    <w:rsid w:val="00811395"/>
    <w:rsid w:val="00812C5D"/>
    <w:rsid w:val="008134F5"/>
    <w:rsid w:val="00813902"/>
    <w:rsid w:val="008143CF"/>
    <w:rsid w:val="00815211"/>
    <w:rsid w:val="00815695"/>
    <w:rsid w:val="0081710B"/>
    <w:rsid w:val="0082207F"/>
    <w:rsid w:val="00822DEC"/>
    <w:rsid w:val="00827D15"/>
    <w:rsid w:val="00836CB1"/>
    <w:rsid w:val="00837626"/>
    <w:rsid w:val="00837B00"/>
    <w:rsid w:val="008404C8"/>
    <w:rsid w:val="00841B69"/>
    <w:rsid w:val="00842E44"/>
    <w:rsid w:val="008471BB"/>
    <w:rsid w:val="008519EF"/>
    <w:rsid w:val="0085270B"/>
    <w:rsid w:val="0085537A"/>
    <w:rsid w:val="00855FED"/>
    <w:rsid w:val="00862C18"/>
    <w:rsid w:val="0086347B"/>
    <w:rsid w:val="00865843"/>
    <w:rsid w:val="0086755E"/>
    <w:rsid w:val="00871845"/>
    <w:rsid w:val="008742F3"/>
    <w:rsid w:val="00875B96"/>
    <w:rsid w:val="00881938"/>
    <w:rsid w:val="0088284B"/>
    <w:rsid w:val="00883FC0"/>
    <w:rsid w:val="008900CD"/>
    <w:rsid w:val="00890D7D"/>
    <w:rsid w:val="00891912"/>
    <w:rsid w:val="00891E75"/>
    <w:rsid w:val="00894971"/>
    <w:rsid w:val="00894E00"/>
    <w:rsid w:val="00896098"/>
    <w:rsid w:val="00897C77"/>
    <w:rsid w:val="008A2295"/>
    <w:rsid w:val="008A2B3E"/>
    <w:rsid w:val="008A5597"/>
    <w:rsid w:val="008A607C"/>
    <w:rsid w:val="008A723E"/>
    <w:rsid w:val="008B04CE"/>
    <w:rsid w:val="008B4E3D"/>
    <w:rsid w:val="008B7A84"/>
    <w:rsid w:val="008C1C08"/>
    <w:rsid w:val="008C289E"/>
    <w:rsid w:val="008C30D4"/>
    <w:rsid w:val="008C60A5"/>
    <w:rsid w:val="008C71BB"/>
    <w:rsid w:val="008C7BBA"/>
    <w:rsid w:val="008D7ACD"/>
    <w:rsid w:val="008E1713"/>
    <w:rsid w:val="008E1D52"/>
    <w:rsid w:val="008E1EAC"/>
    <w:rsid w:val="008E5FCC"/>
    <w:rsid w:val="008E67B7"/>
    <w:rsid w:val="008E7A64"/>
    <w:rsid w:val="008F662A"/>
    <w:rsid w:val="008F741A"/>
    <w:rsid w:val="009014D5"/>
    <w:rsid w:val="00901872"/>
    <w:rsid w:val="00901A2D"/>
    <w:rsid w:val="00902D80"/>
    <w:rsid w:val="00903FE2"/>
    <w:rsid w:val="0090413F"/>
    <w:rsid w:val="0091098E"/>
    <w:rsid w:val="00914365"/>
    <w:rsid w:val="00915237"/>
    <w:rsid w:val="00916062"/>
    <w:rsid w:val="009163BE"/>
    <w:rsid w:val="00916BEF"/>
    <w:rsid w:val="009173F4"/>
    <w:rsid w:val="00920C1A"/>
    <w:rsid w:val="009218CD"/>
    <w:rsid w:val="0092216D"/>
    <w:rsid w:val="009221DF"/>
    <w:rsid w:val="00923981"/>
    <w:rsid w:val="00924AF3"/>
    <w:rsid w:val="0092527A"/>
    <w:rsid w:val="00925AF1"/>
    <w:rsid w:val="00930AF2"/>
    <w:rsid w:val="009314B0"/>
    <w:rsid w:val="00931D03"/>
    <w:rsid w:val="0093405A"/>
    <w:rsid w:val="0093568E"/>
    <w:rsid w:val="00940074"/>
    <w:rsid w:val="00943C11"/>
    <w:rsid w:val="00952BB0"/>
    <w:rsid w:val="00955264"/>
    <w:rsid w:val="00955B9E"/>
    <w:rsid w:val="009602FE"/>
    <w:rsid w:val="009624F5"/>
    <w:rsid w:val="00962512"/>
    <w:rsid w:val="00967877"/>
    <w:rsid w:val="0097280A"/>
    <w:rsid w:val="0097294A"/>
    <w:rsid w:val="00975E26"/>
    <w:rsid w:val="009818A5"/>
    <w:rsid w:val="009838C7"/>
    <w:rsid w:val="00985430"/>
    <w:rsid w:val="00985739"/>
    <w:rsid w:val="00985AD5"/>
    <w:rsid w:val="00985F22"/>
    <w:rsid w:val="0098723D"/>
    <w:rsid w:val="00987512"/>
    <w:rsid w:val="00991FAF"/>
    <w:rsid w:val="00992266"/>
    <w:rsid w:val="00995322"/>
    <w:rsid w:val="009958D2"/>
    <w:rsid w:val="009A0CBE"/>
    <w:rsid w:val="009A310E"/>
    <w:rsid w:val="009A67C9"/>
    <w:rsid w:val="009A762F"/>
    <w:rsid w:val="009B7529"/>
    <w:rsid w:val="009C64CD"/>
    <w:rsid w:val="009C6EB1"/>
    <w:rsid w:val="009D1074"/>
    <w:rsid w:val="009D4138"/>
    <w:rsid w:val="009D45CB"/>
    <w:rsid w:val="009D4B30"/>
    <w:rsid w:val="009E132B"/>
    <w:rsid w:val="009E420B"/>
    <w:rsid w:val="009E4D85"/>
    <w:rsid w:val="009F1993"/>
    <w:rsid w:val="009F4170"/>
    <w:rsid w:val="009F53C7"/>
    <w:rsid w:val="009F67BF"/>
    <w:rsid w:val="009F6B32"/>
    <w:rsid w:val="00A01AB6"/>
    <w:rsid w:val="00A01D10"/>
    <w:rsid w:val="00A03E25"/>
    <w:rsid w:val="00A040CF"/>
    <w:rsid w:val="00A04B73"/>
    <w:rsid w:val="00A05816"/>
    <w:rsid w:val="00A06DD6"/>
    <w:rsid w:val="00A07C0C"/>
    <w:rsid w:val="00A102DB"/>
    <w:rsid w:val="00A1291E"/>
    <w:rsid w:val="00A1515E"/>
    <w:rsid w:val="00A15703"/>
    <w:rsid w:val="00A1687A"/>
    <w:rsid w:val="00A17880"/>
    <w:rsid w:val="00A20463"/>
    <w:rsid w:val="00A249EB"/>
    <w:rsid w:val="00A2509F"/>
    <w:rsid w:val="00A25D6F"/>
    <w:rsid w:val="00A26505"/>
    <w:rsid w:val="00A300BD"/>
    <w:rsid w:val="00A3247D"/>
    <w:rsid w:val="00A378F8"/>
    <w:rsid w:val="00A408E7"/>
    <w:rsid w:val="00A40F5A"/>
    <w:rsid w:val="00A44A2B"/>
    <w:rsid w:val="00A4546A"/>
    <w:rsid w:val="00A52081"/>
    <w:rsid w:val="00A538C0"/>
    <w:rsid w:val="00A55BE2"/>
    <w:rsid w:val="00A60B5D"/>
    <w:rsid w:val="00A659DB"/>
    <w:rsid w:val="00A65D42"/>
    <w:rsid w:val="00A66C96"/>
    <w:rsid w:val="00A6748C"/>
    <w:rsid w:val="00A67BC7"/>
    <w:rsid w:val="00A74806"/>
    <w:rsid w:val="00A777A8"/>
    <w:rsid w:val="00A80FD8"/>
    <w:rsid w:val="00A869F3"/>
    <w:rsid w:val="00A86B17"/>
    <w:rsid w:val="00A90465"/>
    <w:rsid w:val="00A91595"/>
    <w:rsid w:val="00A92987"/>
    <w:rsid w:val="00A966C1"/>
    <w:rsid w:val="00AA2261"/>
    <w:rsid w:val="00AA2411"/>
    <w:rsid w:val="00AA469D"/>
    <w:rsid w:val="00AB10A9"/>
    <w:rsid w:val="00AB1CC7"/>
    <w:rsid w:val="00AB52F3"/>
    <w:rsid w:val="00AD0CE3"/>
    <w:rsid w:val="00AD17C3"/>
    <w:rsid w:val="00AD3BAC"/>
    <w:rsid w:val="00AD3D31"/>
    <w:rsid w:val="00AD4316"/>
    <w:rsid w:val="00AD6EA2"/>
    <w:rsid w:val="00AE034E"/>
    <w:rsid w:val="00AE10D7"/>
    <w:rsid w:val="00AE1A69"/>
    <w:rsid w:val="00AE1E8D"/>
    <w:rsid w:val="00AE38AA"/>
    <w:rsid w:val="00AE3957"/>
    <w:rsid w:val="00AE424E"/>
    <w:rsid w:val="00AE6CC3"/>
    <w:rsid w:val="00AE72D0"/>
    <w:rsid w:val="00AE7371"/>
    <w:rsid w:val="00AF3665"/>
    <w:rsid w:val="00AF3B71"/>
    <w:rsid w:val="00B00765"/>
    <w:rsid w:val="00B02B38"/>
    <w:rsid w:val="00B035A9"/>
    <w:rsid w:val="00B068C1"/>
    <w:rsid w:val="00B130EB"/>
    <w:rsid w:val="00B134E1"/>
    <w:rsid w:val="00B1401B"/>
    <w:rsid w:val="00B25C29"/>
    <w:rsid w:val="00B275D1"/>
    <w:rsid w:val="00B27ABB"/>
    <w:rsid w:val="00B31AB1"/>
    <w:rsid w:val="00B32697"/>
    <w:rsid w:val="00B373BE"/>
    <w:rsid w:val="00B37C05"/>
    <w:rsid w:val="00B42B3C"/>
    <w:rsid w:val="00B43416"/>
    <w:rsid w:val="00B46529"/>
    <w:rsid w:val="00B5150A"/>
    <w:rsid w:val="00B56C82"/>
    <w:rsid w:val="00B67237"/>
    <w:rsid w:val="00B70304"/>
    <w:rsid w:val="00B718C5"/>
    <w:rsid w:val="00B71CF0"/>
    <w:rsid w:val="00B753D5"/>
    <w:rsid w:val="00B754E4"/>
    <w:rsid w:val="00B75FC9"/>
    <w:rsid w:val="00B76950"/>
    <w:rsid w:val="00B8490C"/>
    <w:rsid w:val="00B85ED9"/>
    <w:rsid w:val="00B90564"/>
    <w:rsid w:val="00B93AA6"/>
    <w:rsid w:val="00BA1215"/>
    <w:rsid w:val="00BA1CCF"/>
    <w:rsid w:val="00BA4E7B"/>
    <w:rsid w:val="00BA7504"/>
    <w:rsid w:val="00BB0285"/>
    <w:rsid w:val="00BB02A2"/>
    <w:rsid w:val="00BB1557"/>
    <w:rsid w:val="00BB2858"/>
    <w:rsid w:val="00BB32E2"/>
    <w:rsid w:val="00BB4B57"/>
    <w:rsid w:val="00BB4D0A"/>
    <w:rsid w:val="00BB7C02"/>
    <w:rsid w:val="00BC0CBE"/>
    <w:rsid w:val="00BC7853"/>
    <w:rsid w:val="00BC7E41"/>
    <w:rsid w:val="00BD2415"/>
    <w:rsid w:val="00BD30CC"/>
    <w:rsid w:val="00BD5116"/>
    <w:rsid w:val="00BE217D"/>
    <w:rsid w:val="00BE3ACD"/>
    <w:rsid w:val="00BE504F"/>
    <w:rsid w:val="00BE6B01"/>
    <w:rsid w:val="00BE77AF"/>
    <w:rsid w:val="00BE780B"/>
    <w:rsid w:val="00BF0E64"/>
    <w:rsid w:val="00BF17A1"/>
    <w:rsid w:val="00BF1840"/>
    <w:rsid w:val="00BF1A9D"/>
    <w:rsid w:val="00BF1F0C"/>
    <w:rsid w:val="00BF31C2"/>
    <w:rsid w:val="00BF587B"/>
    <w:rsid w:val="00C016D4"/>
    <w:rsid w:val="00C04AA7"/>
    <w:rsid w:val="00C04BF2"/>
    <w:rsid w:val="00C063DB"/>
    <w:rsid w:val="00C07685"/>
    <w:rsid w:val="00C11471"/>
    <w:rsid w:val="00C1187B"/>
    <w:rsid w:val="00C11E21"/>
    <w:rsid w:val="00C1203A"/>
    <w:rsid w:val="00C133D8"/>
    <w:rsid w:val="00C137C7"/>
    <w:rsid w:val="00C1511D"/>
    <w:rsid w:val="00C15D77"/>
    <w:rsid w:val="00C20300"/>
    <w:rsid w:val="00C20BE8"/>
    <w:rsid w:val="00C212E4"/>
    <w:rsid w:val="00C21729"/>
    <w:rsid w:val="00C2280A"/>
    <w:rsid w:val="00C22AE0"/>
    <w:rsid w:val="00C23232"/>
    <w:rsid w:val="00C249BF"/>
    <w:rsid w:val="00C2790C"/>
    <w:rsid w:val="00C31EBF"/>
    <w:rsid w:val="00C32AA9"/>
    <w:rsid w:val="00C3510D"/>
    <w:rsid w:val="00C359CE"/>
    <w:rsid w:val="00C36816"/>
    <w:rsid w:val="00C4281D"/>
    <w:rsid w:val="00C42FDE"/>
    <w:rsid w:val="00C465FA"/>
    <w:rsid w:val="00C46D0F"/>
    <w:rsid w:val="00C506FB"/>
    <w:rsid w:val="00C54DA9"/>
    <w:rsid w:val="00C5772D"/>
    <w:rsid w:val="00C61C40"/>
    <w:rsid w:val="00C65187"/>
    <w:rsid w:val="00C6574E"/>
    <w:rsid w:val="00C65BE4"/>
    <w:rsid w:val="00C70BDA"/>
    <w:rsid w:val="00C7209E"/>
    <w:rsid w:val="00C73988"/>
    <w:rsid w:val="00C739B8"/>
    <w:rsid w:val="00C73B6B"/>
    <w:rsid w:val="00C853E7"/>
    <w:rsid w:val="00C8756B"/>
    <w:rsid w:val="00C9330F"/>
    <w:rsid w:val="00C93419"/>
    <w:rsid w:val="00C9547B"/>
    <w:rsid w:val="00C9678A"/>
    <w:rsid w:val="00CA135F"/>
    <w:rsid w:val="00CA1769"/>
    <w:rsid w:val="00CA33A3"/>
    <w:rsid w:val="00CA732C"/>
    <w:rsid w:val="00CA7DCE"/>
    <w:rsid w:val="00CB3425"/>
    <w:rsid w:val="00CB63C2"/>
    <w:rsid w:val="00CB6DF6"/>
    <w:rsid w:val="00CC34C0"/>
    <w:rsid w:val="00CC3F16"/>
    <w:rsid w:val="00CC41D0"/>
    <w:rsid w:val="00CC465D"/>
    <w:rsid w:val="00CC54EA"/>
    <w:rsid w:val="00CC6192"/>
    <w:rsid w:val="00CC68A9"/>
    <w:rsid w:val="00CC7667"/>
    <w:rsid w:val="00CD1566"/>
    <w:rsid w:val="00CD18D9"/>
    <w:rsid w:val="00CD1C86"/>
    <w:rsid w:val="00CD21E5"/>
    <w:rsid w:val="00CD2E7A"/>
    <w:rsid w:val="00CD38EB"/>
    <w:rsid w:val="00CD5F35"/>
    <w:rsid w:val="00CD6908"/>
    <w:rsid w:val="00CE1B04"/>
    <w:rsid w:val="00CE317C"/>
    <w:rsid w:val="00CE43B8"/>
    <w:rsid w:val="00CE49A4"/>
    <w:rsid w:val="00CE55CC"/>
    <w:rsid w:val="00CE6051"/>
    <w:rsid w:val="00CE6FE2"/>
    <w:rsid w:val="00CF281F"/>
    <w:rsid w:val="00CF7A12"/>
    <w:rsid w:val="00D01BA0"/>
    <w:rsid w:val="00D031EB"/>
    <w:rsid w:val="00D050E5"/>
    <w:rsid w:val="00D068BB"/>
    <w:rsid w:val="00D06D84"/>
    <w:rsid w:val="00D06E59"/>
    <w:rsid w:val="00D10710"/>
    <w:rsid w:val="00D11FAE"/>
    <w:rsid w:val="00D12CD2"/>
    <w:rsid w:val="00D1365E"/>
    <w:rsid w:val="00D2232F"/>
    <w:rsid w:val="00D22604"/>
    <w:rsid w:val="00D256AC"/>
    <w:rsid w:val="00D25736"/>
    <w:rsid w:val="00D270BA"/>
    <w:rsid w:val="00D27192"/>
    <w:rsid w:val="00D278E6"/>
    <w:rsid w:val="00D32ED3"/>
    <w:rsid w:val="00D35324"/>
    <w:rsid w:val="00D35DB8"/>
    <w:rsid w:val="00D36D5B"/>
    <w:rsid w:val="00D42CE4"/>
    <w:rsid w:val="00D4419A"/>
    <w:rsid w:val="00D45A8F"/>
    <w:rsid w:val="00D4736B"/>
    <w:rsid w:val="00D479F9"/>
    <w:rsid w:val="00D50D06"/>
    <w:rsid w:val="00D5179D"/>
    <w:rsid w:val="00D51E29"/>
    <w:rsid w:val="00D5295A"/>
    <w:rsid w:val="00D53628"/>
    <w:rsid w:val="00D55D29"/>
    <w:rsid w:val="00D55F7A"/>
    <w:rsid w:val="00D56B8E"/>
    <w:rsid w:val="00D60F39"/>
    <w:rsid w:val="00D61449"/>
    <w:rsid w:val="00D65748"/>
    <w:rsid w:val="00D662E9"/>
    <w:rsid w:val="00D66352"/>
    <w:rsid w:val="00D6657B"/>
    <w:rsid w:val="00D67D8A"/>
    <w:rsid w:val="00D710F9"/>
    <w:rsid w:val="00D717CE"/>
    <w:rsid w:val="00D75569"/>
    <w:rsid w:val="00D76A9E"/>
    <w:rsid w:val="00D77254"/>
    <w:rsid w:val="00D77262"/>
    <w:rsid w:val="00D848C9"/>
    <w:rsid w:val="00D85D41"/>
    <w:rsid w:val="00D911B9"/>
    <w:rsid w:val="00D91FDC"/>
    <w:rsid w:val="00D93AD3"/>
    <w:rsid w:val="00D93DE4"/>
    <w:rsid w:val="00DA4146"/>
    <w:rsid w:val="00DA5D04"/>
    <w:rsid w:val="00DA66A7"/>
    <w:rsid w:val="00DA7B8E"/>
    <w:rsid w:val="00DB0B54"/>
    <w:rsid w:val="00DB0C3E"/>
    <w:rsid w:val="00DB1860"/>
    <w:rsid w:val="00DB1EEB"/>
    <w:rsid w:val="00DB37F1"/>
    <w:rsid w:val="00DB4382"/>
    <w:rsid w:val="00DB464D"/>
    <w:rsid w:val="00DC738B"/>
    <w:rsid w:val="00DD3F33"/>
    <w:rsid w:val="00DD7066"/>
    <w:rsid w:val="00DE12C3"/>
    <w:rsid w:val="00DE1A1F"/>
    <w:rsid w:val="00DE68BA"/>
    <w:rsid w:val="00DE6C9F"/>
    <w:rsid w:val="00DE7BF3"/>
    <w:rsid w:val="00DF25C8"/>
    <w:rsid w:val="00DF5855"/>
    <w:rsid w:val="00E000F4"/>
    <w:rsid w:val="00E03D0E"/>
    <w:rsid w:val="00E05376"/>
    <w:rsid w:val="00E0789C"/>
    <w:rsid w:val="00E10A37"/>
    <w:rsid w:val="00E12CE3"/>
    <w:rsid w:val="00E14BCB"/>
    <w:rsid w:val="00E15091"/>
    <w:rsid w:val="00E200CD"/>
    <w:rsid w:val="00E222BF"/>
    <w:rsid w:val="00E23805"/>
    <w:rsid w:val="00E251CE"/>
    <w:rsid w:val="00E3161B"/>
    <w:rsid w:val="00E327AD"/>
    <w:rsid w:val="00E33277"/>
    <w:rsid w:val="00E3471E"/>
    <w:rsid w:val="00E3710A"/>
    <w:rsid w:val="00E41503"/>
    <w:rsid w:val="00E42FC9"/>
    <w:rsid w:val="00E4326E"/>
    <w:rsid w:val="00E4326F"/>
    <w:rsid w:val="00E43D9E"/>
    <w:rsid w:val="00E43F88"/>
    <w:rsid w:val="00E44144"/>
    <w:rsid w:val="00E44CDF"/>
    <w:rsid w:val="00E504D8"/>
    <w:rsid w:val="00E517DF"/>
    <w:rsid w:val="00E54852"/>
    <w:rsid w:val="00E611F0"/>
    <w:rsid w:val="00E6164A"/>
    <w:rsid w:val="00E61E13"/>
    <w:rsid w:val="00E63659"/>
    <w:rsid w:val="00E669AF"/>
    <w:rsid w:val="00E6759C"/>
    <w:rsid w:val="00E67F8D"/>
    <w:rsid w:val="00E7176A"/>
    <w:rsid w:val="00E71D7E"/>
    <w:rsid w:val="00E72EC0"/>
    <w:rsid w:val="00E75125"/>
    <w:rsid w:val="00E810B9"/>
    <w:rsid w:val="00E818F0"/>
    <w:rsid w:val="00E81B9E"/>
    <w:rsid w:val="00E82266"/>
    <w:rsid w:val="00E8390F"/>
    <w:rsid w:val="00E859E9"/>
    <w:rsid w:val="00E86A8E"/>
    <w:rsid w:val="00E877F1"/>
    <w:rsid w:val="00E90D6C"/>
    <w:rsid w:val="00E92048"/>
    <w:rsid w:val="00E94DA7"/>
    <w:rsid w:val="00EA139A"/>
    <w:rsid w:val="00EA3C57"/>
    <w:rsid w:val="00EA4665"/>
    <w:rsid w:val="00EA5D96"/>
    <w:rsid w:val="00EA6FA8"/>
    <w:rsid w:val="00EA7B22"/>
    <w:rsid w:val="00EB0C19"/>
    <w:rsid w:val="00EB2D5A"/>
    <w:rsid w:val="00EB3C86"/>
    <w:rsid w:val="00EB4851"/>
    <w:rsid w:val="00EB5BD4"/>
    <w:rsid w:val="00EB7EC8"/>
    <w:rsid w:val="00EC1427"/>
    <w:rsid w:val="00EC1CF9"/>
    <w:rsid w:val="00EC32BC"/>
    <w:rsid w:val="00EC3AC1"/>
    <w:rsid w:val="00EC4FFC"/>
    <w:rsid w:val="00EC5289"/>
    <w:rsid w:val="00ED1ED8"/>
    <w:rsid w:val="00ED21EE"/>
    <w:rsid w:val="00EE17F4"/>
    <w:rsid w:val="00EE1AD9"/>
    <w:rsid w:val="00EE2E75"/>
    <w:rsid w:val="00EE3080"/>
    <w:rsid w:val="00EE4587"/>
    <w:rsid w:val="00EE4EE9"/>
    <w:rsid w:val="00EE5C81"/>
    <w:rsid w:val="00EF0CA5"/>
    <w:rsid w:val="00EF4203"/>
    <w:rsid w:val="00EF57E0"/>
    <w:rsid w:val="00EF6229"/>
    <w:rsid w:val="00EF7AB6"/>
    <w:rsid w:val="00EF7C1B"/>
    <w:rsid w:val="00F0146E"/>
    <w:rsid w:val="00F03597"/>
    <w:rsid w:val="00F047B7"/>
    <w:rsid w:val="00F0559D"/>
    <w:rsid w:val="00F07300"/>
    <w:rsid w:val="00F074C4"/>
    <w:rsid w:val="00F1006C"/>
    <w:rsid w:val="00F12A0F"/>
    <w:rsid w:val="00F2020D"/>
    <w:rsid w:val="00F2074E"/>
    <w:rsid w:val="00F2143E"/>
    <w:rsid w:val="00F26130"/>
    <w:rsid w:val="00F277DE"/>
    <w:rsid w:val="00F31243"/>
    <w:rsid w:val="00F313BD"/>
    <w:rsid w:val="00F35756"/>
    <w:rsid w:val="00F42678"/>
    <w:rsid w:val="00F434AE"/>
    <w:rsid w:val="00F51CF0"/>
    <w:rsid w:val="00F54B66"/>
    <w:rsid w:val="00F618E3"/>
    <w:rsid w:val="00F624E6"/>
    <w:rsid w:val="00F63AD0"/>
    <w:rsid w:val="00F6482A"/>
    <w:rsid w:val="00F66FA3"/>
    <w:rsid w:val="00F70425"/>
    <w:rsid w:val="00F708B4"/>
    <w:rsid w:val="00F71643"/>
    <w:rsid w:val="00F72A01"/>
    <w:rsid w:val="00F74560"/>
    <w:rsid w:val="00F824A5"/>
    <w:rsid w:val="00F84148"/>
    <w:rsid w:val="00F92469"/>
    <w:rsid w:val="00F940BF"/>
    <w:rsid w:val="00F9449B"/>
    <w:rsid w:val="00F95BC0"/>
    <w:rsid w:val="00F96B20"/>
    <w:rsid w:val="00F97FC0"/>
    <w:rsid w:val="00FA4565"/>
    <w:rsid w:val="00FA4A49"/>
    <w:rsid w:val="00FA4CAB"/>
    <w:rsid w:val="00FA55B4"/>
    <w:rsid w:val="00FA7E71"/>
    <w:rsid w:val="00FB376D"/>
    <w:rsid w:val="00FB7C3C"/>
    <w:rsid w:val="00FC2F71"/>
    <w:rsid w:val="00FC314F"/>
    <w:rsid w:val="00FC625D"/>
    <w:rsid w:val="00FD00FD"/>
    <w:rsid w:val="00FD16EF"/>
    <w:rsid w:val="00FD444C"/>
    <w:rsid w:val="00FD6F68"/>
    <w:rsid w:val="00FE000E"/>
    <w:rsid w:val="00FE2F0A"/>
    <w:rsid w:val="00FE4EA4"/>
    <w:rsid w:val="00FE5277"/>
    <w:rsid w:val="00FE6376"/>
    <w:rsid w:val="00FE70FF"/>
    <w:rsid w:val="00FF0718"/>
    <w:rsid w:val="00FF1145"/>
    <w:rsid w:val="00FF3C8B"/>
    <w:rsid w:val="00FF51D6"/>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111"/>
    <o:shapelayout v:ext="edit">
      <o:idmap v:ext="edit" data="1"/>
    </o:shapelayout>
  </w:shapeDefaults>
  <w:decimalSymbol w:val="."/>
  <w:listSeparator w:val=","/>
  <w14:docId w14:val="0CCE911A"/>
  <w15:docId w15:val="{D64C840F-7FF5-4BBC-8053-E3C8506BA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918DC"/>
    <w:pPr>
      <w:widowControl w:val="0"/>
      <w:adjustRightInd w:val="0"/>
      <w:snapToGrid w:val="0"/>
    </w:pPr>
    <w:rPr>
      <w:rFonts w:ascii="Times New Roman" w:eastAsia="標楷體" w:hAnsi="Times New Roman"/>
    </w:rPr>
  </w:style>
  <w:style w:type="paragraph" w:styleId="1">
    <w:name w:val="heading 1"/>
    <w:basedOn w:val="a"/>
    <w:link w:val="11"/>
    <w:uiPriority w:val="9"/>
    <w:qFormat/>
    <w:rsid w:val="00D36D5B"/>
    <w:pPr>
      <w:numPr>
        <w:numId w:val="2"/>
      </w:numPr>
      <w:overflowPunct w:val="0"/>
      <w:spacing w:before="100" w:beforeAutospacing="1" w:after="100" w:afterAutospacing="1" w:line="360" w:lineRule="auto"/>
      <w:jc w:val="center"/>
      <w:outlineLvl w:val="0"/>
    </w:pPr>
    <w:rPr>
      <w:rFonts w:asciiTheme="majorHAnsi" w:hAnsiTheme="majorHAnsi" w:cstheme="majorBidi"/>
      <w:b/>
      <w:bCs/>
      <w:kern w:val="52"/>
      <w:sz w:val="36"/>
      <w:szCs w:val="52"/>
    </w:rPr>
  </w:style>
  <w:style w:type="paragraph" w:styleId="2">
    <w:name w:val="heading 2"/>
    <w:basedOn w:val="a"/>
    <w:link w:val="20"/>
    <w:uiPriority w:val="9"/>
    <w:unhideWhenUsed/>
    <w:qFormat/>
    <w:rsid w:val="00A05816"/>
    <w:pPr>
      <w:numPr>
        <w:ilvl w:val="1"/>
        <w:numId w:val="2"/>
      </w:numPr>
      <w:spacing w:beforeLines="50" w:before="180" w:afterLines="50" w:after="180" w:line="360" w:lineRule="auto"/>
      <w:outlineLvl w:val="1"/>
    </w:pPr>
    <w:rPr>
      <w:rFonts w:cs="Times New Roman"/>
      <w:b/>
      <w:bCs/>
      <w:color w:val="000000" w:themeColor="text1"/>
      <w:sz w:val="32"/>
      <w:szCs w:val="48"/>
    </w:rPr>
  </w:style>
  <w:style w:type="paragraph" w:styleId="3">
    <w:name w:val="heading 3"/>
    <w:basedOn w:val="a"/>
    <w:link w:val="30"/>
    <w:uiPriority w:val="9"/>
    <w:unhideWhenUsed/>
    <w:qFormat/>
    <w:rsid w:val="007C56EF"/>
    <w:pPr>
      <w:numPr>
        <w:ilvl w:val="2"/>
        <w:numId w:val="2"/>
      </w:numPr>
      <w:spacing w:beforeLines="50" w:afterLines="50" w:line="360" w:lineRule="auto"/>
      <w:outlineLvl w:val="2"/>
    </w:pPr>
    <w:rPr>
      <w:rFonts w:cstheme="majorBidi"/>
      <w:b/>
      <w:bCs/>
      <w:sz w:val="28"/>
      <w:szCs w:val="36"/>
    </w:rPr>
  </w:style>
  <w:style w:type="paragraph" w:styleId="4">
    <w:name w:val="heading 4"/>
    <w:basedOn w:val="a"/>
    <w:link w:val="40"/>
    <w:uiPriority w:val="9"/>
    <w:unhideWhenUsed/>
    <w:qFormat/>
    <w:rsid w:val="00460F0F"/>
    <w:pPr>
      <w:numPr>
        <w:ilvl w:val="3"/>
        <w:numId w:val="2"/>
      </w:numPr>
      <w:tabs>
        <w:tab w:val="left" w:pos="120"/>
      </w:tabs>
      <w:spacing w:beforeLines="50" w:afterLines="50" w:line="360" w:lineRule="auto"/>
      <w:outlineLvl w:val="3"/>
    </w:pPr>
    <w:rPr>
      <w:rFonts w:cstheme="majorBidi"/>
      <w:szCs w:val="36"/>
    </w:rPr>
  </w:style>
  <w:style w:type="paragraph" w:styleId="5">
    <w:name w:val="heading 5"/>
    <w:basedOn w:val="a"/>
    <w:link w:val="50"/>
    <w:uiPriority w:val="9"/>
    <w:unhideWhenUsed/>
    <w:qFormat/>
    <w:rsid w:val="007C56EF"/>
    <w:pPr>
      <w:numPr>
        <w:ilvl w:val="4"/>
        <w:numId w:val="2"/>
      </w:numPr>
      <w:spacing w:beforeLines="50" w:afterLines="50" w:line="360" w:lineRule="auto"/>
      <w:outlineLvl w:val="4"/>
    </w:pPr>
    <w:rPr>
      <w:rFonts w:cstheme="majorBidi"/>
      <w:bCs/>
      <w:szCs w:val="36"/>
    </w:rPr>
  </w:style>
  <w:style w:type="paragraph" w:styleId="6">
    <w:name w:val="heading 6"/>
    <w:basedOn w:val="a"/>
    <w:link w:val="60"/>
    <w:uiPriority w:val="9"/>
    <w:unhideWhenUsed/>
    <w:qFormat/>
    <w:rsid w:val="005319C7"/>
    <w:pPr>
      <w:numPr>
        <w:ilvl w:val="5"/>
        <w:numId w:val="2"/>
      </w:numPr>
      <w:spacing w:beforeLines="50" w:afterLines="50" w:line="360" w:lineRule="auto"/>
      <w:outlineLvl w:val="5"/>
    </w:pPr>
    <w:rPr>
      <w:rFonts w:cstheme="majorBidi"/>
      <w:szCs w:val="36"/>
    </w:rPr>
  </w:style>
  <w:style w:type="paragraph" w:styleId="7">
    <w:name w:val="heading 7"/>
    <w:basedOn w:val="a"/>
    <w:link w:val="70"/>
    <w:uiPriority w:val="9"/>
    <w:unhideWhenUsed/>
    <w:qFormat/>
    <w:rsid w:val="007C56EF"/>
    <w:pPr>
      <w:numPr>
        <w:ilvl w:val="6"/>
        <w:numId w:val="2"/>
      </w:numPr>
      <w:spacing w:line="360" w:lineRule="auto"/>
      <w:outlineLvl w:val="6"/>
    </w:pPr>
    <w:rPr>
      <w:rFonts w:cstheme="majorBidi"/>
      <w:bCs/>
      <w:szCs w:val="36"/>
    </w:rPr>
  </w:style>
  <w:style w:type="paragraph" w:styleId="8">
    <w:name w:val="heading 8"/>
    <w:basedOn w:val="a"/>
    <w:link w:val="80"/>
    <w:uiPriority w:val="9"/>
    <w:unhideWhenUsed/>
    <w:qFormat/>
    <w:rsid w:val="005319C7"/>
    <w:pPr>
      <w:numPr>
        <w:ilvl w:val="7"/>
        <w:numId w:val="2"/>
      </w:numPr>
      <w:spacing w:beforeLines="50" w:afterLines="50" w:line="360" w:lineRule="auto"/>
      <w:outlineLvl w:val="7"/>
    </w:pPr>
    <w:rPr>
      <w:rFonts w:cstheme="majorBidi"/>
      <w:szCs w:val="36"/>
    </w:rPr>
  </w:style>
  <w:style w:type="paragraph" w:styleId="9">
    <w:name w:val="heading 9"/>
    <w:basedOn w:val="a"/>
    <w:link w:val="90"/>
    <w:uiPriority w:val="9"/>
    <w:unhideWhenUsed/>
    <w:qFormat/>
    <w:rsid w:val="005319C7"/>
    <w:pPr>
      <w:numPr>
        <w:ilvl w:val="8"/>
        <w:numId w:val="2"/>
      </w:numPr>
      <w:tabs>
        <w:tab w:val="left" w:pos="204"/>
      </w:tabs>
      <w:spacing w:beforeLines="50" w:afterLines="50" w:line="360" w:lineRule="auto"/>
      <w:outlineLvl w:val="8"/>
    </w:pPr>
    <w:rPr>
      <w:rFonts w:cstheme="majorBidi"/>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標題 1 字元"/>
    <w:basedOn w:val="a0"/>
    <w:link w:val="1"/>
    <w:uiPriority w:val="9"/>
    <w:rsid w:val="00D36D5B"/>
    <w:rPr>
      <w:rFonts w:asciiTheme="majorHAnsi" w:eastAsia="標楷體" w:hAnsiTheme="majorHAnsi" w:cstheme="majorBidi"/>
      <w:b/>
      <w:bCs/>
      <w:kern w:val="52"/>
      <w:sz w:val="36"/>
      <w:szCs w:val="52"/>
    </w:rPr>
  </w:style>
  <w:style w:type="paragraph" w:styleId="a3">
    <w:name w:val="header"/>
    <w:basedOn w:val="a"/>
    <w:link w:val="a4"/>
    <w:uiPriority w:val="99"/>
    <w:unhideWhenUsed/>
    <w:rsid w:val="00811395"/>
    <w:pPr>
      <w:tabs>
        <w:tab w:val="center" w:pos="4153"/>
        <w:tab w:val="right" w:pos="8306"/>
      </w:tabs>
    </w:pPr>
    <w:rPr>
      <w:sz w:val="20"/>
      <w:szCs w:val="20"/>
    </w:rPr>
  </w:style>
  <w:style w:type="character" w:customStyle="1" w:styleId="a4">
    <w:name w:val="頁首 字元"/>
    <w:basedOn w:val="a0"/>
    <w:link w:val="a3"/>
    <w:uiPriority w:val="99"/>
    <w:rsid w:val="00811395"/>
    <w:rPr>
      <w:rFonts w:ascii="Times New Roman" w:eastAsia="標楷體" w:hAnsi="Times New Roman"/>
      <w:sz w:val="20"/>
      <w:szCs w:val="20"/>
    </w:rPr>
  </w:style>
  <w:style w:type="paragraph" w:styleId="a5">
    <w:name w:val="footer"/>
    <w:basedOn w:val="a"/>
    <w:link w:val="a6"/>
    <w:uiPriority w:val="99"/>
    <w:unhideWhenUsed/>
    <w:rsid w:val="00811395"/>
    <w:pPr>
      <w:tabs>
        <w:tab w:val="center" w:pos="4153"/>
        <w:tab w:val="right" w:pos="8306"/>
      </w:tabs>
    </w:pPr>
    <w:rPr>
      <w:sz w:val="20"/>
      <w:szCs w:val="20"/>
    </w:rPr>
  </w:style>
  <w:style w:type="character" w:customStyle="1" w:styleId="a6">
    <w:name w:val="頁尾 字元"/>
    <w:basedOn w:val="a0"/>
    <w:link w:val="a5"/>
    <w:uiPriority w:val="99"/>
    <w:rsid w:val="00811395"/>
    <w:rPr>
      <w:rFonts w:ascii="Times New Roman" w:eastAsia="標楷體" w:hAnsi="Times New Roman"/>
      <w:sz w:val="20"/>
      <w:szCs w:val="20"/>
    </w:rPr>
  </w:style>
  <w:style w:type="paragraph" w:styleId="a7">
    <w:name w:val="Balloon Text"/>
    <w:basedOn w:val="a"/>
    <w:link w:val="a8"/>
    <w:uiPriority w:val="99"/>
    <w:semiHidden/>
    <w:unhideWhenUsed/>
    <w:rsid w:val="00811395"/>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811395"/>
    <w:rPr>
      <w:rFonts w:asciiTheme="majorHAnsi" w:eastAsiaTheme="majorEastAsia" w:hAnsiTheme="majorHAnsi" w:cstheme="majorBidi"/>
      <w:sz w:val="18"/>
      <w:szCs w:val="18"/>
    </w:rPr>
  </w:style>
  <w:style w:type="character" w:customStyle="1" w:styleId="20">
    <w:name w:val="標題 2 字元"/>
    <w:basedOn w:val="a0"/>
    <w:link w:val="2"/>
    <w:uiPriority w:val="9"/>
    <w:rsid w:val="00A05816"/>
    <w:rPr>
      <w:rFonts w:ascii="Times New Roman" w:eastAsia="標楷體" w:hAnsi="Times New Roman" w:cs="Times New Roman"/>
      <w:b/>
      <w:bCs/>
      <w:color w:val="000000" w:themeColor="text1"/>
      <w:sz w:val="32"/>
      <w:szCs w:val="48"/>
    </w:rPr>
  </w:style>
  <w:style w:type="character" w:customStyle="1" w:styleId="30">
    <w:name w:val="標題 3 字元"/>
    <w:basedOn w:val="a0"/>
    <w:link w:val="3"/>
    <w:uiPriority w:val="9"/>
    <w:rsid w:val="007C56EF"/>
    <w:rPr>
      <w:rFonts w:ascii="Times New Roman" w:eastAsia="標楷體" w:hAnsi="Times New Roman" w:cstheme="majorBidi"/>
      <w:b/>
      <w:bCs/>
      <w:sz w:val="28"/>
      <w:szCs w:val="36"/>
    </w:rPr>
  </w:style>
  <w:style w:type="character" w:customStyle="1" w:styleId="40">
    <w:name w:val="標題 4 字元"/>
    <w:basedOn w:val="a0"/>
    <w:link w:val="4"/>
    <w:uiPriority w:val="9"/>
    <w:rsid w:val="00460F0F"/>
    <w:rPr>
      <w:rFonts w:ascii="Times New Roman" w:eastAsia="標楷體" w:hAnsi="Times New Roman" w:cstheme="majorBidi"/>
      <w:szCs w:val="36"/>
    </w:rPr>
  </w:style>
  <w:style w:type="character" w:customStyle="1" w:styleId="50">
    <w:name w:val="標題 5 字元"/>
    <w:basedOn w:val="a0"/>
    <w:link w:val="5"/>
    <w:uiPriority w:val="9"/>
    <w:rsid w:val="007C56EF"/>
    <w:rPr>
      <w:rFonts w:ascii="Times New Roman" w:eastAsia="標楷體" w:hAnsi="Times New Roman" w:cstheme="majorBidi"/>
      <w:bCs/>
      <w:szCs w:val="36"/>
    </w:rPr>
  </w:style>
  <w:style w:type="character" w:customStyle="1" w:styleId="60">
    <w:name w:val="標題 6 字元"/>
    <w:basedOn w:val="a0"/>
    <w:link w:val="6"/>
    <w:uiPriority w:val="9"/>
    <w:rsid w:val="005319C7"/>
    <w:rPr>
      <w:rFonts w:ascii="Times New Roman" w:eastAsia="標楷體" w:hAnsi="Times New Roman" w:cstheme="majorBidi"/>
      <w:szCs w:val="36"/>
    </w:rPr>
  </w:style>
  <w:style w:type="character" w:customStyle="1" w:styleId="70">
    <w:name w:val="標題 7 字元"/>
    <w:basedOn w:val="a0"/>
    <w:link w:val="7"/>
    <w:uiPriority w:val="9"/>
    <w:rsid w:val="007C56EF"/>
    <w:rPr>
      <w:rFonts w:ascii="Times New Roman" w:eastAsia="標楷體" w:hAnsi="Times New Roman" w:cstheme="majorBidi"/>
      <w:bCs/>
      <w:szCs w:val="36"/>
    </w:rPr>
  </w:style>
  <w:style w:type="character" w:customStyle="1" w:styleId="80">
    <w:name w:val="標題 8 字元"/>
    <w:basedOn w:val="a0"/>
    <w:link w:val="8"/>
    <w:uiPriority w:val="9"/>
    <w:rsid w:val="005319C7"/>
    <w:rPr>
      <w:rFonts w:ascii="Times New Roman" w:eastAsia="標楷體" w:hAnsi="Times New Roman" w:cstheme="majorBidi"/>
      <w:szCs w:val="36"/>
    </w:rPr>
  </w:style>
  <w:style w:type="character" w:customStyle="1" w:styleId="90">
    <w:name w:val="標題 9 字元"/>
    <w:basedOn w:val="a0"/>
    <w:link w:val="9"/>
    <w:uiPriority w:val="9"/>
    <w:rsid w:val="005319C7"/>
    <w:rPr>
      <w:rFonts w:ascii="Times New Roman" w:eastAsia="標楷體" w:hAnsi="Times New Roman" w:cstheme="majorBidi"/>
      <w:szCs w:val="36"/>
    </w:rPr>
  </w:style>
  <w:style w:type="paragraph" w:styleId="a9">
    <w:name w:val="Title"/>
    <w:basedOn w:val="a"/>
    <w:next w:val="a"/>
    <w:link w:val="aa"/>
    <w:uiPriority w:val="10"/>
    <w:qFormat/>
    <w:rsid w:val="00772DB9"/>
    <w:pPr>
      <w:spacing w:before="240" w:after="60"/>
      <w:jc w:val="center"/>
      <w:outlineLvl w:val="0"/>
    </w:pPr>
    <w:rPr>
      <w:rFonts w:asciiTheme="majorHAnsi" w:eastAsia="新細明體" w:hAnsiTheme="majorHAnsi" w:cstheme="majorBidi"/>
      <w:b/>
      <w:bCs/>
      <w:sz w:val="32"/>
      <w:szCs w:val="32"/>
    </w:rPr>
  </w:style>
  <w:style w:type="character" w:customStyle="1" w:styleId="aa">
    <w:name w:val="標題 字元"/>
    <w:basedOn w:val="a0"/>
    <w:link w:val="a9"/>
    <w:uiPriority w:val="10"/>
    <w:rsid w:val="00772DB9"/>
    <w:rPr>
      <w:rFonts w:asciiTheme="majorHAnsi" w:eastAsia="新細明體" w:hAnsiTheme="majorHAnsi" w:cstheme="majorBidi"/>
      <w:b/>
      <w:bCs/>
      <w:sz w:val="32"/>
      <w:szCs w:val="32"/>
    </w:rPr>
  </w:style>
  <w:style w:type="paragraph" w:customStyle="1" w:styleId="10">
    <w:name w:val="標題10"/>
    <w:basedOn w:val="a"/>
    <w:qFormat/>
    <w:rsid w:val="0006737B"/>
    <w:pPr>
      <w:numPr>
        <w:numId w:val="1"/>
      </w:numPr>
      <w:spacing w:line="360" w:lineRule="auto"/>
    </w:pPr>
  </w:style>
  <w:style w:type="paragraph" w:styleId="ab">
    <w:name w:val="caption"/>
    <w:basedOn w:val="a"/>
    <w:link w:val="ac"/>
    <w:uiPriority w:val="35"/>
    <w:unhideWhenUsed/>
    <w:qFormat/>
    <w:rsid w:val="008134F5"/>
    <w:pPr>
      <w:spacing w:before="100" w:beforeAutospacing="1" w:after="100" w:afterAutospacing="1"/>
      <w:jc w:val="center"/>
    </w:pPr>
    <w:rPr>
      <w:szCs w:val="20"/>
    </w:rPr>
  </w:style>
  <w:style w:type="paragraph" w:customStyle="1" w:styleId="ad">
    <w:name w:val="全部標題內文"/>
    <w:basedOn w:val="a"/>
    <w:link w:val="ae"/>
    <w:qFormat/>
    <w:rsid w:val="00421123"/>
    <w:pPr>
      <w:tabs>
        <w:tab w:val="left" w:pos="1134"/>
      </w:tabs>
      <w:overflowPunct w:val="0"/>
      <w:spacing w:after="100" w:afterAutospacing="1" w:line="360" w:lineRule="auto"/>
      <w:ind w:leftChars="200" w:left="200" w:firstLineChars="200" w:firstLine="200"/>
      <w:jc w:val="both"/>
    </w:pPr>
  </w:style>
  <w:style w:type="paragraph" w:styleId="af">
    <w:name w:val="TOC Heading"/>
    <w:basedOn w:val="1"/>
    <w:next w:val="a"/>
    <w:uiPriority w:val="39"/>
    <w:unhideWhenUsed/>
    <w:qFormat/>
    <w:rsid w:val="0086755E"/>
    <w:pPr>
      <w:keepNext/>
      <w:keepLines/>
      <w:widowControl/>
      <w:numPr>
        <w:numId w:val="0"/>
      </w:numPr>
      <w:overflowPunct/>
      <w:adjustRightInd/>
      <w:snapToGrid/>
      <w:spacing w:before="480" w:beforeAutospacing="0" w:after="0" w:afterAutospacing="0" w:line="276" w:lineRule="auto"/>
      <w:jc w:val="left"/>
      <w:outlineLvl w:val="9"/>
    </w:pPr>
    <w:rPr>
      <w:rFonts w:eastAsiaTheme="majorEastAsia"/>
      <w:color w:val="365F91" w:themeColor="accent1" w:themeShade="BF"/>
      <w:kern w:val="0"/>
      <w:sz w:val="32"/>
      <w:szCs w:val="28"/>
    </w:rPr>
  </w:style>
  <w:style w:type="paragraph" w:styleId="12">
    <w:name w:val="toc 1"/>
    <w:basedOn w:val="a"/>
    <w:next w:val="a"/>
    <w:autoRedefine/>
    <w:uiPriority w:val="39"/>
    <w:unhideWhenUsed/>
    <w:qFormat/>
    <w:rsid w:val="000B1EFD"/>
    <w:pPr>
      <w:spacing w:before="120" w:after="120"/>
    </w:pPr>
    <w:rPr>
      <w:rFonts w:asciiTheme="minorHAnsi" w:hAnsiTheme="minorHAnsi"/>
      <w:b/>
      <w:bCs/>
      <w:caps/>
      <w:sz w:val="28"/>
      <w:szCs w:val="20"/>
    </w:rPr>
  </w:style>
  <w:style w:type="paragraph" w:styleId="21">
    <w:name w:val="toc 2"/>
    <w:basedOn w:val="a"/>
    <w:next w:val="a"/>
    <w:autoRedefine/>
    <w:uiPriority w:val="39"/>
    <w:unhideWhenUsed/>
    <w:qFormat/>
    <w:rsid w:val="000B1EFD"/>
    <w:pPr>
      <w:ind w:left="240"/>
    </w:pPr>
    <w:rPr>
      <w:rFonts w:asciiTheme="minorHAnsi" w:hAnsiTheme="minorHAnsi"/>
      <w:smallCaps/>
      <w:szCs w:val="20"/>
    </w:rPr>
  </w:style>
  <w:style w:type="paragraph" w:styleId="31">
    <w:name w:val="toc 3"/>
    <w:basedOn w:val="a"/>
    <w:next w:val="a"/>
    <w:autoRedefine/>
    <w:uiPriority w:val="39"/>
    <w:unhideWhenUsed/>
    <w:qFormat/>
    <w:rsid w:val="00943C11"/>
    <w:pPr>
      <w:ind w:left="480"/>
    </w:pPr>
    <w:rPr>
      <w:rFonts w:asciiTheme="minorHAnsi" w:hAnsiTheme="minorHAnsi"/>
      <w:i/>
      <w:iCs/>
      <w:sz w:val="20"/>
      <w:szCs w:val="20"/>
    </w:rPr>
  </w:style>
  <w:style w:type="character" w:styleId="af0">
    <w:name w:val="Hyperlink"/>
    <w:basedOn w:val="a0"/>
    <w:uiPriority w:val="99"/>
    <w:unhideWhenUsed/>
    <w:rsid w:val="0006737B"/>
    <w:rPr>
      <w:color w:val="0000FF" w:themeColor="hyperlink"/>
      <w:u w:val="single"/>
    </w:rPr>
  </w:style>
  <w:style w:type="paragraph" w:styleId="af1">
    <w:name w:val="table of figures"/>
    <w:basedOn w:val="a"/>
    <w:next w:val="a"/>
    <w:uiPriority w:val="99"/>
    <w:unhideWhenUsed/>
    <w:rsid w:val="00E251CE"/>
    <w:pPr>
      <w:ind w:left="480" w:hanging="480"/>
    </w:pPr>
    <w:rPr>
      <w:rFonts w:asciiTheme="minorHAnsi" w:hAnsiTheme="minorHAnsi"/>
      <w:smallCaps/>
      <w:szCs w:val="20"/>
    </w:rPr>
  </w:style>
  <w:style w:type="table" w:styleId="af2">
    <w:name w:val="Table Grid"/>
    <w:basedOn w:val="a1"/>
    <w:uiPriority w:val="59"/>
    <w:rsid w:val="00280E8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e">
    <w:name w:val="全部標題內文 字元"/>
    <w:link w:val="ad"/>
    <w:rsid w:val="00E877F1"/>
    <w:rPr>
      <w:rFonts w:ascii="Times New Roman" w:eastAsia="標楷體" w:hAnsi="Times New Roman"/>
    </w:rPr>
  </w:style>
  <w:style w:type="paragraph" w:customStyle="1" w:styleId="af3">
    <w:name w:val="圖表標題"/>
    <w:basedOn w:val="a"/>
    <w:link w:val="af4"/>
    <w:rsid w:val="0097280A"/>
    <w:pPr>
      <w:snapToGrid/>
      <w:spacing w:beforeLines="50" w:afterLines="50"/>
      <w:jc w:val="center"/>
    </w:pPr>
    <w:rPr>
      <w:rFonts w:cs="Times New Roman"/>
      <w:kern w:val="0"/>
      <w:szCs w:val="28"/>
    </w:rPr>
  </w:style>
  <w:style w:type="character" w:customStyle="1" w:styleId="af4">
    <w:name w:val="圖表標題 字元"/>
    <w:link w:val="af3"/>
    <w:rsid w:val="0097280A"/>
    <w:rPr>
      <w:rFonts w:ascii="Times New Roman" w:eastAsia="標楷體" w:hAnsi="Times New Roman" w:cs="Times New Roman"/>
      <w:kern w:val="0"/>
      <w:szCs w:val="28"/>
    </w:rPr>
  </w:style>
  <w:style w:type="character" w:customStyle="1" w:styleId="ac">
    <w:name w:val="標號 字元"/>
    <w:link w:val="ab"/>
    <w:uiPriority w:val="35"/>
    <w:locked/>
    <w:rsid w:val="00CC41D0"/>
    <w:rPr>
      <w:rFonts w:ascii="Times New Roman" w:eastAsia="標楷體" w:hAnsi="Times New Roman"/>
      <w:szCs w:val="20"/>
    </w:rPr>
  </w:style>
  <w:style w:type="paragraph" w:customStyle="1" w:styleId="af5">
    <w:name w:val="表文"/>
    <w:uiPriority w:val="99"/>
    <w:rsid w:val="00257F20"/>
    <w:rPr>
      <w:rFonts w:ascii="Times New Roman" w:eastAsia="標楷體" w:hAnsi="Times New Roman" w:cs="Times New Roman"/>
      <w:kern w:val="0"/>
      <w:szCs w:val="20"/>
    </w:rPr>
  </w:style>
  <w:style w:type="paragraph" w:styleId="af6">
    <w:name w:val="List Paragraph"/>
    <w:basedOn w:val="a"/>
    <w:uiPriority w:val="34"/>
    <w:qFormat/>
    <w:rsid w:val="00FC625D"/>
    <w:pPr>
      <w:ind w:leftChars="200" w:left="480"/>
    </w:pPr>
  </w:style>
  <w:style w:type="table" w:customStyle="1" w:styleId="13">
    <w:name w:val="表格格線1"/>
    <w:basedOn w:val="a1"/>
    <w:next w:val="af2"/>
    <w:uiPriority w:val="59"/>
    <w:rsid w:val="00E810B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22">
    <w:name w:val="表格格線2"/>
    <w:basedOn w:val="a1"/>
    <w:next w:val="af2"/>
    <w:uiPriority w:val="59"/>
    <w:rsid w:val="009602F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32">
    <w:name w:val="表格格線3"/>
    <w:basedOn w:val="a1"/>
    <w:next w:val="af2"/>
    <w:uiPriority w:val="59"/>
    <w:rsid w:val="00FA7E71"/>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41">
    <w:name w:val="表格格線4"/>
    <w:basedOn w:val="a1"/>
    <w:next w:val="af2"/>
    <w:uiPriority w:val="59"/>
    <w:rsid w:val="00FA7E71"/>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numbering" w:customStyle="1" w:styleId="14">
    <w:name w:val="無清單1"/>
    <w:next w:val="a2"/>
    <w:uiPriority w:val="99"/>
    <w:semiHidden/>
    <w:unhideWhenUsed/>
    <w:rsid w:val="00915237"/>
  </w:style>
  <w:style w:type="table" w:customStyle="1" w:styleId="51">
    <w:name w:val="表格格線5"/>
    <w:basedOn w:val="a1"/>
    <w:next w:val="af2"/>
    <w:uiPriority w:val="59"/>
    <w:rsid w:val="00915237"/>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23">
    <w:name w:val="Medium List 2"/>
    <w:basedOn w:val="a1"/>
    <w:uiPriority w:val="66"/>
    <w:rsid w:val="000E116A"/>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33">
    <w:name w:val="Medium Grid 3"/>
    <w:basedOn w:val="a1"/>
    <w:uiPriority w:val="69"/>
    <w:rsid w:val="000E116A"/>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42">
    <w:name w:val="toc 4"/>
    <w:basedOn w:val="a"/>
    <w:next w:val="a"/>
    <w:autoRedefine/>
    <w:uiPriority w:val="39"/>
    <w:unhideWhenUsed/>
    <w:rsid w:val="000B1EFD"/>
    <w:pPr>
      <w:ind w:left="720"/>
    </w:pPr>
    <w:rPr>
      <w:rFonts w:asciiTheme="minorHAnsi" w:hAnsiTheme="minorHAnsi"/>
      <w:sz w:val="18"/>
      <w:szCs w:val="18"/>
    </w:rPr>
  </w:style>
  <w:style w:type="paragraph" w:styleId="52">
    <w:name w:val="toc 5"/>
    <w:basedOn w:val="a"/>
    <w:next w:val="a"/>
    <w:autoRedefine/>
    <w:uiPriority w:val="39"/>
    <w:unhideWhenUsed/>
    <w:rsid w:val="000B1EFD"/>
    <w:pPr>
      <w:ind w:left="960"/>
    </w:pPr>
    <w:rPr>
      <w:rFonts w:asciiTheme="minorHAnsi" w:hAnsiTheme="minorHAnsi"/>
      <w:sz w:val="18"/>
      <w:szCs w:val="18"/>
    </w:rPr>
  </w:style>
  <w:style w:type="paragraph" w:styleId="61">
    <w:name w:val="toc 6"/>
    <w:basedOn w:val="a"/>
    <w:next w:val="a"/>
    <w:autoRedefine/>
    <w:uiPriority w:val="39"/>
    <w:unhideWhenUsed/>
    <w:rsid w:val="000B1EFD"/>
    <w:pPr>
      <w:ind w:left="1200"/>
    </w:pPr>
    <w:rPr>
      <w:rFonts w:asciiTheme="minorHAnsi" w:hAnsiTheme="minorHAnsi"/>
      <w:sz w:val="18"/>
      <w:szCs w:val="18"/>
    </w:rPr>
  </w:style>
  <w:style w:type="paragraph" w:styleId="71">
    <w:name w:val="toc 7"/>
    <w:basedOn w:val="a"/>
    <w:next w:val="a"/>
    <w:autoRedefine/>
    <w:uiPriority w:val="39"/>
    <w:unhideWhenUsed/>
    <w:rsid w:val="000B1EFD"/>
    <w:pPr>
      <w:ind w:left="1440"/>
    </w:pPr>
    <w:rPr>
      <w:rFonts w:asciiTheme="minorHAnsi" w:hAnsiTheme="minorHAnsi"/>
      <w:sz w:val="18"/>
      <w:szCs w:val="18"/>
    </w:rPr>
  </w:style>
  <w:style w:type="paragraph" w:styleId="81">
    <w:name w:val="toc 8"/>
    <w:basedOn w:val="a"/>
    <w:next w:val="a"/>
    <w:autoRedefine/>
    <w:uiPriority w:val="39"/>
    <w:unhideWhenUsed/>
    <w:rsid w:val="000B1EFD"/>
    <w:pPr>
      <w:ind w:left="1680"/>
    </w:pPr>
    <w:rPr>
      <w:rFonts w:asciiTheme="minorHAnsi" w:hAnsiTheme="minorHAnsi"/>
      <w:sz w:val="18"/>
      <w:szCs w:val="18"/>
    </w:rPr>
  </w:style>
  <w:style w:type="paragraph" w:styleId="91">
    <w:name w:val="toc 9"/>
    <w:basedOn w:val="a"/>
    <w:next w:val="a"/>
    <w:autoRedefine/>
    <w:uiPriority w:val="39"/>
    <w:unhideWhenUsed/>
    <w:rsid w:val="000B1EFD"/>
    <w:pPr>
      <w:ind w:left="1920"/>
    </w:pPr>
    <w:rPr>
      <w:rFonts w:asciiTheme="minorHAnsi" w:hAnsiTheme="minorHAnsi"/>
      <w:sz w:val="18"/>
      <w:szCs w:val="18"/>
    </w:rPr>
  </w:style>
  <w:style w:type="character" w:styleId="af7">
    <w:name w:val="annotation reference"/>
    <w:basedOn w:val="a0"/>
    <w:uiPriority w:val="99"/>
    <w:semiHidden/>
    <w:unhideWhenUsed/>
    <w:rsid w:val="00645018"/>
    <w:rPr>
      <w:sz w:val="18"/>
      <w:szCs w:val="18"/>
    </w:rPr>
  </w:style>
  <w:style w:type="paragraph" w:styleId="af8">
    <w:name w:val="annotation text"/>
    <w:basedOn w:val="a"/>
    <w:link w:val="af9"/>
    <w:uiPriority w:val="99"/>
    <w:semiHidden/>
    <w:unhideWhenUsed/>
    <w:rsid w:val="00645018"/>
  </w:style>
  <w:style w:type="character" w:customStyle="1" w:styleId="af9">
    <w:name w:val="註解文字 字元"/>
    <w:basedOn w:val="a0"/>
    <w:link w:val="af8"/>
    <w:uiPriority w:val="99"/>
    <w:semiHidden/>
    <w:rsid w:val="00645018"/>
    <w:rPr>
      <w:rFonts w:ascii="Times New Roman" w:eastAsia="標楷體" w:hAnsi="Times New Roman"/>
    </w:rPr>
  </w:style>
  <w:style w:type="paragraph" w:styleId="afa">
    <w:name w:val="annotation subject"/>
    <w:basedOn w:val="af8"/>
    <w:next w:val="af8"/>
    <w:link w:val="afb"/>
    <w:uiPriority w:val="99"/>
    <w:semiHidden/>
    <w:unhideWhenUsed/>
    <w:rsid w:val="00645018"/>
    <w:rPr>
      <w:b/>
      <w:bCs/>
    </w:rPr>
  </w:style>
  <w:style w:type="character" w:customStyle="1" w:styleId="afb">
    <w:name w:val="註解主旨 字元"/>
    <w:basedOn w:val="af9"/>
    <w:link w:val="afa"/>
    <w:uiPriority w:val="99"/>
    <w:semiHidden/>
    <w:rsid w:val="00645018"/>
    <w:rPr>
      <w:rFonts w:ascii="Times New Roman" w:eastAsia="標楷體" w:hAnsi="Times New Roman"/>
      <w:b/>
      <w:bCs/>
    </w:rPr>
  </w:style>
  <w:style w:type="paragraph" w:styleId="afc">
    <w:name w:val="Revision"/>
    <w:hidden/>
    <w:uiPriority w:val="99"/>
    <w:semiHidden/>
    <w:rsid w:val="00290B5B"/>
    <w:rPr>
      <w:rFonts w:ascii="Times New Roman" w:eastAsia="標楷體" w:hAnsi="Times New Roman"/>
    </w:rPr>
  </w:style>
  <w:style w:type="paragraph" w:styleId="afd">
    <w:name w:val="footnote text"/>
    <w:basedOn w:val="a"/>
    <w:link w:val="afe"/>
    <w:uiPriority w:val="99"/>
    <w:semiHidden/>
    <w:unhideWhenUsed/>
    <w:rsid w:val="006059C9"/>
    <w:rPr>
      <w:sz w:val="20"/>
      <w:szCs w:val="20"/>
    </w:rPr>
  </w:style>
  <w:style w:type="character" w:customStyle="1" w:styleId="afe">
    <w:name w:val="註腳文字 字元"/>
    <w:basedOn w:val="a0"/>
    <w:link w:val="afd"/>
    <w:uiPriority w:val="99"/>
    <w:semiHidden/>
    <w:rsid w:val="006059C9"/>
    <w:rPr>
      <w:rFonts w:ascii="Times New Roman" w:eastAsia="標楷體" w:hAnsi="Times New Roman"/>
      <w:sz w:val="20"/>
      <w:szCs w:val="20"/>
    </w:rPr>
  </w:style>
  <w:style w:type="character" w:styleId="aff">
    <w:name w:val="footnote reference"/>
    <w:basedOn w:val="a0"/>
    <w:uiPriority w:val="99"/>
    <w:semiHidden/>
    <w:unhideWhenUsed/>
    <w:rsid w:val="006059C9"/>
    <w:rPr>
      <w:vertAlign w:val="superscript"/>
    </w:rPr>
  </w:style>
  <w:style w:type="character" w:styleId="aff0">
    <w:name w:val="Emphasis"/>
    <w:basedOn w:val="a0"/>
    <w:uiPriority w:val="20"/>
    <w:qFormat/>
    <w:rsid w:val="005E4674"/>
    <w:rPr>
      <w:b w:val="0"/>
      <w:bCs w:val="0"/>
      <w:i w:val="0"/>
      <w:iCs w:val="0"/>
      <w:color w:val="CC0033"/>
    </w:rPr>
  </w:style>
  <w:style w:type="character" w:customStyle="1" w:styleId="st">
    <w:name w:val="st"/>
    <w:basedOn w:val="a0"/>
    <w:rsid w:val="005E4674"/>
  </w:style>
  <w:style w:type="paragraph" w:styleId="Web">
    <w:name w:val="Normal (Web)"/>
    <w:basedOn w:val="a"/>
    <w:uiPriority w:val="99"/>
    <w:semiHidden/>
    <w:unhideWhenUsed/>
    <w:rsid w:val="001A3322"/>
    <w:pPr>
      <w:widowControl/>
      <w:adjustRightInd/>
      <w:snapToGrid/>
      <w:spacing w:before="100" w:beforeAutospacing="1" w:after="100" w:afterAutospacing="1"/>
    </w:pPr>
    <w:rPr>
      <w:rFonts w:ascii="新細明體" w:eastAsia="新細明體" w:hAnsi="新細明體" w:cs="新細明體"/>
      <w:kern w:val="0"/>
    </w:rPr>
  </w:style>
  <w:style w:type="character" w:styleId="HTML">
    <w:name w:val="HTML Cite"/>
    <w:basedOn w:val="a0"/>
    <w:uiPriority w:val="99"/>
    <w:semiHidden/>
    <w:unhideWhenUsed/>
    <w:rsid w:val="00450113"/>
    <w:rPr>
      <w:i/>
      <w:iCs/>
    </w:rPr>
  </w:style>
  <w:style w:type="character" w:styleId="aff1">
    <w:name w:val="FollowedHyperlink"/>
    <w:basedOn w:val="a0"/>
    <w:uiPriority w:val="99"/>
    <w:semiHidden/>
    <w:unhideWhenUsed/>
    <w:rsid w:val="003A0C30"/>
    <w:rPr>
      <w:color w:val="800080" w:themeColor="followedHyperlink"/>
      <w:u w:val="single"/>
    </w:rPr>
  </w:style>
  <w:style w:type="character" w:styleId="aff2">
    <w:name w:val="Strong"/>
    <w:basedOn w:val="a0"/>
    <w:uiPriority w:val="22"/>
    <w:qFormat/>
    <w:rsid w:val="004822A3"/>
    <w:rPr>
      <w:b/>
      <w:bCs/>
    </w:rPr>
  </w:style>
  <w:style w:type="paragraph" w:customStyle="1" w:styleId="aff3">
    <w:name w:val="表名"/>
    <w:basedOn w:val="a"/>
    <w:rsid w:val="00E200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s>
      <w:autoSpaceDE w:val="0"/>
      <w:autoSpaceDN w:val="0"/>
      <w:spacing w:line="360" w:lineRule="auto"/>
      <w:jc w:val="center"/>
      <w:textAlignment w:val="baseline"/>
    </w:pPr>
    <w:rPr>
      <w:rFonts w:ascii="華康中楷體" w:eastAsia="華康中楷體" w:cs="Times New Roman"/>
      <w:b/>
      <w:kern w:val="0"/>
      <w:sz w:val="32"/>
      <w:szCs w:val="20"/>
    </w:rPr>
  </w:style>
  <w:style w:type="paragraph" w:styleId="aff4">
    <w:name w:val="Body Text"/>
    <w:basedOn w:val="a"/>
    <w:link w:val="aff5"/>
    <w:semiHidden/>
    <w:rsid w:val="00E200CD"/>
    <w:pPr>
      <w:autoSpaceDE w:val="0"/>
      <w:autoSpaceDN w:val="0"/>
      <w:spacing w:line="240" w:lineRule="exact"/>
      <w:textAlignment w:val="bottom"/>
    </w:pPr>
    <w:rPr>
      <w:rFonts w:ascii="華康中楷體" w:eastAsia="華康中楷體" w:hAnsi="標楷體" w:cs="Times New Roman"/>
      <w:kern w:val="0"/>
      <w:sz w:val="20"/>
      <w:szCs w:val="20"/>
    </w:rPr>
  </w:style>
  <w:style w:type="character" w:customStyle="1" w:styleId="aff5">
    <w:name w:val="本文 字元"/>
    <w:basedOn w:val="a0"/>
    <w:link w:val="aff4"/>
    <w:semiHidden/>
    <w:rsid w:val="00E200CD"/>
    <w:rPr>
      <w:rFonts w:ascii="華康中楷體" w:eastAsia="華康中楷體" w:hAnsi="標楷體" w:cs="Times New Roman"/>
      <w:kern w:val="0"/>
      <w:sz w:val="20"/>
      <w:szCs w:val="20"/>
    </w:rPr>
  </w:style>
  <w:style w:type="character" w:styleId="aff6">
    <w:name w:val="page number"/>
    <w:basedOn w:val="a0"/>
    <w:rsid w:val="003C3E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798601">
      <w:bodyDiv w:val="1"/>
      <w:marLeft w:val="0"/>
      <w:marRight w:val="0"/>
      <w:marTop w:val="0"/>
      <w:marBottom w:val="0"/>
      <w:divBdr>
        <w:top w:val="none" w:sz="0" w:space="0" w:color="auto"/>
        <w:left w:val="none" w:sz="0" w:space="0" w:color="auto"/>
        <w:bottom w:val="none" w:sz="0" w:space="0" w:color="auto"/>
        <w:right w:val="none" w:sz="0" w:space="0" w:color="auto"/>
      </w:divBdr>
      <w:divsChild>
        <w:div w:id="1009521752">
          <w:marLeft w:val="0"/>
          <w:marRight w:val="0"/>
          <w:marTop w:val="0"/>
          <w:marBottom w:val="0"/>
          <w:divBdr>
            <w:top w:val="none" w:sz="0" w:space="0" w:color="auto"/>
            <w:left w:val="none" w:sz="0" w:space="0" w:color="auto"/>
            <w:bottom w:val="none" w:sz="0" w:space="0" w:color="auto"/>
            <w:right w:val="none" w:sz="0" w:space="0" w:color="auto"/>
          </w:divBdr>
          <w:divsChild>
            <w:div w:id="716467246">
              <w:marLeft w:val="0"/>
              <w:marRight w:val="0"/>
              <w:marTop w:val="0"/>
              <w:marBottom w:val="0"/>
              <w:divBdr>
                <w:top w:val="none" w:sz="0" w:space="0" w:color="auto"/>
                <w:left w:val="none" w:sz="0" w:space="0" w:color="auto"/>
                <w:bottom w:val="none" w:sz="0" w:space="0" w:color="auto"/>
                <w:right w:val="none" w:sz="0" w:space="0" w:color="auto"/>
              </w:divBdr>
              <w:divsChild>
                <w:div w:id="2001225464">
                  <w:marLeft w:val="0"/>
                  <w:marRight w:val="0"/>
                  <w:marTop w:val="1425"/>
                  <w:marBottom w:val="0"/>
                  <w:divBdr>
                    <w:top w:val="none" w:sz="0" w:space="0" w:color="auto"/>
                    <w:left w:val="none" w:sz="0" w:space="0" w:color="auto"/>
                    <w:bottom w:val="none" w:sz="0" w:space="0" w:color="auto"/>
                    <w:right w:val="none" w:sz="0" w:space="0" w:color="auto"/>
                  </w:divBdr>
                  <w:divsChild>
                    <w:div w:id="17781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82527">
      <w:bodyDiv w:val="1"/>
      <w:marLeft w:val="0"/>
      <w:marRight w:val="0"/>
      <w:marTop w:val="0"/>
      <w:marBottom w:val="0"/>
      <w:divBdr>
        <w:top w:val="none" w:sz="0" w:space="0" w:color="auto"/>
        <w:left w:val="none" w:sz="0" w:space="0" w:color="auto"/>
        <w:bottom w:val="none" w:sz="0" w:space="0" w:color="auto"/>
        <w:right w:val="none" w:sz="0" w:space="0" w:color="auto"/>
      </w:divBdr>
    </w:div>
    <w:div w:id="62027838">
      <w:bodyDiv w:val="1"/>
      <w:marLeft w:val="0"/>
      <w:marRight w:val="0"/>
      <w:marTop w:val="0"/>
      <w:marBottom w:val="0"/>
      <w:divBdr>
        <w:top w:val="none" w:sz="0" w:space="0" w:color="auto"/>
        <w:left w:val="none" w:sz="0" w:space="0" w:color="auto"/>
        <w:bottom w:val="none" w:sz="0" w:space="0" w:color="auto"/>
        <w:right w:val="none" w:sz="0" w:space="0" w:color="auto"/>
      </w:divBdr>
    </w:div>
    <w:div w:id="70658569">
      <w:bodyDiv w:val="1"/>
      <w:marLeft w:val="0"/>
      <w:marRight w:val="0"/>
      <w:marTop w:val="0"/>
      <w:marBottom w:val="0"/>
      <w:divBdr>
        <w:top w:val="none" w:sz="0" w:space="0" w:color="auto"/>
        <w:left w:val="none" w:sz="0" w:space="0" w:color="auto"/>
        <w:bottom w:val="none" w:sz="0" w:space="0" w:color="auto"/>
        <w:right w:val="none" w:sz="0" w:space="0" w:color="auto"/>
      </w:divBdr>
    </w:div>
    <w:div w:id="112480089">
      <w:bodyDiv w:val="1"/>
      <w:marLeft w:val="0"/>
      <w:marRight w:val="0"/>
      <w:marTop w:val="0"/>
      <w:marBottom w:val="0"/>
      <w:divBdr>
        <w:top w:val="none" w:sz="0" w:space="0" w:color="auto"/>
        <w:left w:val="none" w:sz="0" w:space="0" w:color="auto"/>
        <w:bottom w:val="none" w:sz="0" w:space="0" w:color="auto"/>
        <w:right w:val="none" w:sz="0" w:space="0" w:color="auto"/>
      </w:divBdr>
    </w:div>
    <w:div w:id="160899543">
      <w:bodyDiv w:val="1"/>
      <w:marLeft w:val="0"/>
      <w:marRight w:val="0"/>
      <w:marTop w:val="0"/>
      <w:marBottom w:val="0"/>
      <w:divBdr>
        <w:top w:val="none" w:sz="0" w:space="0" w:color="auto"/>
        <w:left w:val="none" w:sz="0" w:space="0" w:color="auto"/>
        <w:bottom w:val="none" w:sz="0" w:space="0" w:color="auto"/>
        <w:right w:val="none" w:sz="0" w:space="0" w:color="auto"/>
      </w:divBdr>
    </w:div>
    <w:div w:id="167017676">
      <w:bodyDiv w:val="1"/>
      <w:marLeft w:val="0"/>
      <w:marRight w:val="0"/>
      <w:marTop w:val="0"/>
      <w:marBottom w:val="0"/>
      <w:divBdr>
        <w:top w:val="none" w:sz="0" w:space="0" w:color="auto"/>
        <w:left w:val="none" w:sz="0" w:space="0" w:color="auto"/>
        <w:bottom w:val="none" w:sz="0" w:space="0" w:color="auto"/>
        <w:right w:val="none" w:sz="0" w:space="0" w:color="auto"/>
      </w:divBdr>
    </w:div>
    <w:div w:id="185489013">
      <w:bodyDiv w:val="1"/>
      <w:marLeft w:val="0"/>
      <w:marRight w:val="0"/>
      <w:marTop w:val="0"/>
      <w:marBottom w:val="0"/>
      <w:divBdr>
        <w:top w:val="none" w:sz="0" w:space="0" w:color="auto"/>
        <w:left w:val="none" w:sz="0" w:space="0" w:color="auto"/>
        <w:bottom w:val="none" w:sz="0" w:space="0" w:color="auto"/>
        <w:right w:val="none" w:sz="0" w:space="0" w:color="auto"/>
      </w:divBdr>
    </w:div>
    <w:div w:id="217396785">
      <w:bodyDiv w:val="1"/>
      <w:marLeft w:val="0"/>
      <w:marRight w:val="0"/>
      <w:marTop w:val="0"/>
      <w:marBottom w:val="0"/>
      <w:divBdr>
        <w:top w:val="none" w:sz="0" w:space="0" w:color="auto"/>
        <w:left w:val="none" w:sz="0" w:space="0" w:color="auto"/>
        <w:bottom w:val="none" w:sz="0" w:space="0" w:color="auto"/>
        <w:right w:val="none" w:sz="0" w:space="0" w:color="auto"/>
      </w:divBdr>
    </w:div>
    <w:div w:id="275451408">
      <w:bodyDiv w:val="1"/>
      <w:marLeft w:val="0"/>
      <w:marRight w:val="0"/>
      <w:marTop w:val="0"/>
      <w:marBottom w:val="0"/>
      <w:divBdr>
        <w:top w:val="none" w:sz="0" w:space="0" w:color="auto"/>
        <w:left w:val="none" w:sz="0" w:space="0" w:color="auto"/>
        <w:bottom w:val="none" w:sz="0" w:space="0" w:color="auto"/>
        <w:right w:val="none" w:sz="0" w:space="0" w:color="auto"/>
      </w:divBdr>
    </w:div>
    <w:div w:id="301424602">
      <w:bodyDiv w:val="1"/>
      <w:marLeft w:val="0"/>
      <w:marRight w:val="0"/>
      <w:marTop w:val="0"/>
      <w:marBottom w:val="0"/>
      <w:divBdr>
        <w:top w:val="none" w:sz="0" w:space="0" w:color="auto"/>
        <w:left w:val="none" w:sz="0" w:space="0" w:color="auto"/>
        <w:bottom w:val="none" w:sz="0" w:space="0" w:color="auto"/>
        <w:right w:val="none" w:sz="0" w:space="0" w:color="auto"/>
      </w:divBdr>
    </w:div>
    <w:div w:id="342509988">
      <w:bodyDiv w:val="1"/>
      <w:marLeft w:val="0"/>
      <w:marRight w:val="0"/>
      <w:marTop w:val="0"/>
      <w:marBottom w:val="0"/>
      <w:divBdr>
        <w:top w:val="none" w:sz="0" w:space="0" w:color="auto"/>
        <w:left w:val="none" w:sz="0" w:space="0" w:color="auto"/>
        <w:bottom w:val="none" w:sz="0" w:space="0" w:color="auto"/>
        <w:right w:val="none" w:sz="0" w:space="0" w:color="auto"/>
      </w:divBdr>
    </w:div>
    <w:div w:id="382565276">
      <w:bodyDiv w:val="1"/>
      <w:marLeft w:val="0"/>
      <w:marRight w:val="0"/>
      <w:marTop w:val="0"/>
      <w:marBottom w:val="0"/>
      <w:divBdr>
        <w:top w:val="none" w:sz="0" w:space="0" w:color="auto"/>
        <w:left w:val="none" w:sz="0" w:space="0" w:color="auto"/>
        <w:bottom w:val="none" w:sz="0" w:space="0" w:color="auto"/>
        <w:right w:val="none" w:sz="0" w:space="0" w:color="auto"/>
      </w:divBdr>
    </w:div>
    <w:div w:id="410398079">
      <w:bodyDiv w:val="1"/>
      <w:marLeft w:val="0"/>
      <w:marRight w:val="0"/>
      <w:marTop w:val="0"/>
      <w:marBottom w:val="0"/>
      <w:divBdr>
        <w:top w:val="none" w:sz="0" w:space="0" w:color="auto"/>
        <w:left w:val="none" w:sz="0" w:space="0" w:color="auto"/>
        <w:bottom w:val="none" w:sz="0" w:space="0" w:color="auto"/>
        <w:right w:val="none" w:sz="0" w:space="0" w:color="auto"/>
      </w:divBdr>
    </w:div>
    <w:div w:id="411001526">
      <w:bodyDiv w:val="1"/>
      <w:marLeft w:val="0"/>
      <w:marRight w:val="0"/>
      <w:marTop w:val="0"/>
      <w:marBottom w:val="0"/>
      <w:divBdr>
        <w:top w:val="none" w:sz="0" w:space="0" w:color="auto"/>
        <w:left w:val="none" w:sz="0" w:space="0" w:color="auto"/>
        <w:bottom w:val="none" w:sz="0" w:space="0" w:color="auto"/>
        <w:right w:val="none" w:sz="0" w:space="0" w:color="auto"/>
      </w:divBdr>
    </w:div>
    <w:div w:id="429542613">
      <w:bodyDiv w:val="1"/>
      <w:marLeft w:val="0"/>
      <w:marRight w:val="0"/>
      <w:marTop w:val="0"/>
      <w:marBottom w:val="0"/>
      <w:divBdr>
        <w:top w:val="none" w:sz="0" w:space="0" w:color="auto"/>
        <w:left w:val="none" w:sz="0" w:space="0" w:color="auto"/>
        <w:bottom w:val="none" w:sz="0" w:space="0" w:color="auto"/>
        <w:right w:val="none" w:sz="0" w:space="0" w:color="auto"/>
      </w:divBdr>
    </w:div>
    <w:div w:id="458425465">
      <w:bodyDiv w:val="1"/>
      <w:marLeft w:val="0"/>
      <w:marRight w:val="0"/>
      <w:marTop w:val="0"/>
      <w:marBottom w:val="0"/>
      <w:divBdr>
        <w:top w:val="none" w:sz="0" w:space="0" w:color="auto"/>
        <w:left w:val="none" w:sz="0" w:space="0" w:color="auto"/>
        <w:bottom w:val="none" w:sz="0" w:space="0" w:color="auto"/>
        <w:right w:val="none" w:sz="0" w:space="0" w:color="auto"/>
      </w:divBdr>
    </w:div>
    <w:div w:id="524290040">
      <w:bodyDiv w:val="1"/>
      <w:marLeft w:val="0"/>
      <w:marRight w:val="0"/>
      <w:marTop w:val="0"/>
      <w:marBottom w:val="0"/>
      <w:divBdr>
        <w:top w:val="none" w:sz="0" w:space="0" w:color="auto"/>
        <w:left w:val="none" w:sz="0" w:space="0" w:color="auto"/>
        <w:bottom w:val="none" w:sz="0" w:space="0" w:color="auto"/>
        <w:right w:val="none" w:sz="0" w:space="0" w:color="auto"/>
      </w:divBdr>
      <w:divsChild>
        <w:div w:id="885065232">
          <w:marLeft w:val="547"/>
          <w:marRight w:val="0"/>
          <w:marTop w:val="134"/>
          <w:marBottom w:val="0"/>
          <w:divBdr>
            <w:top w:val="none" w:sz="0" w:space="0" w:color="auto"/>
            <w:left w:val="none" w:sz="0" w:space="0" w:color="auto"/>
            <w:bottom w:val="none" w:sz="0" w:space="0" w:color="auto"/>
            <w:right w:val="none" w:sz="0" w:space="0" w:color="auto"/>
          </w:divBdr>
        </w:div>
      </w:divsChild>
    </w:div>
    <w:div w:id="555823036">
      <w:bodyDiv w:val="1"/>
      <w:marLeft w:val="0"/>
      <w:marRight w:val="0"/>
      <w:marTop w:val="0"/>
      <w:marBottom w:val="0"/>
      <w:divBdr>
        <w:top w:val="none" w:sz="0" w:space="0" w:color="auto"/>
        <w:left w:val="none" w:sz="0" w:space="0" w:color="auto"/>
        <w:bottom w:val="none" w:sz="0" w:space="0" w:color="auto"/>
        <w:right w:val="none" w:sz="0" w:space="0" w:color="auto"/>
      </w:divBdr>
    </w:div>
    <w:div w:id="557589853">
      <w:bodyDiv w:val="1"/>
      <w:marLeft w:val="0"/>
      <w:marRight w:val="0"/>
      <w:marTop w:val="0"/>
      <w:marBottom w:val="0"/>
      <w:divBdr>
        <w:top w:val="none" w:sz="0" w:space="0" w:color="auto"/>
        <w:left w:val="none" w:sz="0" w:space="0" w:color="auto"/>
        <w:bottom w:val="none" w:sz="0" w:space="0" w:color="auto"/>
        <w:right w:val="none" w:sz="0" w:space="0" w:color="auto"/>
      </w:divBdr>
    </w:div>
    <w:div w:id="564490168">
      <w:bodyDiv w:val="1"/>
      <w:marLeft w:val="0"/>
      <w:marRight w:val="0"/>
      <w:marTop w:val="0"/>
      <w:marBottom w:val="0"/>
      <w:divBdr>
        <w:top w:val="none" w:sz="0" w:space="0" w:color="auto"/>
        <w:left w:val="none" w:sz="0" w:space="0" w:color="auto"/>
        <w:bottom w:val="none" w:sz="0" w:space="0" w:color="auto"/>
        <w:right w:val="none" w:sz="0" w:space="0" w:color="auto"/>
      </w:divBdr>
    </w:div>
    <w:div w:id="638193478">
      <w:bodyDiv w:val="1"/>
      <w:marLeft w:val="0"/>
      <w:marRight w:val="0"/>
      <w:marTop w:val="0"/>
      <w:marBottom w:val="0"/>
      <w:divBdr>
        <w:top w:val="none" w:sz="0" w:space="0" w:color="auto"/>
        <w:left w:val="none" w:sz="0" w:space="0" w:color="auto"/>
        <w:bottom w:val="none" w:sz="0" w:space="0" w:color="auto"/>
        <w:right w:val="none" w:sz="0" w:space="0" w:color="auto"/>
      </w:divBdr>
    </w:div>
    <w:div w:id="668630572">
      <w:bodyDiv w:val="1"/>
      <w:marLeft w:val="0"/>
      <w:marRight w:val="0"/>
      <w:marTop w:val="0"/>
      <w:marBottom w:val="0"/>
      <w:divBdr>
        <w:top w:val="none" w:sz="0" w:space="0" w:color="auto"/>
        <w:left w:val="none" w:sz="0" w:space="0" w:color="auto"/>
        <w:bottom w:val="none" w:sz="0" w:space="0" w:color="auto"/>
        <w:right w:val="none" w:sz="0" w:space="0" w:color="auto"/>
      </w:divBdr>
    </w:div>
    <w:div w:id="687947346">
      <w:bodyDiv w:val="1"/>
      <w:marLeft w:val="0"/>
      <w:marRight w:val="0"/>
      <w:marTop w:val="0"/>
      <w:marBottom w:val="0"/>
      <w:divBdr>
        <w:top w:val="none" w:sz="0" w:space="0" w:color="auto"/>
        <w:left w:val="none" w:sz="0" w:space="0" w:color="auto"/>
        <w:bottom w:val="none" w:sz="0" w:space="0" w:color="auto"/>
        <w:right w:val="none" w:sz="0" w:space="0" w:color="auto"/>
      </w:divBdr>
    </w:div>
    <w:div w:id="689724502">
      <w:bodyDiv w:val="1"/>
      <w:marLeft w:val="0"/>
      <w:marRight w:val="0"/>
      <w:marTop w:val="0"/>
      <w:marBottom w:val="0"/>
      <w:divBdr>
        <w:top w:val="none" w:sz="0" w:space="0" w:color="auto"/>
        <w:left w:val="none" w:sz="0" w:space="0" w:color="auto"/>
        <w:bottom w:val="none" w:sz="0" w:space="0" w:color="auto"/>
        <w:right w:val="none" w:sz="0" w:space="0" w:color="auto"/>
      </w:divBdr>
    </w:div>
    <w:div w:id="690229711">
      <w:bodyDiv w:val="1"/>
      <w:marLeft w:val="0"/>
      <w:marRight w:val="0"/>
      <w:marTop w:val="0"/>
      <w:marBottom w:val="0"/>
      <w:divBdr>
        <w:top w:val="none" w:sz="0" w:space="0" w:color="auto"/>
        <w:left w:val="none" w:sz="0" w:space="0" w:color="auto"/>
        <w:bottom w:val="none" w:sz="0" w:space="0" w:color="auto"/>
        <w:right w:val="none" w:sz="0" w:space="0" w:color="auto"/>
      </w:divBdr>
    </w:div>
    <w:div w:id="752817760">
      <w:bodyDiv w:val="1"/>
      <w:marLeft w:val="0"/>
      <w:marRight w:val="0"/>
      <w:marTop w:val="0"/>
      <w:marBottom w:val="0"/>
      <w:divBdr>
        <w:top w:val="none" w:sz="0" w:space="0" w:color="auto"/>
        <w:left w:val="none" w:sz="0" w:space="0" w:color="auto"/>
        <w:bottom w:val="none" w:sz="0" w:space="0" w:color="auto"/>
        <w:right w:val="none" w:sz="0" w:space="0" w:color="auto"/>
      </w:divBdr>
    </w:div>
    <w:div w:id="771125308">
      <w:bodyDiv w:val="1"/>
      <w:marLeft w:val="0"/>
      <w:marRight w:val="0"/>
      <w:marTop w:val="0"/>
      <w:marBottom w:val="0"/>
      <w:divBdr>
        <w:top w:val="none" w:sz="0" w:space="0" w:color="auto"/>
        <w:left w:val="none" w:sz="0" w:space="0" w:color="auto"/>
        <w:bottom w:val="none" w:sz="0" w:space="0" w:color="auto"/>
        <w:right w:val="none" w:sz="0" w:space="0" w:color="auto"/>
      </w:divBdr>
    </w:div>
    <w:div w:id="841240054">
      <w:bodyDiv w:val="1"/>
      <w:marLeft w:val="0"/>
      <w:marRight w:val="0"/>
      <w:marTop w:val="0"/>
      <w:marBottom w:val="0"/>
      <w:divBdr>
        <w:top w:val="none" w:sz="0" w:space="0" w:color="auto"/>
        <w:left w:val="none" w:sz="0" w:space="0" w:color="auto"/>
        <w:bottom w:val="none" w:sz="0" w:space="0" w:color="auto"/>
        <w:right w:val="none" w:sz="0" w:space="0" w:color="auto"/>
      </w:divBdr>
    </w:div>
    <w:div w:id="875656816">
      <w:bodyDiv w:val="1"/>
      <w:marLeft w:val="0"/>
      <w:marRight w:val="0"/>
      <w:marTop w:val="0"/>
      <w:marBottom w:val="0"/>
      <w:divBdr>
        <w:top w:val="none" w:sz="0" w:space="0" w:color="auto"/>
        <w:left w:val="none" w:sz="0" w:space="0" w:color="auto"/>
        <w:bottom w:val="none" w:sz="0" w:space="0" w:color="auto"/>
        <w:right w:val="none" w:sz="0" w:space="0" w:color="auto"/>
      </w:divBdr>
      <w:divsChild>
        <w:div w:id="210043428">
          <w:marLeft w:val="547"/>
          <w:marRight w:val="0"/>
          <w:marTop w:val="134"/>
          <w:marBottom w:val="0"/>
          <w:divBdr>
            <w:top w:val="none" w:sz="0" w:space="0" w:color="auto"/>
            <w:left w:val="none" w:sz="0" w:space="0" w:color="auto"/>
            <w:bottom w:val="none" w:sz="0" w:space="0" w:color="auto"/>
            <w:right w:val="none" w:sz="0" w:space="0" w:color="auto"/>
          </w:divBdr>
        </w:div>
      </w:divsChild>
    </w:div>
    <w:div w:id="892037308">
      <w:bodyDiv w:val="1"/>
      <w:marLeft w:val="0"/>
      <w:marRight w:val="0"/>
      <w:marTop w:val="0"/>
      <w:marBottom w:val="0"/>
      <w:divBdr>
        <w:top w:val="none" w:sz="0" w:space="0" w:color="auto"/>
        <w:left w:val="none" w:sz="0" w:space="0" w:color="auto"/>
        <w:bottom w:val="none" w:sz="0" w:space="0" w:color="auto"/>
        <w:right w:val="none" w:sz="0" w:space="0" w:color="auto"/>
      </w:divBdr>
    </w:div>
    <w:div w:id="916985845">
      <w:bodyDiv w:val="1"/>
      <w:marLeft w:val="0"/>
      <w:marRight w:val="0"/>
      <w:marTop w:val="0"/>
      <w:marBottom w:val="0"/>
      <w:divBdr>
        <w:top w:val="none" w:sz="0" w:space="0" w:color="auto"/>
        <w:left w:val="none" w:sz="0" w:space="0" w:color="auto"/>
        <w:bottom w:val="none" w:sz="0" w:space="0" w:color="auto"/>
        <w:right w:val="none" w:sz="0" w:space="0" w:color="auto"/>
      </w:divBdr>
    </w:div>
    <w:div w:id="919943369">
      <w:bodyDiv w:val="1"/>
      <w:marLeft w:val="0"/>
      <w:marRight w:val="0"/>
      <w:marTop w:val="0"/>
      <w:marBottom w:val="0"/>
      <w:divBdr>
        <w:top w:val="none" w:sz="0" w:space="0" w:color="auto"/>
        <w:left w:val="none" w:sz="0" w:space="0" w:color="auto"/>
        <w:bottom w:val="none" w:sz="0" w:space="0" w:color="auto"/>
        <w:right w:val="none" w:sz="0" w:space="0" w:color="auto"/>
      </w:divBdr>
    </w:div>
    <w:div w:id="957955191">
      <w:bodyDiv w:val="1"/>
      <w:marLeft w:val="0"/>
      <w:marRight w:val="0"/>
      <w:marTop w:val="0"/>
      <w:marBottom w:val="0"/>
      <w:divBdr>
        <w:top w:val="none" w:sz="0" w:space="0" w:color="auto"/>
        <w:left w:val="none" w:sz="0" w:space="0" w:color="auto"/>
        <w:bottom w:val="none" w:sz="0" w:space="0" w:color="auto"/>
        <w:right w:val="none" w:sz="0" w:space="0" w:color="auto"/>
      </w:divBdr>
    </w:div>
    <w:div w:id="1065421530">
      <w:bodyDiv w:val="1"/>
      <w:marLeft w:val="0"/>
      <w:marRight w:val="0"/>
      <w:marTop w:val="0"/>
      <w:marBottom w:val="0"/>
      <w:divBdr>
        <w:top w:val="none" w:sz="0" w:space="0" w:color="auto"/>
        <w:left w:val="none" w:sz="0" w:space="0" w:color="auto"/>
        <w:bottom w:val="none" w:sz="0" w:space="0" w:color="auto"/>
        <w:right w:val="none" w:sz="0" w:space="0" w:color="auto"/>
      </w:divBdr>
    </w:div>
    <w:div w:id="1121726994">
      <w:bodyDiv w:val="1"/>
      <w:marLeft w:val="0"/>
      <w:marRight w:val="0"/>
      <w:marTop w:val="0"/>
      <w:marBottom w:val="0"/>
      <w:divBdr>
        <w:top w:val="none" w:sz="0" w:space="0" w:color="auto"/>
        <w:left w:val="none" w:sz="0" w:space="0" w:color="auto"/>
        <w:bottom w:val="none" w:sz="0" w:space="0" w:color="auto"/>
        <w:right w:val="none" w:sz="0" w:space="0" w:color="auto"/>
      </w:divBdr>
    </w:div>
    <w:div w:id="1145585360">
      <w:bodyDiv w:val="1"/>
      <w:marLeft w:val="0"/>
      <w:marRight w:val="0"/>
      <w:marTop w:val="0"/>
      <w:marBottom w:val="0"/>
      <w:divBdr>
        <w:top w:val="none" w:sz="0" w:space="0" w:color="auto"/>
        <w:left w:val="none" w:sz="0" w:space="0" w:color="auto"/>
        <w:bottom w:val="none" w:sz="0" w:space="0" w:color="auto"/>
        <w:right w:val="none" w:sz="0" w:space="0" w:color="auto"/>
      </w:divBdr>
    </w:div>
    <w:div w:id="1162309095">
      <w:bodyDiv w:val="1"/>
      <w:marLeft w:val="0"/>
      <w:marRight w:val="0"/>
      <w:marTop w:val="0"/>
      <w:marBottom w:val="0"/>
      <w:divBdr>
        <w:top w:val="none" w:sz="0" w:space="0" w:color="auto"/>
        <w:left w:val="none" w:sz="0" w:space="0" w:color="auto"/>
        <w:bottom w:val="none" w:sz="0" w:space="0" w:color="auto"/>
        <w:right w:val="none" w:sz="0" w:space="0" w:color="auto"/>
      </w:divBdr>
    </w:div>
    <w:div w:id="1224952438">
      <w:bodyDiv w:val="1"/>
      <w:marLeft w:val="0"/>
      <w:marRight w:val="0"/>
      <w:marTop w:val="0"/>
      <w:marBottom w:val="0"/>
      <w:divBdr>
        <w:top w:val="none" w:sz="0" w:space="0" w:color="auto"/>
        <w:left w:val="none" w:sz="0" w:space="0" w:color="auto"/>
        <w:bottom w:val="none" w:sz="0" w:space="0" w:color="auto"/>
        <w:right w:val="none" w:sz="0" w:space="0" w:color="auto"/>
      </w:divBdr>
    </w:div>
    <w:div w:id="1263949232">
      <w:bodyDiv w:val="1"/>
      <w:marLeft w:val="0"/>
      <w:marRight w:val="0"/>
      <w:marTop w:val="0"/>
      <w:marBottom w:val="0"/>
      <w:divBdr>
        <w:top w:val="none" w:sz="0" w:space="0" w:color="auto"/>
        <w:left w:val="none" w:sz="0" w:space="0" w:color="auto"/>
        <w:bottom w:val="none" w:sz="0" w:space="0" w:color="auto"/>
        <w:right w:val="none" w:sz="0" w:space="0" w:color="auto"/>
      </w:divBdr>
    </w:div>
    <w:div w:id="1264874525">
      <w:bodyDiv w:val="1"/>
      <w:marLeft w:val="0"/>
      <w:marRight w:val="0"/>
      <w:marTop w:val="0"/>
      <w:marBottom w:val="0"/>
      <w:divBdr>
        <w:top w:val="none" w:sz="0" w:space="0" w:color="auto"/>
        <w:left w:val="none" w:sz="0" w:space="0" w:color="auto"/>
        <w:bottom w:val="none" w:sz="0" w:space="0" w:color="auto"/>
        <w:right w:val="none" w:sz="0" w:space="0" w:color="auto"/>
      </w:divBdr>
    </w:div>
    <w:div w:id="1279139851">
      <w:bodyDiv w:val="1"/>
      <w:marLeft w:val="0"/>
      <w:marRight w:val="0"/>
      <w:marTop w:val="0"/>
      <w:marBottom w:val="0"/>
      <w:divBdr>
        <w:top w:val="none" w:sz="0" w:space="0" w:color="auto"/>
        <w:left w:val="none" w:sz="0" w:space="0" w:color="auto"/>
        <w:bottom w:val="none" w:sz="0" w:space="0" w:color="auto"/>
        <w:right w:val="none" w:sz="0" w:space="0" w:color="auto"/>
      </w:divBdr>
    </w:div>
    <w:div w:id="1281961580">
      <w:bodyDiv w:val="1"/>
      <w:marLeft w:val="0"/>
      <w:marRight w:val="0"/>
      <w:marTop w:val="0"/>
      <w:marBottom w:val="0"/>
      <w:divBdr>
        <w:top w:val="none" w:sz="0" w:space="0" w:color="auto"/>
        <w:left w:val="none" w:sz="0" w:space="0" w:color="auto"/>
        <w:bottom w:val="none" w:sz="0" w:space="0" w:color="auto"/>
        <w:right w:val="none" w:sz="0" w:space="0" w:color="auto"/>
      </w:divBdr>
    </w:div>
    <w:div w:id="1321613338">
      <w:bodyDiv w:val="1"/>
      <w:marLeft w:val="0"/>
      <w:marRight w:val="0"/>
      <w:marTop w:val="0"/>
      <w:marBottom w:val="0"/>
      <w:divBdr>
        <w:top w:val="none" w:sz="0" w:space="0" w:color="auto"/>
        <w:left w:val="none" w:sz="0" w:space="0" w:color="auto"/>
        <w:bottom w:val="none" w:sz="0" w:space="0" w:color="auto"/>
        <w:right w:val="none" w:sz="0" w:space="0" w:color="auto"/>
      </w:divBdr>
    </w:div>
    <w:div w:id="1343774227">
      <w:bodyDiv w:val="1"/>
      <w:marLeft w:val="0"/>
      <w:marRight w:val="0"/>
      <w:marTop w:val="0"/>
      <w:marBottom w:val="0"/>
      <w:divBdr>
        <w:top w:val="none" w:sz="0" w:space="0" w:color="auto"/>
        <w:left w:val="none" w:sz="0" w:space="0" w:color="auto"/>
        <w:bottom w:val="none" w:sz="0" w:space="0" w:color="auto"/>
        <w:right w:val="none" w:sz="0" w:space="0" w:color="auto"/>
      </w:divBdr>
    </w:div>
    <w:div w:id="1357652821">
      <w:bodyDiv w:val="1"/>
      <w:marLeft w:val="0"/>
      <w:marRight w:val="0"/>
      <w:marTop w:val="0"/>
      <w:marBottom w:val="0"/>
      <w:divBdr>
        <w:top w:val="none" w:sz="0" w:space="0" w:color="auto"/>
        <w:left w:val="none" w:sz="0" w:space="0" w:color="auto"/>
        <w:bottom w:val="none" w:sz="0" w:space="0" w:color="auto"/>
        <w:right w:val="none" w:sz="0" w:space="0" w:color="auto"/>
      </w:divBdr>
    </w:div>
    <w:div w:id="1377007317">
      <w:bodyDiv w:val="1"/>
      <w:marLeft w:val="0"/>
      <w:marRight w:val="0"/>
      <w:marTop w:val="0"/>
      <w:marBottom w:val="0"/>
      <w:divBdr>
        <w:top w:val="none" w:sz="0" w:space="0" w:color="auto"/>
        <w:left w:val="none" w:sz="0" w:space="0" w:color="auto"/>
        <w:bottom w:val="none" w:sz="0" w:space="0" w:color="auto"/>
        <w:right w:val="none" w:sz="0" w:space="0" w:color="auto"/>
      </w:divBdr>
    </w:div>
    <w:div w:id="1461026663">
      <w:bodyDiv w:val="1"/>
      <w:marLeft w:val="0"/>
      <w:marRight w:val="0"/>
      <w:marTop w:val="0"/>
      <w:marBottom w:val="0"/>
      <w:divBdr>
        <w:top w:val="none" w:sz="0" w:space="0" w:color="auto"/>
        <w:left w:val="none" w:sz="0" w:space="0" w:color="auto"/>
        <w:bottom w:val="none" w:sz="0" w:space="0" w:color="auto"/>
        <w:right w:val="none" w:sz="0" w:space="0" w:color="auto"/>
      </w:divBdr>
    </w:div>
    <w:div w:id="1501041343">
      <w:bodyDiv w:val="1"/>
      <w:marLeft w:val="0"/>
      <w:marRight w:val="0"/>
      <w:marTop w:val="0"/>
      <w:marBottom w:val="0"/>
      <w:divBdr>
        <w:top w:val="none" w:sz="0" w:space="0" w:color="auto"/>
        <w:left w:val="none" w:sz="0" w:space="0" w:color="auto"/>
        <w:bottom w:val="none" w:sz="0" w:space="0" w:color="auto"/>
        <w:right w:val="none" w:sz="0" w:space="0" w:color="auto"/>
      </w:divBdr>
      <w:divsChild>
        <w:div w:id="1517957512">
          <w:marLeft w:val="0"/>
          <w:marRight w:val="0"/>
          <w:marTop w:val="105"/>
          <w:marBottom w:val="150"/>
          <w:divBdr>
            <w:top w:val="none" w:sz="0" w:space="0" w:color="auto"/>
            <w:left w:val="none" w:sz="0" w:space="0" w:color="auto"/>
            <w:bottom w:val="none" w:sz="0" w:space="0" w:color="auto"/>
            <w:right w:val="none" w:sz="0" w:space="0" w:color="auto"/>
          </w:divBdr>
          <w:divsChild>
            <w:div w:id="829055299">
              <w:marLeft w:val="0"/>
              <w:marRight w:val="0"/>
              <w:marTop w:val="0"/>
              <w:marBottom w:val="0"/>
              <w:divBdr>
                <w:top w:val="single" w:sz="6" w:space="4" w:color="CCCCCC"/>
                <w:left w:val="single" w:sz="6" w:space="4" w:color="CCCCCC"/>
                <w:bottom w:val="single" w:sz="6" w:space="4" w:color="CCCCCC"/>
                <w:right w:val="single" w:sz="6" w:space="4" w:color="CCCCCC"/>
              </w:divBdr>
              <w:divsChild>
                <w:div w:id="654577429">
                  <w:marLeft w:val="0"/>
                  <w:marRight w:val="0"/>
                  <w:marTop w:val="0"/>
                  <w:marBottom w:val="0"/>
                  <w:divBdr>
                    <w:top w:val="none" w:sz="0" w:space="0" w:color="auto"/>
                    <w:left w:val="none" w:sz="0" w:space="0" w:color="auto"/>
                    <w:bottom w:val="none" w:sz="0" w:space="0" w:color="auto"/>
                    <w:right w:val="none" w:sz="0" w:space="0" w:color="auto"/>
                  </w:divBdr>
                  <w:divsChild>
                    <w:div w:id="1351252501">
                      <w:marLeft w:val="0"/>
                      <w:marRight w:val="0"/>
                      <w:marTop w:val="0"/>
                      <w:marBottom w:val="0"/>
                      <w:divBdr>
                        <w:top w:val="none" w:sz="0" w:space="0" w:color="auto"/>
                        <w:left w:val="none" w:sz="0" w:space="0" w:color="auto"/>
                        <w:bottom w:val="none" w:sz="0" w:space="0" w:color="auto"/>
                        <w:right w:val="none" w:sz="0" w:space="0" w:color="auto"/>
                      </w:divBdr>
                      <w:divsChild>
                        <w:div w:id="1501311695">
                          <w:marLeft w:val="0"/>
                          <w:marRight w:val="0"/>
                          <w:marTop w:val="0"/>
                          <w:marBottom w:val="75"/>
                          <w:divBdr>
                            <w:top w:val="none" w:sz="0" w:space="0" w:color="auto"/>
                            <w:left w:val="none" w:sz="0" w:space="0" w:color="auto"/>
                            <w:bottom w:val="none" w:sz="0" w:space="0" w:color="auto"/>
                            <w:right w:val="none" w:sz="0" w:space="0" w:color="auto"/>
                          </w:divBdr>
                          <w:divsChild>
                            <w:div w:id="149641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6167552">
      <w:bodyDiv w:val="1"/>
      <w:marLeft w:val="0"/>
      <w:marRight w:val="0"/>
      <w:marTop w:val="0"/>
      <w:marBottom w:val="0"/>
      <w:divBdr>
        <w:top w:val="none" w:sz="0" w:space="0" w:color="auto"/>
        <w:left w:val="none" w:sz="0" w:space="0" w:color="auto"/>
        <w:bottom w:val="none" w:sz="0" w:space="0" w:color="auto"/>
        <w:right w:val="none" w:sz="0" w:space="0" w:color="auto"/>
      </w:divBdr>
    </w:div>
    <w:div w:id="1515218565">
      <w:bodyDiv w:val="1"/>
      <w:marLeft w:val="0"/>
      <w:marRight w:val="0"/>
      <w:marTop w:val="0"/>
      <w:marBottom w:val="0"/>
      <w:divBdr>
        <w:top w:val="none" w:sz="0" w:space="0" w:color="auto"/>
        <w:left w:val="none" w:sz="0" w:space="0" w:color="auto"/>
        <w:bottom w:val="none" w:sz="0" w:space="0" w:color="auto"/>
        <w:right w:val="none" w:sz="0" w:space="0" w:color="auto"/>
      </w:divBdr>
    </w:div>
    <w:div w:id="1525749878">
      <w:bodyDiv w:val="1"/>
      <w:marLeft w:val="0"/>
      <w:marRight w:val="0"/>
      <w:marTop w:val="0"/>
      <w:marBottom w:val="0"/>
      <w:divBdr>
        <w:top w:val="none" w:sz="0" w:space="0" w:color="auto"/>
        <w:left w:val="none" w:sz="0" w:space="0" w:color="auto"/>
        <w:bottom w:val="none" w:sz="0" w:space="0" w:color="auto"/>
        <w:right w:val="none" w:sz="0" w:space="0" w:color="auto"/>
      </w:divBdr>
    </w:div>
    <w:div w:id="1526865359">
      <w:bodyDiv w:val="1"/>
      <w:marLeft w:val="0"/>
      <w:marRight w:val="0"/>
      <w:marTop w:val="0"/>
      <w:marBottom w:val="0"/>
      <w:divBdr>
        <w:top w:val="none" w:sz="0" w:space="0" w:color="auto"/>
        <w:left w:val="none" w:sz="0" w:space="0" w:color="auto"/>
        <w:bottom w:val="none" w:sz="0" w:space="0" w:color="auto"/>
        <w:right w:val="none" w:sz="0" w:space="0" w:color="auto"/>
      </w:divBdr>
    </w:div>
    <w:div w:id="1528249129">
      <w:bodyDiv w:val="1"/>
      <w:marLeft w:val="0"/>
      <w:marRight w:val="0"/>
      <w:marTop w:val="0"/>
      <w:marBottom w:val="0"/>
      <w:divBdr>
        <w:top w:val="none" w:sz="0" w:space="0" w:color="auto"/>
        <w:left w:val="none" w:sz="0" w:space="0" w:color="auto"/>
        <w:bottom w:val="none" w:sz="0" w:space="0" w:color="auto"/>
        <w:right w:val="none" w:sz="0" w:space="0" w:color="auto"/>
      </w:divBdr>
    </w:div>
    <w:div w:id="1534882691">
      <w:bodyDiv w:val="1"/>
      <w:marLeft w:val="0"/>
      <w:marRight w:val="0"/>
      <w:marTop w:val="0"/>
      <w:marBottom w:val="0"/>
      <w:divBdr>
        <w:top w:val="none" w:sz="0" w:space="0" w:color="auto"/>
        <w:left w:val="none" w:sz="0" w:space="0" w:color="auto"/>
        <w:bottom w:val="none" w:sz="0" w:space="0" w:color="auto"/>
        <w:right w:val="none" w:sz="0" w:space="0" w:color="auto"/>
      </w:divBdr>
    </w:div>
    <w:div w:id="1544177230">
      <w:bodyDiv w:val="1"/>
      <w:marLeft w:val="0"/>
      <w:marRight w:val="0"/>
      <w:marTop w:val="0"/>
      <w:marBottom w:val="0"/>
      <w:divBdr>
        <w:top w:val="none" w:sz="0" w:space="0" w:color="auto"/>
        <w:left w:val="none" w:sz="0" w:space="0" w:color="auto"/>
        <w:bottom w:val="none" w:sz="0" w:space="0" w:color="auto"/>
        <w:right w:val="none" w:sz="0" w:space="0" w:color="auto"/>
      </w:divBdr>
    </w:div>
    <w:div w:id="1553274756">
      <w:bodyDiv w:val="1"/>
      <w:marLeft w:val="0"/>
      <w:marRight w:val="0"/>
      <w:marTop w:val="0"/>
      <w:marBottom w:val="0"/>
      <w:divBdr>
        <w:top w:val="none" w:sz="0" w:space="0" w:color="auto"/>
        <w:left w:val="none" w:sz="0" w:space="0" w:color="auto"/>
        <w:bottom w:val="none" w:sz="0" w:space="0" w:color="auto"/>
        <w:right w:val="none" w:sz="0" w:space="0" w:color="auto"/>
      </w:divBdr>
    </w:div>
    <w:div w:id="1591356871">
      <w:bodyDiv w:val="1"/>
      <w:marLeft w:val="0"/>
      <w:marRight w:val="0"/>
      <w:marTop w:val="0"/>
      <w:marBottom w:val="0"/>
      <w:divBdr>
        <w:top w:val="none" w:sz="0" w:space="0" w:color="auto"/>
        <w:left w:val="none" w:sz="0" w:space="0" w:color="auto"/>
        <w:bottom w:val="none" w:sz="0" w:space="0" w:color="auto"/>
        <w:right w:val="none" w:sz="0" w:space="0" w:color="auto"/>
      </w:divBdr>
    </w:div>
    <w:div w:id="1665280324">
      <w:bodyDiv w:val="1"/>
      <w:marLeft w:val="0"/>
      <w:marRight w:val="0"/>
      <w:marTop w:val="0"/>
      <w:marBottom w:val="0"/>
      <w:divBdr>
        <w:top w:val="none" w:sz="0" w:space="0" w:color="auto"/>
        <w:left w:val="none" w:sz="0" w:space="0" w:color="auto"/>
        <w:bottom w:val="none" w:sz="0" w:space="0" w:color="auto"/>
        <w:right w:val="none" w:sz="0" w:space="0" w:color="auto"/>
      </w:divBdr>
    </w:div>
    <w:div w:id="1669599985">
      <w:bodyDiv w:val="1"/>
      <w:marLeft w:val="0"/>
      <w:marRight w:val="0"/>
      <w:marTop w:val="0"/>
      <w:marBottom w:val="0"/>
      <w:divBdr>
        <w:top w:val="none" w:sz="0" w:space="0" w:color="auto"/>
        <w:left w:val="none" w:sz="0" w:space="0" w:color="auto"/>
        <w:bottom w:val="none" w:sz="0" w:space="0" w:color="auto"/>
        <w:right w:val="none" w:sz="0" w:space="0" w:color="auto"/>
      </w:divBdr>
    </w:div>
    <w:div w:id="1674411831">
      <w:bodyDiv w:val="1"/>
      <w:marLeft w:val="0"/>
      <w:marRight w:val="0"/>
      <w:marTop w:val="0"/>
      <w:marBottom w:val="0"/>
      <w:divBdr>
        <w:top w:val="none" w:sz="0" w:space="0" w:color="auto"/>
        <w:left w:val="none" w:sz="0" w:space="0" w:color="auto"/>
        <w:bottom w:val="none" w:sz="0" w:space="0" w:color="auto"/>
        <w:right w:val="none" w:sz="0" w:space="0" w:color="auto"/>
      </w:divBdr>
    </w:div>
    <w:div w:id="1724672769">
      <w:bodyDiv w:val="1"/>
      <w:marLeft w:val="0"/>
      <w:marRight w:val="0"/>
      <w:marTop w:val="0"/>
      <w:marBottom w:val="0"/>
      <w:divBdr>
        <w:top w:val="none" w:sz="0" w:space="0" w:color="auto"/>
        <w:left w:val="none" w:sz="0" w:space="0" w:color="auto"/>
        <w:bottom w:val="none" w:sz="0" w:space="0" w:color="auto"/>
        <w:right w:val="none" w:sz="0" w:space="0" w:color="auto"/>
      </w:divBdr>
      <w:divsChild>
        <w:div w:id="1815223080">
          <w:marLeft w:val="547"/>
          <w:marRight w:val="0"/>
          <w:marTop w:val="134"/>
          <w:marBottom w:val="0"/>
          <w:divBdr>
            <w:top w:val="none" w:sz="0" w:space="0" w:color="auto"/>
            <w:left w:val="none" w:sz="0" w:space="0" w:color="auto"/>
            <w:bottom w:val="none" w:sz="0" w:space="0" w:color="auto"/>
            <w:right w:val="none" w:sz="0" w:space="0" w:color="auto"/>
          </w:divBdr>
        </w:div>
      </w:divsChild>
    </w:div>
    <w:div w:id="1822187045">
      <w:bodyDiv w:val="1"/>
      <w:marLeft w:val="0"/>
      <w:marRight w:val="0"/>
      <w:marTop w:val="0"/>
      <w:marBottom w:val="0"/>
      <w:divBdr>
        <w:top w:val="none" w:sz="0" w:space="0" w:color="auto"/>
        <w:left w:val="none" w:sz="0" w:space="0" w:color="auto"/>
        <w:bottom w:val="none" w:sz="0" w:space="0" w:color="auto"/>
        <w:right w:val="none" w:sz="0" w:space="0" w:color="auto"/>
      </w:divBdr>
    </w:div>
    <w:div w:id="1822379036">
      <w:bodyDiv w:val="1"/>
      <w:marLeft w:val="0"/>
      <w:marRight w:val="0"/>
      <w:marTop w:val="0"/>
      <w:marBottom w:val="0"/>
      <w:divBdr>
        <w:top w:val="none" w:sz="0" w:space="0" w:color="auto"/>
        <w:left w:val="none" w:sz="0" w:space="0" w:color="auto"/>
        <w:bottom w:val="none" w:sz="0" w:space="0" w:color="auto"/>
        <w:right w:val="none" w:sz="0" w:space="0" w:color="auto"/>
      </w:divBdr>
    </w:div>
    <w:div w:id="1842432500">
      <w:bodyDiv w:val="1"/>
      <w:marLeft w:val="0"/>
      <w:marRight w:val="0"/>
      <w:marTop w:val="0"/>
      <w:marBottom w:val="0"/>
      <w:divBdr>
        <w:top w:val="none" w:sz="0" w:space="0" w:color="auto"/>
        <w:left w:val="none" w:sz="0" w:space="0" w:color="auto"/>
        <w:bottom w:val="none" w:sz="0" w:space="0" w:color="auto"/>
        <w:right w:val="none" w:sz="0" w:space="0" w:color="auto"/>
      </w:divBdr>
    </w:div>
    <w:div w:id="1864590378">
      <w:bodyDiv w:val="1"/>
      <w:marLeft w:val="0"/>
      <w:marRight w:val="0"/>
      <w:marTop w:val="0"/>
      <w:marBottom w:val="0"/>
      <w:divBdr>
        <w:top w:val="none" w:sz="0" w:space="0" w:color="auto"/>
        <w:left w:val="none" w:sz="0" w:space="0" w:color="auto"/>
        <w:bottom w:val="none" w:sz="0" w:space="0" w:color="auto"/>
        <w:right w:val="none" w:sz="0" w:space="0" w:color="auto"/>
      </w:divBdr>
    </w:div>
    <w:div w:id="1872650930">
      <w:bodyDiv w:val="1"/>
      <w:marLeft w:val="0"/>
      <w:marRight w:val="0"/>
      <w:marTop w:val="0"/>
      <w:marBottom w:val="0"/>
      <w:divBdr>
        <w:top w:val="none" w:sz="0" w:space="0" w:color="auto"/>
        <w:left w:val="none" w:sz="0" w:space="0" w:color="auto"/>
        <w:bottom w:val="none" w:sz="0" w:space="0" w:color="auto"/>
        <w:right w:val="none" w:sz="0" w:space="0" w:color="auto"/>
      </w:divBdr>
    </w:div>
    <w:div w:id="1875772920">
      <w:bodyDiv w:val="1"/>
      <w:marLeft w:val="0"/>
      <w:marRight w:val="0"/>
      <w:marTop w:val="0"/>
      <w:marBottom w:val="0"/>
      <w:divBdr>
        <w:top w:val="none" w:sz="0" w:space="0" w:color="auto"/>
        <w:left w:val="none" w:sz="0" w:space="0" w:color="auto"/>
        <w:bottom w:val="none" w:sz="0" w:space="0" w:color="auto"/>
        <w:right w:val="none" w:sz="0" w:space="0" w:color="auto"/>
      </w:divBdr>
    </w:div>
    <w:div w:id="1879127425">
      <w:bodyDiv w:val="1"/>
      <w:marLeft w:val="0"/>
      <w:marRight w:val="0"/>
      <w:marTop w:val="0"/>
      <w:marBottom w:val="0"/>
      <w:divBdr>
        <w:top w:val="none" w:sz="0" w:space="0" w:color="auto"/>
        <w:left w:val="none" w:sz="0" w:space="0" w:color="auto"/>
        <w:bottom w:val="none" w:sz="0" w:space="0" w:color="auto"/>
        <w:right w:val="none" w:sz="0" w:space="0" w:color="auto"/>
      </w:divBdr>
    </w:div>
    <w:div w:id="1905989360">
      <w:bodyDiv w:val="1"/>
      <w:marLeft w:val="0"/>
      <w:marRight w:val="0"/>
      <w:marTop w:val="0"/>
      <w:marBottom w:val="0"/>
      <w:divBdr>
        <w:top w:val="none" w:sz="0" w:space="0" w:color="auto"/>
        <w:left w:val="none" w:sz="0" w:space="0" w:color="auto"/>
        <w:bottom w:val="none" w:sz="0" w:space="0" w:color="auto"/>
        <w:right w:val="none" w:sz="0" w:space="0" w:color="auto"/>
      </w:divBdr>
    </w:div>
    <w:div w:id="1928423574">
      <w:bodyDiv w:val="1"/>
      <w:marLeft w:val="0"/>
      <w:marRight w:val="0"/>
      <w:marTop w:val="0"/>
      <w:marBottom w:val="0"/>
      <w:divBdr>
        <w:top w:val="none" w:sz="0" w:space="0" w:color="auto"/>
        <w:left w:val="none" w:sz="0" w:space="0" w:color="auto"/>
        <w:bottom w:val="none" w:sz="0" w:space="0" w:color="auto"/>
        <w:right w:val="none" w:sz="0" w:space="0" w:color="auto"/>
      </w:divBdr>
    </w:div>
    <w:div w:id="1956327918">
      <w:bodyDiv w:val="1"/>
      <w:marLeft w:val="0"/>
      <w:marRight w:val="0"/>
      <w:marTop w:val="0"/>
      <w:marBottom w:val="0"/>
      <w:divBdr>
        <w:top w:val="none" w:sz="0" w:space="0" w:color="auto"/>
        <w:left w:val="none" w:sz="0" w:space="0" w:color="auto"/>
        <w:bottom w:val="none" w:sz="0" w:space="0" w:color="auto"/>
        <w:right w:val="none" w:sz="0" w:space="0" w:color="auto"/>
      </w:divBdr>
    </w:div>
    <w:div w:id="1978030462">
      <w:bodyDiv w:val="1"/>
      <w:marLeft w:val="0"/>
      <w:marRight w:val="0"/>
      <w:marTop w:val="0"/>
      <w:marBottom w:val="0"/>
      <w:divBdr>
        <w:top w:val="none" w:sz="0" w:space="0" w:color="auto"/>
        <w:left w:val="none" w:sz="0" w:space="0" w:color="auto"/>
        <w:bottom w:val="none" w:sz="0" w:space="0" w:color="auto"/>
        <w:right w:val="none" w:sz="0" w:space="0" w:color="auto"/>
      </w:divBdr>
    </w:div>
    <w:div w:id="2010717647">
      <w:bodyDiv w:val="1"/>
      <w:marLeft w:val="0"/>
      <w:marRight w:val="0"/>
      <w:marTop w:val="0"/>
      <w:marBottom w:val="0"/>
      <w:divBdr>
        <w:top w:val="none" w:sz="0" w:space="0" w:color="auto"/>
        <w:left w:val="none" w:sz="0" w:space="0" w:color="auto"/>
        <w:bottom w:val="none" w:sz="0" w:space="0" w:color="auto"/>
        <w:right w:val="none" w:sz="0" w:space="0" w:color="auto"/>
      </w:divBdr>
    </w:div>
    <w:div w:id="2017805271">
      <w:bodyDiv w:val="1"/>
      <w:marLeft w:val="0"/>
      <w:marRight w:val="0"/>
      <w:marTop w:val="0"/>
      <w:marBottom w:val="0"/>
      <w:divBdr>
        <w:top w:val="none" w:sz="0" w:space="0" w:color="auto"/>
        <w:left w:val="none" w:sz="0" w:space="0" w:color="auto"/>
        <w:bottom w:val="none" w:sz="0" w:space="0" w:color="auto"/>
        <w:right w:val="none" w:sz="0" w:space="0" w:color="auto"/>
      </w:divBdr>
    </w:div>
    <w:div w:id="2045474577">
      <w:bodyDiv w:val="1"/>
      <w:marLeft w:val="0"/>
      <w:marRight w:val="0"/>
      <w:marTop w:val="0"/>
      <w:marBottom w:val="0"/>
      <w:divBdr>
        <w:top w:val="none" w:sz="0" w:space="0" w:color="auto"/>
        <w:left w:val="none" w:sz="0" w:space="0" w:color="auto"/>
        <w:bottom w:val="none" w:sz="0" w:space="0" w:color="auto"/>
        <w:right w:val="none" w:sz="0" w:space="0" w:color="auto"/>
      </w:divBdr>
    </w:div>
    <w:div w:id="2067021717">
      <w:bodyDiv w:val="1"/>
      <w:marLeft w:val="0"/>
      <w:marRight w:val="0"/>
      <w:marTop w:val="0"/>
      <w:marBottom w:val="0"/>
      <w:divBdr>
        <w:top w:val="none" w:sz="0" w:space="0" w:color="auto"/>
        <w:left w:val="none" w:sz="0" w:space="0" w:color="auto"/>
        <w:bottom w:val="none" w:sz="0" w:space="0" w:color="auto"/>
        <w:right w:val="none" w:sz="0" w:space="0" w:color="auto"/>
      </w:divBdr>
    </w:div>
    <w:div w:id="2072463064">
      <w:bodyDiv w:val="1"/>
      <w:marLeft w:val="0"/>
      <w:marRight w:val="0"/>
      <w:marTop w:val="0"/>
      <w:marBottom w:val="0"/>
      <w:divBdr>
        <w:top w:val="none" w:sz="0" w:space="0" w:color="auto"/>
        <w:left w:val="none" w:sz="0" w:space="0" w:color="auto"/>
        <w:bottom w:val="none" w:sz="0" w:space="0" w:color="auto"/>
        <w:right w:val="none" w:sz="0" w:space="0" w:color="auto"/>
      </w:divBdr>
    </w:div>
    <w:div w:id="2082361314">
      <w:bodyDiv w:val="1"/>
      <w:marLeft w:val="0"/>
      <w:marRight w:val="0"/>
      <w:marTop w:val="0"/>
      <w:marBottom w:val="0"/>
      <w:divBdr>
        <w:top w:val="none" w:sz="0" w:space="0" w:color="auto"/>
        <w:left w:val="none" w:sz="0" w:space="0" w:color="auto"/>
        <w:bottom w:val="none" w:sz="0" w:space="0" w:color="auto"/>
        <w:right w:val="none" w:sz="0" w:space="0" w:color="auto"/>
      </w:divBdr>
    </w:div>
    <w:div w:id="2097743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header" Target="header4.xml"/><Relationship Id="rId47" Type="http://schemas.openxmlformats.org/officeDocument/2006/relationships/image" Target="media/image27.png"/><Relationship Id="rId63" Type="http://schemas.openxmlformats.org/officeDocument/2006/relationships/header" Target="header5.xml"/><Relationship Id="rId68" Type="http://schemas.openxmlformats.org/officeDocument/2006/relationships/image" Target="media/image47.png"/><Relationship Id="rId84" Type="http://schemas.openxmlformats.org/officeDocument/2006/relationships/image" Target="media/image59.jpg"/><Relationship Id="rId89" Type="http://schemas.openxmlformats.org/officeDocument/2006/relationships/image" Target="media/image60.png"/><Relationship Id="rId16" Type="http://schemas.openxmlformats.org/officeDocument/2006/relationships/image" Target="media/image4.emf"/><Relationship Id="rId11" Type="http://schemas.openxmlformats.org/officeDocument/2006/relationships/oleObject" Target="embeddings/oleObject1.bin"/><Relationship Id="rId32" Type="http://schemas.openxmlformats.org/officeDocument/2006/relationships/image" Target="media/image16.png"/><Relationship Id="rId37" Type="http://schemas.openxmlformats.org/officeDocument/2006/relationships/header" Target="header3.xml"/><Relationship Id="rId53" Type="http://schemas.openxmlformats.org/officeDocument/2006/relationships/image" Target="media/image33.emf"/><Relationship Id="rId58" Type="http://schemas.openxmlformats.org/officeDocument/2006/relationships/image" Target="media/image38.emf"/><Relationship Id="rId74" Type="http://schemas.openxmlformats.org/officeDocument/2006/relationships/image" Target="media/image53.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3.emf"/><Relationship Id="rId22" Type="http://schemas.openxmlformats.org/officeDocument/2006/relationships/image" Target="media/image8.png"/><Relationship Id="rId27" Type="http://schemas.openxmlformats.org/officeDocument/2006/relationships/image" Target="media/image13.emf"/><Relationship Id="rId30" Type="http://schemas.openxmlformats.org/officeDocument/2006/relationships/oleObject" Target="embeddings/oleObject7.bin"/><Relationship Id="rId35" Type="http://schemas.openxmlformats.org/officeDocument/2006/relationships/image" Target="media/image19.emf"/><Relationship Id="rId43" Type="http://schemas.openxmlformats.org/officeDocument/2006/relationships/image" Target="media/image24.emf"/><Relationship Id="rId48" Type="http://schemas.openxmlformats.org/officeDocument/2006/relationships/image" Target="media/image28.png"/><Relationship Id="rId56" Type="http://schemas.openxmlformats.org/officeDocument/2006/relationships/image" Target="media/image36.emf"/><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header" Target="header6.xml"/><Relationship Id="rId8" Type="http://schemas.openxmlformats.org/officeDocument/2006/relationships/footer" Target="footer1.xml"/><Relationship Id="rId51" Type="http://schemas.openxmlformats.org/officeDocument/2006/relationships/image" Target="media/image31.emf"/><Relationship Id="rId72" Type="http://schemas.openxmlformats.org/officeDocument/2006/relationships/image" Target="media/image51.png"/><Relationship Id="rId80" Type="http://schemas.openxmlformats.org/officeDocument/2006/relationships/image" Target="media/image57.png"/><Relationship Id="rId85"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oleObject" Target="embeddings/oleObject4.bin"/><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0.emf"/><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6.png"/><Relationship Id="rId41" Type="http://schemas.openxmlformats.org/officeDocument/2006/relationships/image" Target="media/image23.emf"/><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footer" Target="footer3.xml"/><Relationship Id="rId88" Type="http://schemas.openxmlformats.org/officeDocument/2006/relationships/hyperlink" Target="http://xxxxxxxxxxxx/shapefiles_upload" TargetMode="Externa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9.png"/><Relationship Id="rId28" Type="http://schemas.openxmlformats.org/officeDocument/2006/relationships/oleObject" Target="embeddings/oleObject6.bin"/><Relationship Id="rId36" Type="http://schemas.openxmlformats.org/officeDocument/2006/relationships/oleObject" Target="embeddings/oleObject8.bin"/><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1.emf"/><Relationship Id="rId31" Type="http://schemas.openxmlformats.org/officeDocument/2006/relationships/image" Target="media/image15.png"/><Relationship Id="rId44" Type="http://schemas.openxmlformats.org/officeDocument/2006/relationships/package" Target="embeddings/Microsoft_Visio___1111.vsdx"/><Relationship Id="rId52" Type="http://schemas.openxmlformats.org/officeDocument/2006/relationships/image" Target="media/image32.png"/><Relationship Id="rId60" Type="http://schemas.openxmlformats.org/officeDocument/2006/relationships/image" Target="media/image40.emf"/><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header" Target="header7.xml"/><Relationship Id="rId81" Type="http://schemas.openxmlformats.org/officeDocument/2006/relationships/header" Target="header8.xml"/><Relationship Id="rId86" Type="http://schemas.openxmlformats.org/officeDocument/2006/relationships/hyperlink" Target="http://np.cpami.gov.tw/"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5.emf"/><Relationship Id="rId39" Type="http://schemas.openxmlformats.org/officeDocument/2006/relationships/image" Target="media/image21.emf"/><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10.png"/><Relationship Id="rId40" Type="http://schemas.openxmlformats.org/officeDocument/2006/relationships/image" Target="media/image22.emf"/><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header" Target="header11.xml"/><Relationship Id="rId61" Type="http://schemas.openxmlformats.org/officeDocument/2006/relationships/image" Target="media/image41.png"/><Relationship Id="rId82" Type="http://schemas.openxmlformats.org/officeDocument/2006/relationships/header" Target="header9.xml"/><Relationship Id="rId19" Type="http://schemas.openxmlformats.org/officeDocument/2006/relationships/oleObject" Target="embeddings/oleObject5.bin"/></Relationships>
</file>

<file path=word/_rels/header11.xml.rels><?xml version="1.0" encoding="UTF-8" standalone="yes"?>
<Relationships xmlns="http://schemas.openxmlformats.org/package/2006/relationships"><Relationship Id="rId2" Type="http://schemas.openxmlformats.org/officeDocument/2006/relationships/oleObject" Target="embeddings/oleObject15.bin"/><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oleObject" Target="embeddings/oleObject9.bin"/><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oleObject" Target="embeddings/oleObject10.bin"/><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oleObject" Target="embeddings/oleObject11.bin"/><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2" Type="http://schemas.openxmlformats.org/officeDocument/2006/relationships/oleObject" Target="embeddings/oleObject12.bin"/><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2" Type="http://schemas.openxmlformats.org/officeDocument/2006/relationships/oleObject" Target="embeddings/oleObject13.bin"/><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2" Type="http://schemas.openxmlformats.org/officeDocument/2006/relationships/oleObject" Target="embeddings/oleObject14.bin"/><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58.png"/></Relationships>
</file>

<file path=word/_rels/settings.xml.rels><?xml version="1.0" encoding="UTF-8" standalone="yes"?>
<Relationships xmlns="http://schemas.openxmlformats.org/package/2006/relationships"><Relationship Id="rId1" Type="http://schemas.openxmlformats.org/officeDocument/2006/relationships/attachedTemplate" Target="file:///E:\work\2013\&#20844;&#29256;&#27171;&#24335;_980423.dotx"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B00BC5-8794-4C93-9EAB-85B59C5DCD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公版樣式_980423.dotx</Template>
  <TotalTime>1</TotalTime>
  <Pages>87</Pages>
  <Words>6864</Words>
  <Characters>39129</Characters>
  <Application>Microsoft Office Word</Application>
  <DocSecurity>0</DocSecurity>
  <Lines>326</Lines>
  <Paragraphs>91</Paragraphs>
  <ScaleCrop>false</ScaleCrop>
  <Company>gis</Company>
  <LinksUpToDate>false</LinksUpToDate>
  <CharactersWithSpaces>45902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maureen</dc:creator>
  <cp:lastModifiedBy>嵐焜 Peter</cp:lastModifiedBy>
  <cp:revision>2</cp:revision>
  <cp:lastPrinted>2014-02-19T07:23:00Z</cp:lastPrinted>
  <dcterms:created xsi:type="dcterms:W3CDTF">2014-02-26T12:32:00Z</dcterms:created>
  <dcterms:modified xsi:type="dcterms:W3CDTF">2014-02-26T12:32:00Z</dcterms:modified>
</cp:coreProperties>
</file>